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3EEEA9" w14:textId="77777777" w:rsidR="00A0449C" w:rsidRPr="00A0449C" w:rsidRDefault="00A0449C" w:rsidP="00A0449C">
      <w:pPr>
        <w:jc w:val="center"/>
        <w:rPr>
          <w:rFonts w:ascii="Times New Roman" w:eastAsia="宋体" w:hAnsi="Times New Roman" w:cs="Times New Roman"/>
          <w:szCs w:val="24"/>
        </w:rPr>
      </w:pPr>
      <w:r w:rsidRPr="00A0449C">
        <w:rPr>
          <w:rFonts w:ascii="Times New Roman" w:eastAsia="宋体" w:hAnsi="Times New Roman" w:cs="Times New Roman"/>
          <w:noProof/>
          <w:szCs w:val="21"/>
        </w:rPr>
        <w:drawing>
          <wp:inline distT="0" distB="0" distL="0" distR="0" wp14:anchorId="50243F40" wp14:editId="199B67F3">
            <wp:extent cx="2647950" cy="447675"/>
            <wp:effectExtent l="19050" t="0" r="0" b="0"/>
            <wp:docPr id="1" name="Picture 1"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st1"/>
                    <pic:cNvPicPr>
                      <a:picLocks noChangeAspect="1" noChangeArrowheads="1"/>
                    </pic:cNvPicPr>
                  </pic:nvPicPr>
                  <pic:blipFill>
                    <a:blip r:embed="rId7" cstate="print">
                      <a:grayscl/>
                      <a:biLevel thresh="50000"/>
                    </a:blip>
                    <a:srcRect/>
                    <a:stretch>
                      <a:fillRect/>
                    </a:stretch>
                  </pic:blipFill>
                  <pic:spPr bwMode="auto">
                    <a:xfrm>
                      <a:off x="0" y="0"/>
                      <a:ext cx="2647950" cy="447675"/>
                    </a:xfrm>
                    <a:prstGeom prst="rect">
                      <a:avLst/>
                    </a:prstGeom>
                    <a:noFill/>
                    <a:ln w="9525">
                      <a:noFill/>
                      <a:miter lim="800000"/>
                      <a:headEnd/>
                      <a:tailEnd/>
                    </a:ln>
                  </pic:spPr>
                </pic:pic>
              </a:graphicData>
            </a:graphic>
          </wp:inline>
        </w:drawing>
      </w:r>
    </w:p>
    <w:p w14:paraId="5056B344" w14:textId="77777777" w:rsidR="00A0449C" w:rsidRPr="00A0449C" w:rsidRDefault="00A0449C" w:rsidP="00A0449C">
      <w:pPr>
        <w:rPr>
          <w:rFonts w:ascii="Times New Roman" w:eastAsia="宋体" w:hAnsi="Times New Roman" w:cs="Times New Roman"/>
          <w:szCs w:val="24"/>
        </w:rPr>
      </w:pPr>
    </w:p>
    <w:p w14:paraId="29282ADF" w14:textId="77777777" w:rsidR="00A0449C" w:rsidRPr="00A0449C" w:rsidRDefault="00A0449C" w:rsidP="00A0449C">
      <w:pPr>
        <w:rPr>
          <w:rFonts w:ascii="Times New Roman" w:eastAsia="宋体" w:hAnsi="Times New Roman" w:cs="Times New Roman"/>
          <w:szCs w:val="24"/>
        </w:rPr>
      </w:pPr>
    </w:p>
    <w:p w14:paraId="05016776" w14:textId="77777777" w:rsidR="00A0449C" w:rsidRPr="00A0449C" w:rsidRDefault="00A0449C" w:rsidP="00A0449C">
      <w:pPr>
        <w:jc w:val="center"/>
        <w:rPr>
          <w:rFonts w:ascii="仿宋" w:eastAsia="仿宋" w:hAnsi="仿宋" w:cs="Times New Roman"/>
          <w:b/>
          <w:sz w:val="84"/>
          <w:szCs w:val="84"/>
        </w:rPr>
      </w:pPr>
      <w:r w:rsidRPr="00A0449C">
        <w:rPr>
          <w:rFonts w:ascii="仿宋" w:eastAsia="仿宋" w:hAnsi="仿宋" w:cs="Times New Roman" w:hint="eastAsia"/>
          <w:b/>
          <w:sz w:val="84"/>
          <w:szCs w:val="84"/>
        </w:rPr>
        <w:t>课</w:t>
      </w:r>
      <w:r w:rsidRPr="00A0449C">
        <w:rPr>
          <w:rFonts w:ascii="仿宋" w:eastAsia="仿宋" w:hAnsi="仿宋" w:cs="Times New Roman" w:hint="eastAsia"/>
          <w:b/>
          <w:sz w:val="44"/>
          <w:szCs w:val="44"/>
        </w:rPr>
        <w:t xml:space="preserve"> </w:t>
      </w:r>
      <w:r w:rsidRPr="00A0449C">
        <w:rPr>
          <w:rFonts w:ascii="仿宋" w:eastAsia="仿宋" w:hAnsi="仿宋" w:cs="Times New Roman" w:hint="eastAsia"/>
          <w:b/>
          <w:sz w:val="84"/>
          <w:szCs w:val="84"/>
        </w:rPr>
        <w:t>程</w:t>
      </w:r>
      <w:r w:rsidRPr="00A0449C">
        <w:rPr>
          <w:rFonts w:ascii="仿宋" w:eastAsia="仿宋" w:hAnsi="仿宋" w:cs="Times New Roman" w:hint="eastAsia"/>
          <w:b/>
          <w:sz w:val="44"/>
          <w:szCs w:val="44"/>
        </w:rPr>
        <w:t xml:space="preserve"> </w:t>
      </w:r>
      <w:r w:rsidRPr="00A0449C">
        <w:rPr>
          <w:rFonts w:ascii="仿宋" w:eastAsia="仿宋" w:hAnsi="仿宋" w:cs="Times New Roman" w:hint="eastAsia"/>
          <w:b/>
          <w:sz w:val="84"/>
          <w:szCs w:val="84"/>
        </w:rPr>
        <w:t>实</w:t>
      </w:r>
      <w:r w:rsidRPr="00A0449C">
        <w:rPr>
          <w:rFonts w:ascii="仿宋" w:eastAsia="仿宋" w:hAnsi="仿宋" w:cs="Times New Roman" w:hint="eastAsia"/>
          <w:b/>
          <w:sz w:val="44"/>
          <w:szCs w:val="44"/>
        </w:rPr>
        <w:t xml:space="preserve"> </w:t>
      </w:r>
      <w:r w:rsidRPr="00A0449C">
        <w:rPr>
          <w:rFonts w:ascii="仿宋" w:eastAsia="仿宋" w:hAnsi="仿宋" w:cs="Times New Roman" w:hint="eastAsia"/>
          <w:b/>
          <w:sz w:val="84"/>
          <w:szCs w:val="84"/>
        </w:rPr>
        <w:t>验</w:t>
      </w:r>
      <w:r w:rsidRPr="00A0449C">
        <w:rPr>
          <w:rFonts w:ascii="仿宋" w:eastAsia="仿宋" w:hAnsi="仿宋" w:cs="Times New Roman" w:hint="eastAsia"/>
          <w:b/>
          <w:sz w:val="44"/>
          <w:szCs w:val="44"/>
        </w:rPr>
        <w:t xml:space="preserve"> </w:t>
      </w:r>
      <w:r w:rsidRPr="00A0449C">
        <w:rPr>
          <w:rFonts w:ascii="仿宋" w:eastAsia="仿宋" w:hAnsi="仿宋" w:cs="Times New Roman" w:hint="eastAsia"/>
          <w:b/>
          <w:sz w:val="84"/>
          <w:szCs w:val="84"/>
        </w:rPr>
        <w:t>报</w:t>
      </w:r>
      <w:r w:rsidRPr="00A0449C">
        <w:rPr>
          <w:rFonts w:ascii="仿宋" w:eastAsia="仿宋" w:hAnsi="仿宋" w:cs="Times New Roman" w:hint="eastAsia"/>
          <w:b/>
          <w:sz w:val="44"/>
          <w:szCs w:val="44"/>
        </w:rPr>
        <w:t xml:space="preserve"> </w:t>
      </w:r>
      <w:r w:rsidRPr="00A0449C">
        <w:rPr>
          <w:rFonts w:ascii="仿宋" w:eastAsia="仿宋" w:hAnsi="仿宋" w:cs="Times New Roman" w:hint="eastAsia"/>
          <w:b/>
          <w:sz w:val="84"/>
          <w:szCs w:val="84"/>
        </w:rPr>
        <w:t>告</w:t>
      </w:r>
    </w:p>
    <w:p w14:paraId="21EAC10F" w14:textId="77777777" w:rsidR="00A0449C" w:rsidRPr="00A0449C" w:rsidRDefault="00A0449C" w:rsidP="00A0449C">
      <w:pPr>
        <w:rPr>
          <w:rFonts w:ascii="Times New Roman" w:eastAsia="宋体" w:hAnsi="Times New Roman" w:cs="Times New Roman"/>
          <w:szCs w:val="24"/>
        </w:rPr>
      </w:pPr>
    </w:p>
    <w:p w14:paraId="45FD0FDA" w14:textId="77777777" w:rsidR="00A0449C" w:rsidRPr="00A0449C" w:rsidRDefault="00A0449C" w:rsidP="00A0449C">
      <w:pPr>
        <w:rPr>
          <w:rFonts w:ascii="Times New Roman" w:eastAsia="宋体" w:hAnsi="Times New Roman" w:cs="Times New Roman"/>
          <w:szCs w:val="24"/>
        </w:rPr>
      </w:pPr>
    </w:p>
    <w:p w14:paraId="1855E8E7" w14:textId="77777777" w:rsidR="00A0449C" w:rsidRPr="00A0449C" w:rsidRDefault="00A0449C" w:rsidP="00A0449C">
      <w:pPr>
        <w:rPr>
          <w:rFonts w:ascii="Times New Roman" w:eastAsia="宋体" w:hAnsi="Times New Roman" w:cs="Times New Roman"/>
          <w:b/>
          <w:sz w:val="36"/>
          <w:szCs w:val="36"/>
        </w:rPr>
      </w:pPr>
    </w:p>
    <w:p w14:paraId="32D49D11" w14:textId="77777777" w:rsidR="00A0449C" w:rsidRPr="00A0449C" w:rsidRDefault="00A0449C" w:rsidP="00A0449C">
      <w:pPr>
        <w:ind w:firstLineChars="98" w:firstLine="354"/>
        <w:rPr>
          <w:rFonts w:ascii="Times New Roman" w:eastAsia="宋体" w:hAnsi="Times New Roman" w:cs="Times New Roman"/>
          <w:b/>
          <w:sz w:val="36"/>
          <w:szCs w:val="36"/>
          <w:u w:val="single"/>
        </w:rPr>
      </w:pPr>
      <w:r w:rsidRPr="00A0449C">
        <w:rPr>
          <w:rFonts w:ascii="黑体" w:eastAsia="黑体" w:hAnsi="黑体" w:cs="Times New Roman" w:hint="eastAsia"/>
          <w:b/>
          <w:sz w:val="36"/>
          <w:szCs w:val="36"/>
        </w:rPr>
        <w:t>课程名称：</w:t>
      </w:r>
      <w:r w:rsidRPr="00A0449C">
        <w:rPr>
          <w:rFonts w:ascii="Times New Roman" w:eastAsia="宋体" w:hAnsi="Times New Roman" w:cs="Times New Roman" w:hint="eastAsia"/>
          <w:b/>
          <w:sz w:val="36"/>
          <w:szCs w:val="36"/>
          <w:u w:val="single"/>
        </w:rPr>
        <w:t xml:space="preserve">        C</w:t>
      </w:r>
      <w:r w:rsidRPr="00A0449C">
        <w:rPr>
          <w:rFonts w:ascii="Times New Roman" w:eastAsia="宋体" w:hAnsi="Times New Roman" w:cs="Times New Roman" w:hint="eastAsia"/>
          <w:b/>
          <w:sz w:val="36"/>
          <w:szCs w:val="36"/>
          <w:u w:val="single"/>
        </w:rPr>
        <w:t>语言程序设计实验</w:t>
      </w:r>
      <w:r w:rsidRPr="00A0449C">
        <w:rPr>
          <w:rFonts w:ascii="Times New Roman" w:eastAsia="宋体" w:hAnsi="Times New Roman" w:cs="Times New Roman" w:hint="eastAsia"/>
          <w:b/>
          <w:sz w:val="36"/>
          <w:szCs w:val="36"/>
          <w:u w:val="single"/>
        </w:rPr>
        <w:t xml:space="preserve">          </w:t>
      </w:r>
    </w:p>
    <w:p w14:paraId="219A6307" w14:textId="77777777" w:rsidR="00A0449C" w:rsidRPr="00A0449C" w:rsidRDefault="00A0449C" w:rsidP="00A0449C">
      <w:pPr>
        <w:spacing w:beforeLines="50" w:before="156"/>
        <w:rPr>
          <w:rFonts w:ascii="Times New Roman" w:eastAsia="宋体" w:hAnsi="Times New Roman" w:cs="Times New Roman"/>
          <w:b/>
          <w:sz w:val="36"/>
          <w:szCs w:val="36"/>
          <w:u w:val="single"/>
        </w:rPr>
      </w:pPr>
    </w:p>
    <w:p w14:paraId="3AD5D2D1" w14:textId="77777777" w:rsidR="00A0449C" w:rsidRPr="00A0449C" w:rsidRDefault="00A0449C" w:rsidP="00A0449C">
      <w:pPr>
        <w:rPr>
          <w:rFonts w:ascii="Times New Roman" w:eastAsia="宋体" w:hAnsi="Times New Roman" w:cs="Times New Roman"/>
          <w:szCs w:val="24"/>
        </w:rPr>
      </w:pPr>
    </w:p>
    <w:p w14:paraId="38057C82" w14:textId="77777777" w:rsidR="00A0449C" w:rsidRPr="00A0449C" w:rsidRDefault="00A0449C" w:rsidP="00A0449C">
      <w:pPr>
        <w:rPr>
          <w:rFonts w:ascii="Times New Roman" w:eastAsia="宋体" w:hAnsi="Times New Roman" w:cs="Times New Roman"/>
          <w:szCs w:val="24"/>
        </w:rPr>
      </w:pPr>
    </w:p>
    <w:p w14:paraId="4586663C" w14:textId="77777777" w:rsidR="00A0449C" w:rsidRPr="00A0449C" w:rsidRDefault="00A0449C" w:rsidP="00A0449C">
      <w:pPr>
        <w:rPr>
          <w:rFonts w:ascii="Times New Roman" w:eastAsia="宋体" w:hAnsi="Times New Roman" w:cs="Times New Roman"/>
          <w:szCs w:val="24"/>
        </w:rPr>
      </w:pPr>
    </w:p>
    <w:p w14:paraId="500CF1EC" w14:textId="77777777" w:rsidR="00A0449C" w:rsidRPr="00A0449C" w:rsidRDefault="00A0449C" w:rsidP="00A0449C">
      <w:pPr>
        <w:rPr>
          <w:rFonts w:ascii="Times New Roman" w:eastAsia="宋体" w:hAnsi="Times New Roman" w:cs="Times New Roman"/>
          <w:szCs w:val="24"/>
        </w:rPr>
      </w:pPr>
    </w:p>
    <w:p w14:paraId="1BA9DAAE" w14:textId="77777777" w:rsidR="00A0449C" w:rsidRPr="00A0449C" w:rsidRDefault="00A0449C" w:rsidP="00A0449C">
      <w:pPr>
        <w:rPr>
          <w:rFonts w:ascii="Times New Roman" w:eastAsia="宋体" w:hAnsi="Times New Roman" w:cs="Times New Roman"/>
          <w:szCs w:val="24"/>
        </w:rPr>
      </w:pPr>
    </w:p>
    <w:p w14:paraId="5E3706EC" w14:textId="77777777" w:rsidR="00A0449C" w:rsidRPr="00A0449C" w:rsidRDefault="00A0449C" w:rsidP="00A0449C">
      <w:pPr>
        <w:rPr>
          <w:rFonts w:ascii="Times New Roman" w:eastAsia="宋体" w:hAnsi="Times New Roman" w:cs="Times New Roman"/>
          <w:szCs w:val="24"/>
        </w:rPr>
      </w:pPr>
    </w:p>
    <w:p w14:paraId="0011710B" w14:textId="77777777" w:rsidR="00A0449C" w:rsidRPr="00A0449C" w:rsidRDefault="00A0449C" w:rsidP="00A0449C">
      <w:pPr>
        <w:rPr>
          <w:rFonts w:ascii="Times New Roman" w:eastAsia="宋体" w:hAnsi="Times New Roman" w:cs="Times New Roman"/>
          <w:szCs w:val="24"/>
        </w:rPr>
      </w:pPr>
    </w:p>
    <w:p w14:paraId="382A564A" w14:textId="77777777" w:rsidR="00A0449C" w:rsidRPr="00A0449C" w:rsidRDefault="00A0449C" w:rsidP="00A0449C">
      <w:pPr>
        <w:rPr>
          <w:rFonts w:ascii="Times New Roman" w:eastAsia="宋体" w:hAnsi="Times New Roman" w:cs="Times New Roman"/>
          <w:szCs w:val="24"/>
        </w:rPr>
      </w:pPr>
    </w:p>
    <w:p w14:paraId="4B3D1D90" w14:textId="77777777" w:rsidR="00A0449C" w:rsidRPr="00A0449C" w:rsidRDefault="00A0449C" w:rsidP="00A0449C">
      <w:pPr>
        <w:rPr>
          <w:rFonts w:ascii="Times New Roman" w:eastAsia="宋体" w:hAnsi="Times New Roman" w:cs="Times New Roman"/>
          <w:b/>
          <w:sz w:val="28"/>
          <w:szCs w:val="28"/>
        </w:rPr>
      </w:pPr>
    </w:p>
    <w:p w14:paraId="02A40C23" w14:textId="1C403D0D" w:rsidR="00A0449C" w:rsidRPr="00A0449C" w:rsidRDefault="00A0449C" w:rsidP="00A0449C">
      <w:pPr>
        <w:ind w:firstLineChars="642" w:firstLine="1805"/>
        <w:rPr>
          <w:rFonts w:ascii="Times New Roman" w:eastAsia="宋体" w:hAnsi="Times New Roman" w:cs="Times New Roman"/>
          <w:b/>
          <w:sz w:val="28"/>
          <w:szCs w:val="28"/>
        </w:rPr>
      </w:pPr>
      <w:r w:rsidRPr="00A0449C">
        <w:rPr>
          <w:rFonts w:ascii="Times New Roman" w:eastAsia="宋体" w:hAnsi="Times New Roman" w:cs="Times New Roman" w:hint="eastAsia"/>
          <w:b/>
          <w:sz w:val="28"/>
          <w:szCs w:val="28"/>
        </w:rPr>
        <w:t>专业班级：</w:t>
      </w:r>
      <w:r w:rsidRPr="00A0449C">
        <w:rPr>
          <w:rFonts w:ascii="Times New Roman" w:eastAsia="宋体" w:hAnsi="Times New Roman" w:cs="Times New Roman" w:hint="eastAsia"/>
          <w:b/>
          <w:sz w:val="28"/>
          <w:szCs w:val="28"/>
          <w:u w:val="single"/>
        </w:rPr>
        <w:t xml:space="preserve">        </w:t>
      </w:r>
      <w:r w:rsidR="004D50E8">
        <w:rPr>
          <w:rFonts w:ascii="Times New Roman" w:eastAsia="宋体" w:hAnsi="Times New Roman" w:cs="Times New Roman"/>
          <w:b/>
          <w:sz w:val="28"/>
          <w:szCs w:val="28"/>
          <w:u w:val="single"/>
        </w:rPr>
        <w:t xml:space="preserve"> </w:t>
      </w:r>
      <w:r>
        <w:rPr>
          <w:rFonts w:ascii="Times New Roman" w:eastAsia="宋体" w:hAnsi="Times New Roman" w:cs="Times New Roman"/>
          <w:b/>
          <w:sz w:val="28"/>
          <w:szCs w:val="28"/>
          <w:u w:val="single"/>
        </w:rPr>
        <w:t>2004</w:t>
      </w:r>
      <w:r w:rsidRPr="00A0449C">
        <w:rPr>
          <w:rFonts w:ascii="Times New Roman" w:eastAsia="宋体" w:hAnsi="Times New Roman" w:cs="Times New Roman" w:hint="eastAsia"/>
          <w:b/>
          <w:sz w:val="28"/>
          <w:szCs w:val="28"/>
          <w:u w:val="single"/>
        </w:rPr>
        <w:t xml:space="preserve">          </w:t>
      </w:r>
    </w:p>
    <w:p w14:paraId="6A7240A0" w14:textId="09FB9411" w:rsidR="00A0449C" w:rsidRPr="00A0449C" w:rsidRDefault="00A0449C" w:rsidP="00A0449C">
      <w:pPr>
        <w:ind w:firstLineChars="642" w:firstLine="1805"/>
        <w:rPr>
          <w:rFonts w:ascii="Times New Roman" w:eastAsia="宋体" w:hAnsi="Times New Roman" w:cs="Times New Roman"/>
          <w:b/>
          <w:sz w:val="28"/>
          <w:szCs w:val="28"/>
          <w:u w:val="single"/>
        </w:rPr>
      </w:pPr>
      <w:r w:rsidRPr="00A0449C">
        <w:rPr>
          <w:rFonts w:ascii="Times New Roman" w:eastAsia="宋体" w:hAnsi="Times New Roman" w:cs="Times New Roman" w:hint="eastAsia"/>
          <w:b/>
          <w:sz w:val="28"/>
          <w:szCs w:val="28"/>
        </w:rPr>
        <w:t>学</w:t>
      </w:r>
      <w:r w:rsidRPr="00A0449C">
        <w:rPr>
          <w:rFonts w:ascii="Times New Roman" w:eastAsia="宋体" w:hAnsi="Times New Roman" w:cs="Times New Roman" w:hint="eastAsia"/>
          <w:b/>
          <w:sz w:val="28"/>
          <w:szCs w:val="28"/>
        </w:rPr>
        <w:t xml:space="preserve">    </w:t>
      </w:r>
      <w:r w:rsidRPr="00A0449C">
        <w:rPr>
          <w:rFonts w:ascii="Times New Roman" w:eastAsia="宋体" w:hAnsi="Times New Roman" w:cs="Times New Roman" w:hint="eastAsia"/>
          <w:b/>
          <w:sz w:val="28"/>
          <w:szCs w:val="28"/>
        </w:rPr>
        <w:t>号：</w:t>
      </w:r>
      <w:r w:rsidRPr="00A0449C">
        <w:rPr>
          <w:rFonts w:ascii="Times New Roman" w:eastAsia="宋体" w:hAnsi="Times New Roman" w:cs="Times New Roman" w:hint="eastAsia"/>
          <w:b/>
          <w:sz w:val="28"/>
          <w:szCs w:val="28"/>
          <w:u w:val="single"/>
        </w:rPr>
        <w:t xml:space="preserve">     </w:t>
      </w:r>
      <w:r w:rsidR="004D50E8">
        <w:rPr>
          <w:rFonts w:ascii="Times New Roman" w:eastAsia="宋体" w:hAnsi="Times New Roman" w:cs="Times New Roman"/>
          <w:b/>
          <w:sz w:val="28"/>
          <w:szCs w:val="28"/>
          <w:u w:val="single"/>
        </w:rPr>
        <w:t xml:space="preserve">  </w:t>
      </w:r>
      <w:r>
        <w:rPr>
          <w:rFonts w:ascii="Times New Roman" w:eastAsia="宋体" w:hAnsi="Times New Roman" w:cs="Times New Roman" w:hint="eastAsia"/>
          <w:b/>
          <w:sz w:val="28"/>
          <w:szCs w:val="28"/>
          <w:u w:val="single"/>
        </w:rPr>
        <w:t>U</w:t>
      </w:r>
      <w:r>
        <w:rPr>
          <w:rFonts w:ascii="Times New Roman" w:eastAsia="宋体" w:hAnsi="Times New Roman" w:cs="Times New Roman"/>
          <w:b/>
          <w:sz w:val="28"/>
          <w:szCs w:val="28"/>
          <w:u w:val="single"/>
        </w:rPr>
        <w:t xml:space="preserve">202012098 </w:t>
      </w:r>
      <w:r w:rsidRPr="00A0449C">
        <w:rPr>
          <w:rFonts w:ascii="Times New Roman" w:eastAsia="宋体" w:hAnsi="Times New Roman" w:cs="Times New Roman" w:hint="eastAsia"/>
          <w:b/>
          <w:sz w:val="28"/>
          <w:szCs w:val="28"/>
          <w:u w:val="single"/>
        </w:rPr>
        <w:t xml:space="preserve">     </w:t>
      </w:r>
    </w:p>
    <w:p w14:paraId="3C2636E2" w14:textId="40C50C35" w:rsidR="00A0449C" w:rsidRPr="00A0449C" w:rsidRDefault="00A0449C" w:rsidP="00A0449C">
      <w:pPr>
        <w:ind w:firstLineChars="642" w:firstLine="1805"/>
        <w:rPr>
          <w:rFonts w:ascii="Times New Roman" w:eastAsia="宋体" w:hAnsi="Times New Roman" w:cs="Times New Roman"/>
          <w:b/>
          <w:sz w:val="28"/>
          <w:szCs w:val="28"/>
          <w:u w:val="single"/>
        </w:rPr>
      </w:pPr>
      <w:r w:rsidRPr="00A0449C">
        <w:rPr>
          <w:rFonts w:ascii="Times New Roman" w:eastAsia="宋体" w:hAnsi="Times New Roman" w:cs="Times New Roman" w:hint="eastAsia"/>
          <w:b/>
          <w:sz w:val="28"/>
          <w:szCs w:val="28"/>
        </w:rPr>
        <w:t>姓</w:t>
      </w:r>
      <w:r w:rsidRPr="00A0449C">
        <w:rPr>
          <w:rFonts w:ascii="Times New Roman" w:eastAsia="宋体" w:hAnsi="Times New Roman" w:cs="Times New Roman" w:hint="eastAsia"/>
          <w:b/>
          <w:sz w:val="28"/>
          <w:szCs w:val="28"/>
        </w:rPr>
        <w:t xml:space="preserve">    </w:t>
      </w:r>
      <w:r w:rsidRPr="00A0449C">
        <w:rPr>
          <w:rFonts w:ascii="Times New Roman" w:eastAsia="宋体" w:hAnsi="Times New Roman" w:cs="Times New Roman" w:hint="eastAsia"/>
          <w:b/>
          <w:sz w:val="28"/>
          <w:szCs w:val="28"/>
        </w:rPr>
        <w:t>名：</w:t>
      </w:r>
      <w:r w:rsidRPr="00A0449C">
        <w:rPr>
          <w:rFonts w:ascii="Times New Roman" w:eastAsia="宋体" w:hAnsi="Times New Roman" w:cs="Times New Roman" w:hint="eastAsia"/>
          <w:b/>
          <w:sz w:val="28"/>
          <w:szCs w:val="28"/>
          <w:u w:val="single"/>
        </w:rPr>
        <w:t xml:space="preserve">     </w:t>
      </w:r>
      <w:r w:rsidR="004D50E8">
        <w:rPr>
          <w:rFonts w:ascii="Times New Roman" w:eastAsia="宋体" w:hAnsi="Times New Roman" w:cs="Times New Roman"/>
          <w:b/>
          <w:sz w:val="28"/>
          <w:szCs w:val="28"/>
          <w:u w:val="single"/>
        </w:rPr>
        <w:t xml:space="preserve">    </w:t>
      </w:r>
      <w:r w:rsidR="00CB52DB">
        <w:rPr>
          <w:rFonts w:ascii="Times New Roman" w:eastAsia="宋体" w:hAnsi="Times New Roman" w:cs="Times New Roman" w:hint="eastAsia"/>
          <w:b/>
          <w:sz w:val="28"/>
          <w:szCs w:val="28"/>
          <w:u w:val="single"/>
        </w:rPr>
        <w:t>余锦琪</w:t>
      </w:r>
      <w:r w:rsidRPr="00A0449C">
        <w:rPr>
          <w:rFonts w:ascii="Times New Roman" w:eastAsia="宋体" w:hAnsi="Times New Roman" w:cs="Times New Roman" w:hint="eastAsia"/>
          <w:b/>
          <w:sz w:val="28"/>
          <w:szCs w:val="28"/>
          <w:u w:val="single"/>
        </w:rPr>
        <w:t xml:space="preserve">         </w:t>
      </w:r>
    </w:p>
    <w:p w14:paraId="21145724" w14:textId="6298F550" w:rsidR="00A0449C" w:rsidRPr="00A0449C" w:rsidRDefault="00A0449C" w:rsidP="00A0449C">
      <w:pPr>
        <w:ind w:firstLineChars="642" w:firstLine="1805"/>
        <w:rPr>
          <w:rFonts w:ascii="Times New Roman" w:eastAsia="宋体" w:hAnsi="Times New Roman" w:cs="Times New Roman"/>
          <w:b/>
          <w:sz w:val="28"/>
          <w:szCs w:val="28"/>
          <w:u w:val="single"/>
        </w:rPr>
      </w:pPr>
      <w:r w:rsidRPr="00A0449C">
        <w:rPr>
          <w:rFonts w:ascii="Times New Roman" w:eastAsia="宋体" w:hAnsi="Times New Roman" w:cs="Times New Roman" w:hint="eastAsia"/>
          <w:b/>
          <w:sz w:val="28"/>
          <w:szCs w:val="28"/>
        </w:rPr>
        <w:t>指导教师：</w:t>
      </w:r>
      <w:r w:rsidRPr="00A0449C">
        <w:rPr>
          <w:rFonts w:ascii="Times New Roman" w:eastAsia="宋体" w:hAnsi="Times New Roman" w:cs="Times New Roman" w:hint="eastAsia"/>
          <w:b/>
          <w:sz w:val="28"/>
          <w:szCs w:val="28"/>
          <w:u w:val="single"/>
        </w:rPr>
        <w:t xml:space="preserve">       </w:t>
      </w:r>
      <w:r w:rsidRPr="00A0449C">
        <w:rPr>
          <w:rFonts w:ascii="Times New Roman" w:eastAsia="宋体" w:hAnsi="Times New Roman" w:cs="Times New Roman"/>
          <w:b/>
          <w:sz w:val="28"/>
          <w:szCs w:val="28"/>
          <w:u w:val="single"/>
        </w:rPr>
        <w:t xml:space="preserve">  </w:t>
      </w:r>
      <w:r w:rsidR="004D50E8">
        <w:rPr>
          <w:rFonts w:ascii="Times New Roman" w:eastAsia="宋体" w:hAnsi="Times New Roman" w:cs="Times New Roman"/>
          <w:b/>
          <w:sz w:val="28"/>
          <w:szCs w:val="28"/>
          <w:u w:val="single"/>
        </w:rPr>
        <w:t xml:space="preserve"> </w:t>
      </w:r>
      <w:r w:rsidR="00CB52DB">
        <w:rPr>
          <w:rFonts w:ascii="Times New Roman" w:eastAsia="宋体" w:hAnsi="Times New Roman" w:cs="Times New Roman" w:hint="eastAsia"/>
          <w:b/>
          <w:sz w:val="28"/>
          <w:szCs w:val="28"/>
          <w:u w:val="single"/>
        </w:rPr>
        <w:t>唐赫</w:t>
      </w:r>
      <w:r w:rsidRPr="00A0449C">
        <w:rPr>
          <w:rFonts w:ascii="Times New Roman" w:eastAsia="宋体" w:hAnsi="Times New Roman" w:cs="Times New Roman" w:hint="eastAsia"/>
          <w:b/>
          <w:sz w:val="28"/>
          <w:szCs w:val="28"/>
          <w:u w:val="single"/>
        </w:rPr>
        <w:t xml:space="preserve"> </w:t>
      </w:r>
      <w:r w:rsidRPr="00A0449C">
        <w:rPr>
          <w:rFonts w:ascii="Times New Roman" w:eastAsia="宋体" w:hAnsi="Times New Roman" w:cs="Times New Roman"/>
          <w:b/>
          <w:sz w:val="28"/>
          <w:szCs w:val="28"/>
          <w:u w:val="single"/>
        </w:rPr>
        <w:t xml:space="preserve">  </w:t>
      </w:r>
      <w:r w:rsidRPr="00A0449C">
        <w:rPr>
          <w:rFonts w:ascii="Times New Roman" w:eastAsia="宋体" w:hAnsi="Times New Roman" w:cs="Times New Roman" w:hint="eastAsia"/>
          <w:b/>
          <w:sz w:val="28"/>
          <w:szCs w:val="28"/>
          <w:u w:val="single"/>
        </w:rPr>
        <w:t xml:space="preserve">     </w:t>
      </w:r>
      <w:r w:rsidR="004D50E8">
        <w:rPr>
          <w:rFonts w:ascii="Times New Roman" w:eastAsia="宋体" w:hAnsi="Times New Roman" w:cs="Times New Roman"/>
          <w:b/>
          <w:sz w:val="28"/>
          <w:szCs w:val="28"/>
          <w:u w:val="single"/>
        </w:rPr>
        <w:t xml:space="preserve">  </w:t>
      </w:r>
    </w:p>
    <w:p w14:paraId="245FCE28" w14:textId="44328EB1" w:rsidR="00A0449C" w:rsidRPr="00A0449C" w:rsidRDefault="00A0449C" w:rsidP="00A0449C">
      <w:pPr>
        <w:ind w:firstLineChars="642" w:firstLine="1805"/>
        <w:rPr>
          <w:rFonts w:ascii="Times New Roman" w:eastAsia="宋体" w:hAnsi="Times New Roman" w:cs="Times New Roman"/>
          <w:b/>
          <w:sz w:val="28"/>
          <w:szCs w:val="28"/>
          <w:u w:val="single"/>
        </w:rPr>
      </w:pPr>
      <w:r w:rsidRPr="00A0449C">
        <w:rPr>
          <w:rFonts w:ascii="Times New Roman" w:eastAsia="宋体" w:hAnsi="Times New Roman" w:cs="Times New Roman" w:hint="eastAsia"/>
          <w:b/>
          <w:sz w:val="28"/>
          <w:szCs w:val="28"/>
        </w:rPr>
        <w:t>报告日期：</w:t>
      </w:r>
      <w:r w:rsidRPr="00A0449C">
        <w:rPr>
          <w:rFonts w:ascii="Times New Roman" w:eastAsia="宋体" w:hAnsi="Times New Roman" w:cs="Times New Roman" w:hint="eastAsia"/>
          <w:b/>
          <w:sz w:val="28"/>
          <w:szCs w:val="28"/>
          <w:u w:val="single"/>
        </w:rPr>
        <w:t xml:space="preserve">         </w:t>
      </w:r>
      <w:r w:rsidR="004D50E8">
        <w:rPr>
          <w:rFonts w:ascii="Times New Roman" w:eastAsia="宋体" w:hAnsi="Times New Roman" w:cs="Times New Roman"/>
          <w:b/>
          <w:sz w:val="28"/>
          <w:szCs w:val="28"/>
          <w:u w:val="single"/>
        </w:rPr>
        <w:t xml:space="preserve"> </w:t>
      </w:r>
      <w:r w:rsidR="00CB52DB">
        <w:rPr>
          <w:rFonts w:ascii="Times New Roman" w:eastAsia="宋体" w:hAnsi="Times New Roman" w:cs="Times New Roman"/>
          <w:b/>
          <w:sz w:val="28"/>
          <w:szCs w:val="28"/>
          <w:u w:val="single"/>
        </w:rPr>
        <w:t>10.19</w:t>
      </w:r>
      <w:r w:rsidRPr="00A0449C">
        <w:rPr>
          <w:rFonts w:ascii="Times New Roman" w:eastAsia="宋体" w:hAnsi="Times New Roman" w:cs="Times New Roman" w:hint="eastAsia"/>
          <w:b/>
          <w:sz w:val="28"/>
          <w:szCs w:val="28"/>
          <w:u w:val="single"/>
        </w:rPr>
        <w:t xml:space="preserve">         </w:t>
      </w:r>
    </w:p>
    <w:p w14:paraId="0A74925A" w14:textId="77777777" w:rsidR="00A0449C" w:rsidRPr="00A0449C" w:rsidRDefault="00A0449C" w:rsidP="00A0449C">
      <w:pPr>
        <w:rPr>
          <w:rFonts w:ascii="Times New Roman" w:eastAsia="宋体" w:hAnsi="Times New Roman" w:cs="Times New Roman"/>
          <w:szCs w:val="24"/>
        </w:rPr>
      </w:pPr>
    </w:p>
    <w:p w14:paraId="351F348D" w14:textId="77777777" w:rsidR="00A0449C" w:rsidRPr="00A0449C" w:rsidRDefault="00A0449C" w:rsidP="00A0449C">
      <w:pPr>
        <w:rPr>
          <w:rFonts w:ascii="Times New Roman" w:eastAsia="宋体" w:hAnsi="Times New Roman" w:cs="Times New Roman"/>
          <w:szCs w:val="24"/>
        </w:rPr>
      </w:pPr>
    </w:p>
    <w:p w14:paraId="092FE55C" w14:textId="77777777" w:rsidR="00A0449C" w:rsidRPr="00A0449C" w:rsidRDefault="00A0449C" w:rsidP="00A0449C">
      <w:pPr>
        <w:rPr>
          <w:rFonts w:ascii="Times New Roman" w:eastAsia="宋体" w:hAnsi="Times New Roman" w:cs="Times New Roman"/>
          <w:szCs w:val="24"/>
        </w:rPr>
      </w:pPr>
    </w:p>
    <w:p w14:paraId="0DC1FBE3" w14:textId="2EA34E39" w:rsidR="00DE5171" w:rsidRDefault="00A0449C" w:rsidP="00A0449C">
      <w:pPr>
        <w:rPr>
          <w:rFonts w:ascii="Times New Roman" w:eastAsia="宋体" w:hAnsi="Times New Roman" w:cs="Times New Roman"/>
          <w:b/>
          <w:sz w:val="28"/>
          <w:szCs w:val="28"/>
        </w:rPr>
      </w:pPr>
      <w:r w:rsidRPr="00A0449C">
        <w:rPr>
          <w:rFonts w:ascii="Times New Roman" w:eastAsia="宋体" w:hAnsi="Times New Roman" w:cs="Times New Roman" w:hint="eastAsia"/>
          <w:b/>
          <w:sz w:val="28"/>
          <w:szCs w:val="28"/>
        </w:rPr>
        <w:t>计算机类</w:t>
      </w:r>
      <w:r w:rsidRPr="00A0449C">
        <w:rPr>
          <w:rFonts w:ascii="Times New Roman" w:eastAsia="宋体" w:hAnsi="Times New Roman" w:cs="Times New Roman" w:hint="eastAsia"/>
          <w:b/>
          <w:sz w:val="28"/>
          <w:szCs w:val="28"/>
        </w:rPr>
        <w:t>I</w:t>
      </w:r>
      <w:r w:rsidRPr="00A0449C">
        <w:rPr>
          <w:rFonts w:ascii="Times New Roman" w:eastAsia="宋体" w:hAnsi="Times New Roman" w:cs="Times New Roman"/>
          <w:b/>
          <w:sz w:val="28"/>
          <w:szCs w:val="28"/>
        </w:rPr>
        <w:t>I</w:t>
      </w:r>
    </w:p>
    <w:p w14:paraId="49FCBC6B" w14:textId="7FD53B4B" w:rsidR="00CB52DB" w:rsidRDefault="00CB52DB" w:rsidP="00A0449C">
      <w:pPr>
        <w:rPr>
          <w:rFonts w:ascii="Times New Roman" w:eastAsia="宋体" w:hAnsi="Times New Roman" w:cs="Times New Roman"/>
          <w:b/>
          <w:sz w:val="28"/>
          <w:szCs w:val="28"/>
        </w:rPr>
      </w:pPr>
    </w:p>
    <w:p w14:paraId="3FB791BD" w14:textId="77777777" w:rsidR="00CB52DB" w:rsidRPr="00054D52" w:rsidRDefault="00CB52DB" w:rsidP="00CB52DB">
      <w:pPr>
        <w:spacing w:beforeLines="50" w:before="156" w:afterLines="50" w:after="156"/>
        <w:ind w:leftChars="171" w:left="359" w:rightChars="1148" w:right="2411" w:firstLineChars="274" w:firstLine="990"/>
        <w:jc w:val="center"/>
        <w:rPr>
          <w:rStyle w:val="a3"/>
          <w:rFonts w:eastAsia="黑体"/>
          <w:b/>
          <w:sz w:val="36"/>
          <w:szCs w:val="36"/>
        </w:rPr>
      </w:pPr>
      <w:r w:rsidRPr="00CE339D">
        <w:rPr>
          <w:rFonts w:eastAsia="黑体"/>
          <w:b/>
          <w:sz w:val="36"/>
          <w:szCs w:val="36"/>
        </w:rPr>
        <w:lastRenderedPageBreak/>
        <w:t>目</w:t>
      </w:r>
      <w:r w:rsidRPr="00CE339D">
        <w:rPr>
          <w:rFonts w:eastAsia="黑体" w:hint="eastAsia"/>
          <w:b/>
          <w:sz w:val="36"/>
          <w:szCs w:val="36"/>
        </w:rPr>
        <w:t>□□</w:t>
      </w:r>
      <w:r>
        <w:rPr>
          <w:rFonts w:eastAsia="黑体" w:hint="eastAsia"/>
          <w:b/>
          <w:sz w:val="36"/>
          <w:szCs w:val="36"/>
        </w:rPr>
        <w:t>录</w:t>
      </w:r>
    </w:p>
    <w:p w14:paraId="005EC3C6" w14:textId="77777777" w:rsidR="00CB52DB" w:rsidRPr="00D53A04" w:rsidRDefault="00CB52DB" w:rsidP="00CB52DB">
      <w:pPr>
        <w:jc w:val="center"/>
        <w:rPr>
          <w:sz w:val="24"/>
        </w:rPr>
      </w:pPr>
      <w:r>
        <w:rPr>
          <w:rFonts w:ascii="宋体" w:hAnsi="宋体"/>
          <w:b/>
          <w:sz w:val="24"/>
        </w:rPr>
        <w:fldChar w:fldCharType="begin"/>
      </w:r>
      <w:r>
        <w:rPr>
          <w:rFonts w:ascii="宋体" w:hAnsi="宋体"/>
          <w:b/>
          <w:sz w:val="24"/>
        </w:rPr>
        <w:instrText xml:space="preserve"> TOC \o "1-3" \h \z \u </w:instrText>
      </w:r>
      <w:r>
        <w:rPr>
          <w:rFonts w:ascii="宋体" w:hAnsi="宋体"/>
          <w:b/>
          <w:sz w:val="24"/>
        </w:rPr>
        <w:fldChar w:fldCharType="separate"/>
      </w:r>
      <w:r>
        <w:rPr>
          <w:rFonts w:ascii="宋体" w:hAnsi="宋体"/>
          <w:b/>
          <w:sz w:val="24"/>
        </w:rPr>
        <w:fldChar w:fldCharType="begin"/>
      </w:r>
      <w:r>
        <w:rPr>
          <w:rFonts w:ascii="宋体" w:hAnsi="宋体"/>
          <w:b/>
          <w:sz w:val="24"/>
        </w:rPr>
        <w:instrText xml:space="preserve"> TOC \o "1-3" \h \z \u </w:instrText>
      </w:r>
      <w:r>
        <w:rPr>
          <w:rFonts w:ascii="宋体" w:hAnsi="宋体"/>
          <w:b/>
          <w:sz w:val="24"/>
        </w:rPr>
        <w:fldChar w:fldCharType="separate"/>
      </w:r>
    </w:p>
    <w:p w14:paraId="4E893AAD" w14:textId="77777777" w:rsidR="00CB52DB" w:rsidRPr="00D53A04" w:rsidRDefault="0064621E" w:rsidP="00CB52DB">
      <w:pPr>
        <w:pStyle w:val="TOC1"/>
        <w:tabs>
          <w:tab w:val="right" w:leader="dot" w:pos="8296"/>
        </w:tabs>
        <w:rPr>
          <w:b/>
          <w:sz w:val="24"/>
        </w:rPr>
      </w:pPr>
      <w:hyperlink w:anchor="_Toc404837920" w:history="1">
        <w:r w:rsidR="00CB52DB" w:rsidRPr="00D53A04">
          <w:rPr>
            <w:rStyle w:val="a3"/>
            <w:b/>
          </w:rPr>
          <w:t>1</w:t>
        </w:r>
        <w:r w:rsidR="00CB52DB" w:rsidRPr="00D53A04">
          <w:rPr>
            <w:rFonts w:ascii="宋体" w:hAnsi="宋体" w:hint="eastAsia"/>
            <w:b/>
            <w:szCs w:val="21"/>
          </w:rPr>
          <w:t>□□□</w:t>
        </w:r>
        <w:r w:rsidR="00CB52DB" w:rsidRPr="00D53A04">
          <w:rPr>
            <w:rStyle w:val="a3"/>
            <w:rFonts w:hAnsi="宋体"/>
            <w:b/>
            <w:sz w:val="24"/>
          </w:rPr>
          <w:t>表达式和标准输入输出实验</w:t>
        </w:r>
        <w:r w:rsidR="00CB52DB" w:rsidRPr="00D53A04">
          <w:rPr>
            <w:b/>
            <w:sz w:val="24"/>
          </w:rPr>
          <w:tab/>
        </w:r>
        <w:r w:rsidR="00CB52DB" w:rsidRPr="00D53A04">
          <w:rPr>
            <w:b/>
            <w:sz w:val="24"/>
          </w:rPr>
          <w:fldChar w:fldCharType="begin"/>
        </w:r>
        <w:r w:rsidR="00CB52DB" w:rsidRPr="00D53A04">
          <w:rPr>
            <w:b/>
            <w:sz w:val="24"/>
          </w:rPr>
          <w:instrText xml:space="preserve"> PAGEREF _Toc404837920 \h </w:instrText>
        </w:r>
        <w:r w:rsidR="00CB52DB" w:rsidRPr="00D53A04">
          <w:rPr>
            <w:b/>
            <w:sz w:val="24"/>
          </w:rPr>
        </w:r>
        <w:r w:rsidR="00CB52DB" w:rsidRPr="00D53A04">
          <w:rPr>
            <w:b/>
            <w:sz w:val="24"/>
          </w:rPr>
          <w:fldChar w:fldCharType="separate"/>
        </w:r>
        <w:r w:rsidR="00CB52DB" w:rsidRPr="00D53A04">
          <w:rPr>
            <w:b/>
            <w:sz w:val="24"/>
          </w:rPr>
          <w:t>1</w:t>
        </w:r>
        <w:r w:rsidR="00CB52DB" w:rsidRPr="00D53A04">
          <w:rPr>
            <w:b/>
            <w:sz w:val="24"/>
          </w:rPr>
          <w:fldChar w:fldCharType="end"/>
        </w:r>
      </w:hyperlink>
    </w:p>
    <w:p w14:paraId="019CDE16" w14:textId="77777777" w:rsidR="00CB52DB" w:rsidRPr="005B6705" w:rsidRDefault="0064621E" w:rsidP="00CB52DB">
      <w:pPr>
        <w:pStyle w:val="TOC1"/>
        <w:tabs>
          <w:tab w:val="right" w:leader="dot" w:pos="8296"/>
        </w:tabs>
        <w:rPr>
          <w:sz w:val="24"/>
        </w:rPr>
      </w:pPr>
      <w:hyperlink w:anchor="_Toc404837921" w:history="1">
        <w:r w:rsidR="00CB52DB" w:rsidRPr="005B6705">
          <w:rPr>
            <w:rStyle w:val="a3"/>
            <w:sz w:val="24"/>
          </w:rPr>
          <w:t>1.</w:t>
        </w:r>
        <w:r w:rsidR="00CB52DB" w:rsidRPr="005B6705">
          <w:rPr>
            <w:rStyle w:val="a3"/>
            <w:rFonts w:hint="eastAsia"/>
            <w:sz w:val="24"/>
          </w:rPr>
          <w:t>1</w:t>
        </w:r>
        <w:r w:rsidR="00CB52DB" w:rsidRPr="005B6705">
          <w:rPr>
            <w:rFonts w:ascii="宋体" w:hAnsi="宋体" w:hint="eastAsia"/>
            <w:sz w:val="24"/>
          </w:rPr>
          <w:t>□□</w:t>
        </w:r>
        <w:r w:rsidR="00CB52DB" w:rsidRPr="005B6705">
          <w:rPr>
            <w:rStyle w:val="a3"/>
            <w:rFonts w:hAnsi="宋体" w:hint="eastAsia"/>
            <w:sz w:val="24"/>
          </w:rPr>
          <w:t>实验目的</w:t>
        </w:r>
        <w:r w:rsidR="00CB52DB" w:rsidRPr="005B6705">
          <w:rPr>
            <w:sz w:val="24"/>
          </w:rPr>
          <w:tab/>
        </w:r>
        <w:r w:rsidR="00CB52DB" w:rsidRPr="005B6705">
          <w:rPr>
            <w:sz w:val="24"/>
          </w:rPr>
          <w:fldChar w:fldCharType="begin"/>
        </w:r>
        <w:r w:rsidR="00CB52DB" w:rsidRPr="005B6705">
          <w:rPr>
            <w:sz w:val="24"/>
          </w:rPr>
          <w:instrText xml:space="preserve"> PAGEREF _Toc404837921 \h </w:instrText>
        </w:r>
        <w:r w:rsidR="00CB52DB" w:rsidRPr="005B6705">
          <w:rPr>
            <w:sz w:val="24"/>
          </w:rPr>
        </w:r>
        <w:r w:rsidR="00CB52DB" w:rsidRPr="005B6705">
          <w:rPr>
            <w:sz w:val="24"/>
          </w:rPr>
          <w:fldChar w:fldCharType="separate"/>
        </w:r>
        <w:r w:rsidR="00CB52DB" w:rsidRPr="005B6705">
          <w:rPr>
            <w:sz w:val="24"/>
          </w:rPr>
          <w:t>1</w:t>
        </w:r>
        <w:r w:rsidR="00CB52DB" w:rsidRPr="005B6705">
          <w:rPr>
            <w:sz w:val="24"/>
          </w:rPr>
          <w:fldChar w:fldCharType="end"/>
        </w:r>
      </w:hyperlink>
    </w:p>
    <w:p w14:paraId="7A00AEAE" w14:textId="77777777" w:rsidR="00CB52DB" w:rsidRPr="00D53A04" w:rsidRDefault="0064621E" w:rsidP="00CB52DB">
      <w:pPr>
        <w:pStyle w:val="TOC1"/>
        <w:tabs>
          <w:tab w:val="right" w:leader="dot" w:pos="8296"/>
        </w:tabs>
        <w:rPr>
          <w:sz w:val="24"/>
        </w:rPr>
      </w:pPr>
      <w:hyperlink w:anchor="_Toc404837922" w:history="1">
        <w:r w:rsidR="00CB52DB" w:rsidRPr="00D53A04">
          <w:rPr>
            <w:rStyle w:val="a3"/>
            <w:sz w:val="24"/>
          </w:rPr>
          <w:t>1.2</w:t>
        </w:r>
        <w:r w:rsidR="00CB52DB" w:rsidRPr="00D53A04">
          <w:rPr>
            <w:rStyle w:val="a3"/>
            <w:rFonts w:hint="eastAsia"/>
            <w:sz w:val="24"/>
          </w:rPr>
          <w:t>□□</w:t>
        </w:r>
        <w:r w:rsidR="00CB52DB">
          <w:rPr>
            <w:rStyle w:val="a3"/>
            <w:rFonts w:hAnsi="宋体" w:hint="eastAsia"/>
            <w:sz w:val="24"/>
          </w:rPr>
          <w:t>实验内容</w:t>
        </w:r>
        <w:r w:rsidR="00CB52DB" w:rsidRPr="00D53A04">
          <w:rPr>
            <w:sz w:val="24"/>
          </w:rPr>
          <w:tab/>
        </w:r>
        <w:r w:rsidR="00CB52DB" w:rsidRPr="00D53A04">
          <w:rPr>
            <w:sz w:val="24"/>
          </w:rPr>
          <w:fldChar w:fldCharType="begin"/>
        </w:r>
        <w:r w:rsidR="00CB52DB" w:rsidRPr="00D53A04">
          <w:rPr>
            <w:sz w:val="24"/>
          </w:rPr>
          <w:instrText xml:space="preserve"> PAGEREF _Toc404837922 \h </w:instrText>
        </w:r>
        <w:r w:rsidR="00CB52DB" w:rsidRPr="00D53A04">
          <w:rPr>
            <w:sz w:val="24"/>
          </w:rPr>
        </w:r>
        <w:r w:rsidR="00CB52DB" w:rsidRPr="00D53A04">
          <w:rPr>
            <w:sz w:val="24"/>
          </w:rPr>
          <w:fldChar w:fldCharType="separate"/>
        </w:r>
        <w:r w:rsidR="00CB52DB" w:rsidRPr="00D53A04">
          <w:rPr>
            <w:sz w:val="24"/>
          </w:rPr>
          <w:t>1</w:t>
        </w:r>
        <w:r w:rsidR="00CB52DB" w:rsidRPr="00D53A04">
          <w:rPr>
            <w:sz w:val="24"/>
          </w:rPr>
          <w:fldChar w:fldCharType="end"/>
        </w:r>
      </w:hyperlink>
    </w:p>
    <w:p w14:paraId="073A4E5D" w14:textId="77777777" w:rsidR="00CB52DB" w:rsidRPr="00D53A04" w:rsidRDefault="0064621E" w:rsidP="00CB52DB">
      <w:pPr>
        <w:pStyle w:val="TOC1"/>
        <w:tabs>
          <w:tab w:val="right" w:leader="dot" w:pos="8296"/>
        </w:tabs>
        <w:rPr>
          <w:b/>
          <w:sz w:val="24"/>
        </w:rPr>
      </w:pPr>
      <w:hyperlink w:anchor="_Toc404837923" w:history="1">
        <w:r w:rsidR="00CB52DB">
          <w:rPr>
            <w:rStyle w:val="a3"/>
            <w:sz w:val="24"/>
          </w:rPr>
          <w:t>1.3</w:t>
        </w:r>
        <w:r w:rsidR="00CB52DB" w:rsidRPr="00D53A04">
          <w:rPr>
            <w:rStyle w:val="a3"/>
            <w:rFonts w:hint="eastAsia"/>
            <w:sz w:val="24"/>
          </w:rPr>
          <w:t>□□</w:t>
        </w:r>
        <w:r w:rsidR="00CB52DB">
          <w:rPr>
            <w:rStyle w:val="a3"/>
            <w:rFonts w:hint="eastAsia"/>
            <w:sz w:val="24"/>
          </w:rPr>
          <w:t>实验</w:t>
        </w:r>
        <w:r w:rsidR="00CB52DB" w:rsidRPr="00D53A04">
          <w:rPr>
            <w:rStyle w:val="a3"/>
            <w:rFonts w:hAnsi="宋体"/>
            <w:sz w:val="24"/>
          </w:rPr>
          <w:t>小结</w:t>
        </w:r>
        <w:r w:rsidR="00CB52DB" w:rsidRPr="00D53A04">
          <w:rPr>
            <w:sz w:val="24"/>
          </w:rPr>
          <w:tab/>
        </w:r>
        <w:r w:rsidR="00CB52DB" w:rsidRPr="00D53A04">
          <w:rPr>
            <w:sz w:val="24"/>
          </w:rPr>
          <w:fldChar w:fldCharType="begin"/>
        </w:r>
        <w:r w:rsidR="00CB52DB" w:rsidRPr="00D53A04">
          <w:rPr>
            <w:sz w:val="24"/>
          </w:rPr>
          <w:instrText xml:space="preserve"> PAGEREF _Toc404837923 \h </w:instrText>
        </w:r>
        <w:r w:rsidR="00CB52DB" w:rsidRPr="00D53A04">
          <w:rPr>
            <w:sz w:val="24"/>
          </w:rPr>
        </w:r>
        <w:r w:rsidR="00CB52DB" w:rsidRPr="00D53A04">
          <w:rPr>
            <w:sz w:val="24"/>
          </w:rPr>
          <w:fldChar w:fldCharType="separate"/>
        </w:r>
        <w:r w:rsidR="00CB52DB" w:rsidRPr="00D53A04">
          <w:rPr>
            <w:sz w:val="24"/>
          </w:rPr>
          <w:t>1</w:t>
        </w:r>
        <w:r w:rsidR="00CB52DB" w:rsidRPr="00D53A04">
          <w:rPr>
            <w:sz w:val="24"/>
          </w:rPr>
          <w:fldChar w:fldCharType="end"/>
        </w:r>
      </w:hyperlink>
    </w:p>
    <w:p w14:paraId="62DCFC42" w14:textId="77777777" w:rsidR="00CB52DB" w:rsidRPr="00D53A04" w:rsidRDefault="0064621E" w:rsidP="00CB52DB">
      <w:pPr>
        <w:pStyle w:val="TOC1"/>
        <w:tabs>
          <w:tab w:val="right" w:leader="dot" w:pos="8296"/>
        </w:tabs>
        <w:rPr>
          <w:b/>
          <w:sz w:val="24"/>
        </w:rPr>
      </w:pPr>
      <w:hyperlink w:anchor="_Toc404837924" w:history="1">
        <w:r w:rsidR="00CB52DB" w:rsidRPr="00D53A04">
          <w:rPr>
            <w:rStyle w:val="a3"/>
            <w:b/>
            <w:sz w:val="24"/>
          </w:rPr>
          <w:t>2</w:t>
        </w:r>
        <w:r w:rsidR="00CB52DB" w:rsidRPr="00D53A04">
          <w:rPr>
            <w:rStyle w:val="a3"/>
            <w:rFonts w:hint="eastAsia"/>
            <w:b/>
            <w:sz w:val="24"/>
          </w:rPr>
          <w:t>□□</w:t>
        </w:r>
        <w:r w:rsidR="00CB52DB">
          <w:rPr>
            <w:rStyle w:val="a3"/>
            <w:rFonts w:hint="eastAsia"/>
            <w:b/>
            <w:sz w:val="24"/>
          </w:rPr>
          <w:t>□</w:t>
        </w:r>
        <w:r w:rsidR="00CB52DB" w:rsidRPr="00D53A04">
          <w:rPr>
            <w:rStyle w:val="a3"/>
            <w:rFonts w:hAnsi="宋体"/>
            <w:b/>
            <w:sz w:val="24"/>
          </w:rPr>
          <w:t>流程控制实验</w:t>
        </w:r>
        <w:r w:rsidR="00CB52DB" w:rsidRPr="00D53A04">
          <w:rPr>
            <w:b/>
            <w:sz w:val="24"/>
          </w:rPr>
          <w:tab/>
        </w:r>
        <w:r w:rsidR="00CB52DB" w:rsidRPr="00D53A04">
          <w:rPr>
            <w:b/>
            <w:sz w:val="24"/>
          </w:rPr>
          <w:fldChar w:fldCharType="begin"/>
        </w:r>
        <w:r w:rsidR="00CB52DB" w:rsidRPr="00D53A04">
          <w:rPr>
            <w:b/>
            <w:sz w:val="24"/>
          </w:rPr>
          <w:instrText xml:space="preserve"> PAGEREF _Toc404837924 \h </w:instrText>
        </w:r>
        <w:r w:rsidR="00CB52DB" w:rsidRPr="00D53A04">
          <w:rPr>
            <w:b/>
            <w:sz w:val="24"/>
          </w:rPr>
        </w:r>
        <w:r w:rsidR="00CB52DB" w:rsidRPr="00D53A04">
          <w:rPr>
            <w:b/>
            <w:sz w:val="24"/>
          </w:rPr>
          <w:fldChar w:fldCharType="separate"/>
        </w:r>
        <w:r w:rsidR="00CB52DB" w:rsidRPr="00D53A04">
          <w:rPr>
            <w:b/>
            <w:sz w:val="24"/>
          </w:rPr>
          <w:t>2</w:t>
        </w:r>
        <w:r w:rsidR="00CB52DB" w:rsidRPr="00D53A04">
          <w:rPr>
            <w:b/>
            <w:sz w:val="24"/>
          </w:rPr>
          <w:fldChar w:fldCharType="end"/>
        </w:r>
      </w:hyperlink>
    </w:p>
    <w:p w14:paraId="52C64BD6" w14:textId="77777777" w:rsidR="00CB52DB" w:rsidRPr="00D53A04" w:rsidRDefault="0064621E" w:rsidP="00CB52DB">
      <w:pPr>
        <w:pStyle w:val="TOC1"/>
        <w:tabs>
          <w:tab w:val="right" w:leader="dot" w:pos="8296"/>
        </w:tabs>
        <w:rPr>
          <w:sz w:val="24"/>
        </w:rPr>
      </w:pPr>
      <w:hyperlink w:anchor="_Toc404837921" w:history="1">
        <w:r w:rsidR="00CB52DB" w:rsidRPr="005B6705">
          <w:rPr>
            <w:rStyle w:val="a3"/>
            <w:sz w:val="24"/>
          </w:rPr>
          <w:t>2.</w:t>
        </w:r>
        <w:r w:rsidR="00CB52DB" w:rsidRPr="005B6705">
          <w:rPr>
            <w:rStyle w:val="a3"/>
            <w:rFonts w:hint="eastAsia"/>
            <w:sz w:val="24"/>
          </w:rPr>
          <w:t>1</w:t>
        </w:r>
        <w:r w:rsidR="00CB52DB" w:rsidRPr="005B6705">
          <w:rPr>
            <w:rFonts w:ascii="宋体" w:hAnsi="宋体" w:hint="eastAsia"/>
            <w:sz w:val="24"/>
          </w:rPr>
          <w:t>□□</w:t>
        </w:r>
        <w:r w:rsidR="00CB52DB" w:rsidRPr="005B6705">
          <w:rPr>
            <w:rStyle w:val="a3"/>
            <w:rFonts w:hAnsi="宋体" w:hint="eastAsia"/>
            <w:sz w:val="24"/>
          </w:rPr>
          <w:t>实验目</w:t>
        </w:r>
        <w:r w:rsidR="00CB52DB">
          <w:rPr>
            <w:rStyle w:val="a3"/>
            <w:rFonts w:hAnsi="宋体" w:hint="eastAsia"/>
            <w:sz w:val="24"/>
          </w:rPr>
          <w:t>的</w:t>
        </w:r>
        <w:r w:rsidR="00CB52DB" w:rsidRPr="00D53A04">
          <w:rPr>
            <w:sz w:val="24"/>
          </w:rPr>
          <w:tab/>
        </w:r>
        <w:r w:rsidR="00CB52DB" w:rsidRPr="00D53A04">
          <w:rPr>
            <w:sz w:val="24"/>
          </w:rPr>
          <w:fldChar w:fldCharType="begin"/>
        </w:r>
        <w:r w:rsidR="00CB52DB" w:rsidRPr="00D53A04">
          <w:rPr>
            <w:sz w:val="24"/>
          </w:rPr>
          <w:instrText xml:space="preserve"> PAGEREF _Toc404837921 \h </w:instrText>
        </w:r>
        <w:r w:rsidR="00CB52DB" w:rsidRPr="00D53A04">
          <w:rPr>
            <w:sz w:val="24"/>
          </w:rPr>
        </w:r>
        <w:r w:rsidR="00CB52DB" w:rsidRPr="00D53A04">
          <w:rPr>
            <w:sz w:val="24"/>
          </w:rPr>
          <w:fldChar w:fldCharType="separate"/>
        </w:r>
        <w:r w:rsidR="00CB52DB" w:rsidRPr="00D53A04">
          <w:rPr>
            <w:sz w:val="24"/>
          </w:rPr>
          <w:t>1</w:t>
        </w:r>
        <w:r w:rsidR="00CB52DB" w:rsidRPr="00D53A04">
          <w:rPr>
            <w:sz w:val="24"/>
          </w:rPr>
          <w:fldChar w:fldCharType="end"/>
        </w:r>
      </w:hyperlink>
    </w:p>
    <w:p w14:paraId="1C58451C" w14:textId="77777777" w:rsidR="00CB52DB" w:rsidRPr="00D53A04" w:rsidRDefault="0064621E" w:rsidP="00CB52DB">
      <w:pPr>
        <w:pStyle w:val="TOC1"/>
        <w:tabs>
          <w:tab w:val="right" w:leader="dot" w:pos="8296"/>
        </w:tabs>
        <w:rPr>
          <w:sz w:val="24"/>
        </w:rPr>
      </w:pPr>
      <w:hyperlink w:anchor="_Toc404837922" w:history="1">
        <w:r w:rsidR="00CB52DB">
          <w:rPr>
            <w:rStyle w:val="a3"/>
            <w:sz w:val="24"/>
          </w:rPr>
          <w:t>2</w:t>
        </w:r>
        <w:r w:rsidR="00CB52DB" w:rsidRPr="00D53A04">
          <w:rPr>
            <w:rStyle w:val="a3"/>
            <w:sz w:val="24"/>
          </w:rPr>
          <w:t>.2</w:t>
        </w:r>
        <w:r w:rsidR="00CB52DB" w:rsidRPr="00D53A04">
          <w:rPr>
            <w:rStyle w:val="a3"/>
            <w:rFonts w:hint="eastAsia"/>
            <w:sz w:val="24"/>
          </w:rPr>
          <w:t>□□</w:t>
        </w:r>
        <w:r w:rsidR="00CB52DB">
          <w:rPr>
            <w:rStyle w:val="a3"/>
            <w:rFonts w:hAnsi="宋体" w:hint="eastAsia"/>
            <w:sz w:val="24"/>
          </w:rPr>
          <w:t>实验内容</w:t>
        </w:r>
        <w:r w:rsidR="00CB52DB" w:rsidRPr="00D53A04">
          <w:rPr>
            <w:sz w:val="24"/>
          </w:rPr>
          <w:tab/>
        </w:r>
        <w:r w:rsidR="00CB52DB" w:rsidRPr="00D53A04">
          <w:rPr>
            <w:sz w:val="24"/>
          </w:rPr>
          <w:fldChar w:fldCharType="begin"/>
        </w:r>
        <w:r w:rsidR="00CB52DB" w:rsidRPr="00D53A04">
          <w:rPr>
            <w:sz w:val="24"/>
          </w:rPr>
          <w:instrText xml:space="preserve"> PAGEREF _Toc404837922 \h </w:instrText>
        </w:r>
        <w:r w:rsidR="00CB52DB" w:rsidRPr="00D53A04">
          <w:rPr>
            <w:sz w:val="24"/>
          </w:rPr>
        </w:r>
        <w:r w:rsidR="00CB52DB" w:rsidRPr="00D53A04">
          <w:rPr>
            <w:sz w:val="24"/>
          </w:rPr>
          <w:fldChar w:fldCharType="separate"/>
        </w:r>
        <w:r w:rsidR="00CB52DB" w:rsidRPr="00D53A04">
          <w:rPr>
            <w:sz w:val="24"/>
          </w:rPr>
          <w:t>1</w:t>
        </w:r>
        <w:r w:rsidR="00CB52DB" w:rsidRPr="00D53A04">
          <w:rPr>
            <w:sz w:val="24"/>
          </w:rPr>
          <w:fldChar w:fldCharType="end"/>
        </w:r>
      </w:hyperlink>
    </w:p>
    <w:p w14:paraId="015FFA06" w14:textId="77777777" w:rsidR="00CB52DB" w:rsidRPr="00D53A04" w:rsidRDefault="0064621E" w:rsidP="00CB52DB">
      <w:pPr>
        <w:pStyle w:val="TOC1"/>
        <w:tabs>
          <w:tab w:val="right" w:leader="dot" w:pos="8296"/>
        </w:tabs>
        <w:rPr>
          <w:b/>
          <w:sz w:val="24"/>
        </w:rPr>
      </w:pPr>
      <w:hyperlink w:anchor="_Toc404837923" w:history="1">
        <w:r w:rsidR="00CB52DB">
          <w:rPr>
            <w:rStyle w:val="a3"/>
            <w:sz w:val="24"/>
          </w:rPr>
          <w:t>2.3</w:t>
        </w:r>
        <w:r w:rsidR="00CB52DB" w:rsidRPr="00D53A04">
          <w:rPr>
            <w:rStyle w:val="a3"/>
            <w:rFonts w:hint="eastAsia"/>
            <w:sz w:val="24"/>
          </w:rPr>
          <w:t>□□</w:t>
        </w:r>
        <w:r w:rsidR="00CB52DB">
          <w:rPr>
            <w:rStyle w:val="a3"/>
            <w:rFonts w:hint="eastAsia"/>
            <w:sz w:val="24"/>
          </w:rPr>
          <w:t>实验</w:t>
        </w:r>
        <w:r w:rsidR="00CB52DB" w:rsidRPr="00D53A04">
          <w:rPr>
            <w:rStyle w:val="a3"/>
            <w:rFonts w:hAnsi="宋体"/>
            <w:sz w:val="24"/>
          </w:rPr>
          <w:t>小结</w:t>
        </w:r>
        <w:r w:rsidR="00CB52DB" w:rsidRPr="00D53A04">
          <w:rPr>
            <w:sz w:val="24"/>
          </w:rPr>
          <w:tab/>
        </w:r>
        <w:r w:rsidR="00CB52DB" w:rsidRPr="00D53A04">
          <w:rPr>
            <w:sz w:val="24"/>
          </w:rPr>
          <w:fldChar w:fldCharType="begin"/>
        </w:r>
        <w:r w:rsidR="00CB52DB" w:rsidRPr="00D53A04">
          <w:rPr>
            <w:sz w:val="24"/>
          </w:rPr>
          <w:instrText xml:space="preserve"> PAGEREF _Toc404837923 \h </w:instrText>
        </w:r>
        <w:r w:rsidR="00CB52DB" w:rsidRPr="00D53A04">
          <w:rPr>
            <w:sz w:val="24"/>
          </w:rPr>
        </w:r>
        <w:r w:rsidR="00CB52DB" w:rsidRPr="00D53A04">
          <w:rPr>
            <w:sz w:val="24"/>
          </w:rPr>
          <w:fldChar w:fldCharType="separate"/>
        </w:r>
        <w:r w:rsidR="00CB52DB" w:rsidRPr="00D53A04">
          <w:rPr>
            <w:sz w:val="24"/>
          </w:rPr>
          <w:t>1</w:t>
        </w:r>
        <w:r w:rsidR="00CB52DB" w:rsidRPr="00D53A04">
          <w:rPr>
            <w:sz w:val="24"/>
          </w:rPr>
          <w:fldChar w:fldCharType="end"/>
        </w:r>
      </w:hyperlink>
    </w:p>
    <w:p w14:paraId="5A076A28" w14:textId="77777777" w:rsidR="00CB52DB" w:rsidRPr="00D53A04" w:rsidRDefault="0064621E" w:rsidP="00CB52DB">
      <w:pPr>
        <w:pStyle w:val="TOC1"/>
        <w:tabs>
          <w:tab w:val="right" w:leader="dot" w:pos="8296"/>
        </w:tabs>
        <w:rPr>
          <w:b/>
          <w:sz w:val="24"/>
        </w:rPr>
      </w:pPr>
      <w:hyperlink w:anchor="_Toc404837929" w:history="1">
        <w:r w:rsidR="00CB52DB" w:rsidRPr="00D53A04">
          <w:rPr>
            <w:rStyle w:val="a3"/>
            <w:b/>
            <w:sz w:val="24"/>
          </w:rPr>
          <w:t>3</w:t>
        </w:r>
        <w:r w:rsidR="00CB52DB" w:rsidRPr="00D53A04">
          <w:rPr>
            <w:rStyle w:val="a3"/>
            <w:rFonts w:hint="eastAsia"/>
            <w:b/>
            <w:sz w:val="24"/>
          </w:rPr>
          <w:t>□□</w:t>
        </w:r>
        <w:r w:rsidR="00CB52DB">
          <w:rPr>
            <w:rStyle w:val="a3"/>
            <w:rFonts w:hint="eastAsia"/>
            <w:b/>
            <w:sz w:val="24"/>
          </w:rPr>
          <w:t>□</w:t>
        </w:r>
        <w:r w:rsidR="00CB52DB" w:rsidRPr="00D53A04">
          <w:rPr>
            <w:rStyle w:val="a3"/>
            <w:rFonts w:hAnsi="宋体"/>
            <w:b/>
            <w:sz w:val="24"/>
          </w:rPr>
          <w:t>函数与程序结构实验</w:t>
        </w:r>
        <w:r w:rsidR="00CB52DB" w:rsidRPr="00D53A04">
          <w:rPr>
            <w:b/>
            <w:sz w:val="24"/>
          </w:rPr>
          <w:tab/>
        </w:r>
        <w:r w:rsidR="00CB52DB" w:rsidRPr="00D53A04">
          <w:rPr>
            <w:b/>
            <w:sz w:val="24"/>
          </w:rPr>
          <w:fldChar w:fldCharType="begin"/>
        </w:r>
        <w:r w:rsidR="00CB52DB" w:rsidRPr="00D53A04">
          <w:rPr>
            <w:b/>
            <w:sz w:val="24"/>
          </w:rPr>
          <w:instrText xml:space="preserve"> PAGEREF _Toc404837929 \h </w:instrText>
        </w:r>
        <w:r w:rsidR="00CB52DB" w:rsidRPr="00D53A04">
          <w:rPr>
            <w:b/>
            <w:sz w:val="24"/>
          </w:rPr>
        </w:r>
        <w:r w:rsidR="00CB52DB" w:rsidRPr="00D53A04">
          <w:rPr>
            <w:b/>
            <w:sz w:val="24"/>
          </w:rPr>
          <w:fldChar w:fldCharType="separate"/>
        </w:r>
        <w:r w:rsidR="00CB52DB" w:rsidRPr="00D53A04">
          <w:rPr>
            <w:b/>
            <w:sz w:val="24"/>
          </w:rPr>
          <w:t>3</w:t>
        </w:r>
        <w:r w:rsidR="00CB52DB" w:rsidRPr="00D53A04">
          <w:rPr>
            <w:b/>
            <w:sz w:val="24"/>
          </w:rPr>
          <w:fldChar w:fldCharType="end"/>
        </w:r>
      </w:hyperlink>
    </w:p>
    <w:p w14:paraId="6980604A" w14:textId="77777777" w:rsidR="00CB52DB" w:rsidRPr="00D53A04" w:rsidRDefault="0064621E" w:rsidP="00CB52DB">
      <w:pPr>
        <w:pStyle w:val="TOC1"/>
        <w:tabs>
          <w:tab w:val="right" w:leader="dot" w:pos="8296"/>
        </w:tabs>
        <w:rPr>
          <w:sz w:val="24"/>
        </w:rPr>
      </w:pPr>
      <w:hyperlink w:anchor="_Toc404837921" w:history="1">
        <w:r w:rsidR="00CB52DB" w:rsidRPr="005B6705">
          <w:rPr>
            <w:rStyle w:val="a3"/>
            <w:sz w:val="24"/>
          </w:rPr>
          <w:t>3.</w:t>
        </w:r>
        <w:r w:rsidR="00CB52DB" w:rsidRPr="005B6705">
          <w:rPr>
            <w:rStyle w:val="a3"/>
            <w:rFonts w:hint="eastAsia"/>
            <w:sz w:val="24"/>
          </w:rPr>
          <w:t>1</w:t>
        </w:r>
        <w:r w:rsidR="00CB52DB" w:rsidRPr="005B6705">
          <w:rPr>
            <w:rFonts w:ascii="宋体" w:hAnsi="宋体" w:hint="eastAsia"/>
            <w:sz w:val="24"/>
          </w:rPr>
          <w:t>□□</w:t>
        </w:r>
        <w:r w:rsidR="00CB52DB" w:rsidRPr="005B6705">
          <w:rPr>
            <w:rStyle w:val="a3"/>
            <w:rFonts w:hAnsi="宋体" w:hint="eastAsia"/>
            <w:sz w:val="24"/>
          </w:rPr>
          <w:t>实验目的</w:t>
        </w:r>
        <w:r w:rsidR="00CB52DB" w:rsidRPr="00D53A04">
          <w:rPr>
            <w:sz w:val="24"/>
          </w:rPr>
          <w:tab/>
        </w:r>
        <w:r w:rsidR="00CB52DB" w:rsidRPr="00D53A04">
          <w:rPr>
            <w:sz w:val="24"/>
          </w:rPr>
          <w:fldChar w:fldCharType="begin"/>
        </w:r>
        <w:r w:rsidR="00CB52DB" w:rsidRPr="00D53A04">
          <w:rPr>
            <w:sz w:val="24"/>
          </w:rPr>
          <w:instrText xml:space="preserve"> PAGEREF _Toc404837921 \h </w:instrText>
        </w:r>
        <w:r w:rsidR="00CB52DB" w:rsidRPr="00D53A04">
          <w:rPr>
            <w:sz w:val="24"/>
          </w:rPr>
        </w:r>
        <w:r w:rsidR="00CB52DB" w:rsidRPr="00D53A04">
          <w:rPr>
            <w:sz w:val="24"/>
          </w:rPr>
          <w:fldChar w:fldCharType="separate"/>
        </w:r>
        <w:r w:rsidR="00CB52DB" w:rsidRPr="00D53A04">
          <w:rPr>
            <w:sz w:val="24"/>
          </w:rPr>
          <w:t>1</w:t>
        </w:r>
        <w:r w:rsidR="00CB52DB" w:rsidRPr="00D53A04">
          <w:rPr>
            <w:sz w:val="24"/>
          </w:rPr>
          <w:fldChar w:fldCharType="end"/>
        </w:r>
      </w:hyperlink>
    </w:p>
    <w:p w14:paraId="7CFAE16D" w14:textId="77777777" w:rsidR="00CB52DB" w:rsidRPr="00D53A04" w:rsidRDefault="0064621E" w:rsidP="00CB52DB">
      <w:pPr>
        <w:pStyle w:val="TOC1"/>
        <w:tabs>
          <w:tab w:val="right" w:leader="dot" w:pos="8296"/>
        </w:tabs>
        <w:rPr>
          <w:sz w:val="24"/>
        </w:rPr>
      </w:pPr>
      <w:hyperlink w:anchor="_Toc404837922" w:history="1">
        <w:r w:rsidR="00CB52DB">
          <w:rPr>
            <w:rStyle w:val="a3"/>
            <w:sz w:val="24"/>
          </w:rPr>
          <w:t>3</w:t>
        </w:r>
        <w:r w:rsidR="00CB52DB" w:rsidRPr="00D53A04">
          <w:rPr>
            <w:rStyle w:val="a3"/>
            <w:sz w:val="24"/>
          </w:rPr>
          <w:t>.2</w:t>
        </w:r>
        <w:r w:rsidR="00CB52DB" w:rsidRPr="00D53A04">
          <w:rPr>
            <w:rStyle w:val="a3"/>
            <w:rFonts w:hint="eastAsia"/>
            <w:sz w:val="24"/>
          </w:rPr>
          <w:t>□□</w:t>
        </w:r>
        <w:r w:rsidR="00CB52DB">
          <w:rPr>
            <w:rStyle w:val="a3"/>
            <w:rFonts w:hAnsi="宋体" w:hint="eastAsia"/>
            <w:sz w:val="24"/>
          </w:rPr>
          <w:t>实验内容</w:t>
        </w:r>
        <w:r w:rsidR="00CB52DB" w:rsidRPr="00D53A04">
          <w:rPr>
            <w:sz w:val="24"/>
          </w:rPr>
          <w:tab/>
        </w:r>
        <w:r w:rsidR="00CB52DB" w:rsidRPr="00D53A04">
          <w:rPr>
            <w:sz w:val="24"/>
          </w:rPr>
          <w:fldChar w:fldCharType="begin"/>
        </w:r>
        <w:r w:rsidR="00CB52DB" w:rsidRPr="00D53A04">
          <w:rPr>
            <w:sz w:val="24"/>
          </w:rPr>
          <w:instrText xml:space="preserve"> PAGEREF _Toc404837922 \h </w:instrText>
        </w:r>
        <w:r w:rsidR="00CB52DB" w:rsidRPr="00D53A04">
          <w:rPr>
            <w:sz w:val="24"/>
          </w:rPr>
        </w:r>
        <w:r w:rsidR="00CB52DB" w:rsidRPr="00D53A04">
          <w:rPr>
            <w:sz w:val="24"/>
          </w:rPr>
          <w:fldChar w:fldCharType="separate"/>
        </w:r>
        <w:r w:rsidR="00CB52DB" w:rsidRPr="00D53A04">
          <w:rPr>
            <w:sz w:val="24"/>
          </w:rPr>
          <w:t>1</w:t>
        </w:r>
        <w:r w:rsidR="00CB52DB" w:rsidRPr="00D53A04">
          <w:rPr>
            <w:sz w:val="24"/>
          </w:rPr>
          <w:fldChar w:fldCharType="end"/>
        </w:r>
      </w:hyperlink>
    </w:p>
    <w:p w14:paraId="3FA71E0A" w14:textId="77777777" w:rsidR="00CB52DB" w:rsidRPr="00D53A04" w:rsidRDefault="0064621E" w:rsidP="00CB52DB">
      <w:pPr>
        <w:pStyle w:val="TOC1"/>
        <w:tabs>
          <w:tab w:val="right" w:leader="dot" w:pos="8296"/>
        </w:tabs>
        <w:rPr>
          <w:b/>
          <w:sz w:val="24"/>
        </w:rPr>
      </w:pPr>
      <w:hyperlink w:anchor="_Toc404837923" w:history="1">
        <w:r w:rsidR="00CB52DB">
          <w:rPr>
            <w:rStyle w:val="a3"/>
            <w:sz w:val="24"/>
          </w:rPr>
          <w:t>3.3</w:t>
        </w:r>
        <w:r w:rsidR="00CB52DB" w:rsidRPr="00D53A04">
          <w:rPr>
            <w:rStyle w:val="a3"/>
            <w:rFonts w:hint="eastAsia"/>
            <w:sz w:val="24"/>
          </w:rPr>
          <w:t>□□</w:t>
        </w:r>
        <w:r w:rsidR="00CB52DB">
          <w:rPr>
            <w:rStyle w:val="a3"/>
            <w:rFonts w:hint="eastAsia"/>
            <w:sz w:val="24"/>
          </w:rPr>
          <w:t>实验</w:t>
        </w:r>
        <w:r w:rsidR="00CB52DB" w:rsidRPr="00D53A04">
          <w:rPr>
            <w:rStyle w:val="a3"/>
            <w:rFonts w:hAnsi="宋体"/>
            <w:sz w:val="24"/>
          </w:rPr>
          <w:t>小结</w:t>
        </w:r>
        <w:r w:rsidR="00CB52DB" w:rsidRPr="00D53A04">
          <w:rPr>
            <w:sz w:val="24"/>
          </w:rPr>
          <w:tab/>
        </w:r>
        <w:r w:rsidR="00CB52DB" w:rsidRPr="00D53A04">
          <w:rPr>
            <w:sz w:val="24"/>
          </w:rPr>
          <w:fldChar w:fldCharType="begin"/>
        </w:r>
        <w:r w:rsidR="00CB52DB" w:rsidRPr="00D53A04">
          <w:rPr>
            <w:sz w:val="24"/>
          </w:rPr>
          <w:instrText xml:space="preserve"> PAGEREF _Toc404837923 \h </w:instrText>
        </w:r>
        <w:r w:rsidR="00CB52DB" w:rsidRPr="00D53A04">
          <w:rPr>
            <w:sz w:val="24"/>
          </w:rPr>
        </w:r>
        <w:r w:rsidR="00CB52DB" w:rsidRPr="00D53A04">
          <w:rPr>
            <w:sz w:val="24"/>
          </w:rPr>
          <w:fldChar w:fldCharType="separate"/>
        </w:r>
        <w:r w:rsidR="00CB52DB" w:rsidRPr="00D53A04">
          <w:rPr>
            <w:sz w:val="24"/>
          </w:rPr>
          <w:t>1</w:t>
        </w:r>
        <w:r w:rsidR="00CB52DB" w:rsidRPr="00D53A04">
          <w:rPr>
            <w:sz w:val="24"/>
          </w:rPr>
          <w:fldChar w:fldCharType="end"/>
        </w:r>
      </w:hyperlink>
    </w:p>
    <w:p w14:paraId="093840D3" w14:textId="77777777" w:rsidR="00CB52DB" w:rsidRPr="00D53A04" w:rsidRDefault="0064621E" w:rsidP="00CB52DB">
      <w:pPr>
        <w:pStyle w:val="TOC1"/>
        <w:tabs>
          <w:tab w:val="right" w:leader="dot" w:pos="8296"/>
        </w:tabs>
        <w:rPr>
          <w:b/>
          <w:sz w:val="24"/>
        </w:rPr>
      </w:pPr>
      <w:hyperlink w:anchor="_Toc404837934" w:history="1">
        <w:r w:rsidR="00CB52DB" w:rsidRPr="00D53A04">
          <w:rPr>
            <w:rStyle w:val="a3"/>
            <w:b/>
            <w:sz w:val="24"/>
          </w:rPr>
          <w:t>4</w:t>
        </w:r>
        <w:r w:rsidR="00CB52DB" w:rsidRPr="00D53A04">
          <w:rPr>
            <w:rStyle w:val="a3"/>
            <w:rFonts w:hint="eastAsia"/>
            <w:b/>
            <w:sz w:val="24"/>
          </w:rPr>
          <w:t>□□</w:t>
        </w:r>
        <w:r w:rsidR="00CB52DB">
          <w:rPr>
            <w:rStyle w:val="a3"/>
            <w:rFonts w:hint="eastAsia"/>
            <w:b/>
            <w:sz w:val="24"/>
          </w:rPr>
          <w:t>□</w:t>
        </w:r>
        <w:r w:rsidR="00CB52DB" w:rsidRPr="00D53A04">
          <w:rPr>
            <w:rStyle w:val="a3"/>
            <w:rFonts w:hAnsi="宋体"/>
            <w:b/>
            <w:sz w:val="24"/>
          </w:rPr>
          <w:t>编译预处理实验</w:t>
        </w:r>
        <w:r w:rsidR="00CB52DB" w:rsidRPr="00D53A04">
          <w:rPr>
            <w:b/>
            <w:sz w:val="24"/>
          </w:rPr>
          <w:tab/>
        </w:r>
        <w:r w:rsidR="00CB52DB" w:rsidRPr="00D53A04">
          <w:rPr>
            <w:b/>
            <w:sz w:val="24"/>
          </w:rPr>
          <w:fldChar w:fldCharType="begin"/>
        </w:r>
        <w:r w:rsidR="00CB52DB" w:rsidRPr="00D53A04">
          <w:rPr>
            <w:b/>
            <w:sz w:val="24"/>
          </w:rPr>
          <w:instrText xml:space="preserve"> PAGEREF _Toc404837934 \h </w:instrText>
        </w:r>
        <w:r w:rsidR="00CB52DB" w:rsidRPr="00D53A04">
          <w:rPr>
            <w:b/>
            <w:sz w:val="24"/>
          </w:rPr>
        </w:r>
        <w:r w:rsidR="00CB52DB" w:rsidRPr="00D53A04">
          <w:rPr>
            <w:b/>
            <w:sz w:val="24"/>
          </w:rPr>
          <w:fldChar w:fldCharType="separate"/>
        </w:r>
        <w:r w:rsidR="00CB52DB" w:rsidRPr="00D53A04">
          <w:rPr>
            <w:b/>
            <w:sz w:val="24"/>
          </w:rPr>
          <w:t>4</w:t>
        </w:r>
        <w:r w:rsidR="00CB52DB" w:rsidRPr="00D53A04">
          <w:rPr>
            <w:b/>
            <w:sz w:val="24"/>
          </w:rPr>
          <w:fldChar w:fldCharType="end"/>
        </w:r>
      </w:hyperlink>
    </w:p>
    <w:p w14:paraId="4E1B944D" w14:textId="77777777" w:rsidR="00CB52DB" w:rsidRPr="00D53A04" w:rsidRDefault="0064621E" w:rsidP="00CB52DB">
      <w:pPr>
        <w:pStyle w:val="TOC1"/>
        <w:tabs>
          <w:tab w:val="right" w:leader="dot" w:pos="8296"/>
        </w:tabs>
        <w:rPr>
          <w:sz w:val="24"/>
        </w:rPr>
      </w:pPr>
      <w:hyperlink w:anchor="_Toc404837921" w:history="1">
        <w:r w:rsidR="00CB52DB" w:rsidRPr="005B6705">
          <w:rPr>
            <w:rStyle w:val="a3"/>
            <w:sz w:val="24"/>
          </w:rPr>
          <w:t>4.</w:t>
        </w:r>
        <w:r w:rsidR="00CB52DB" w:rsidRPr="005B6705">
          <w:rPr>
            <w:rStyle w:val="a3"/>
            <w:rFonts w:hint="eastAsia"/>
            <w:sz w:val="24"/>
          </w:rPr>
          <w:t>1</w:t>
        </w:r>
        <w:r w:rsidR="00CB52DB" w:rsidRPr="005B6705">
          <w:rPr>
            <w:rFonts w:ascii="宋体" w:hAnsi="宋体" w:hint="eastAsia"/>
            <w:sz w:val="24"/>
          </w:rPr>
          <w:t>□□</w:t>
        </w:r>
        <w:r w:rsidR="00CB52DB" w:rsidRPr="005B6705">
          <w:rPr>
            <w:rStyle w:val="a3"/>
            <w:rFonts w:hAnsi="宋体" w:hint="eastAsia"/>
            <w:sz w:val="24"/>
          </w:rPr>
          <w:t>实</w:t>
        </w:r>
        <w:r w:rsidR="00CB52DB">
          <w:rPr>
            <w:rStyle w:val="a3"/>
            <w:rFonts w:hAnsi="宋体" w:hint="eastAsia"/>
            <w:sz w:val="24"/>
          </w:rPr>
          <w:t>验目的</w:t>
        </w:r>
        <w:r w:rsidR="00CB52DB" w:rsidRPr="00D53A04">
          <w:rPr>
            <w:sz w:val="24"/>
          </w:rPr>
          <w:tab/>
        </w:r>
        <w:r w:rsidR="00CB52DB" w:rsidRPr="00D53A04">
          <w:rPr>
            <w:sz w:val="24"/>
          </w:rPr>
          <w:fldChar w:fldCharType="begin"/>
        </w:r>
        <w:r w:rsidR="00CB52DB" w:rsidRPr="00D53A04">
          <w:rPr>
            <w:sz w:val="24"/>
          </w:rPr>
          <w:instrText xml:space="preserve"> PAGEREF _Toc404837921 \h </w:instrText>
        </w:r>
        <w:r w:rsidR="00CB52DB" w:rsidRPr="00D53A04">
          <w:rPr>
            <w:sz w:val="24"/>
          </w:rPr>
        </w:r>
        <w:r w:rsidR="00CB52DB" w:rsidRPr="00D53A04">
          <w:rPr>
            <w:sz w:val="24"/>
          </w:rPr>
          <w:fldChar w:fldCharType="separate"/>
        </w:r>
        <w:r w:rsidR="00CB52DB" w:rsidRPr="00D53A04">
          <w:rPr>
            <w:sz w:val="24"/>
          </w:rPr>
          <w:t>1</w:t>
        </w:r>
        <w:r w:rsidR="00CB52DB" w:rsidRPr="00D53A04">
          <w:rPr>
            <w:sz w:val="24"/>
          </w:rPr>
          <w:fldChar w:fldCharType="end"/>
        </w:r>
      </w:hyperlink>
    </w:p>
    <w:p w14:paraId="131529EA" w14:textId="77777777" w:rsidR="00CB52DB" w:rsidRPr="00D53A04" w:rsidRDefault="0064621E" w:rsidP="00CB52DB">
      <w:pPr>
        <w:pStyle w:val="TOC1"/>
        <w:tabs>
          <w:tab w:val="right" w:leader="dot" w:pos="8296"/>
        </w:tabs>
        <w:rPr>
          <w:sz w:val="24"/>
        </w:rPr>
      </w:pPr>
      <w:hyperlink w:anchor="_Toc404837922" w:history="1">
        <w:r w:rsidR="00CB52DB">
          <w:rPr>
            <w:rStyle w:val="a3"/>
            <w:sz w:val="24"/>
          </w:rPr>
          <w:t>4</w:t>
        </w:r>
        <w:r w:rsidR="00CB52DB" w:rsidRPr="00D53A04">
          <w:rPr>
            <w:rStyle w:val="a3"/>
            <w:sz w:val="24"/>
          </w:rPr>
          <w:t>.2</w:t>
        </w:r>
        <w:r w:rsidR="00CB52DB" w:rsidRPr="00D53A04">
          <w:rPr>
            <w:rStyle w:val="a3"/>
            <w:rFonts w:hint="eastAsia"/>
            <w:sz w:val="24"/>
          </w:rPr>
          <w:t>□□</w:t>
        </w:r>
        <w:r w:rsidR="00CB52DB">
          <w:rPr>
            <w:rStyle w:val="a3"/>
            <w:rFonts w:hAnsi="宋体" w:hint="eastAsia"/>
            <w:sz w:val="24"/>
          </w:rPr>
          <w:t>实验内容</w:t>
        </w:r>
        <w:r w:rsidR="00CB52DB" w:rsidRPr="00D53A04">
          <w:rPr>
            <w:sz w:val="24"/>
          </w:rPr>
          <w:tab/>
        </w:r>
        <w:r w:rsidR="00CB52DB" w:rsidRPr="00D53A04">
          <w:rPr>
            <w:sz w:val="24"/>
          </w:rPr>
          <w:fldChar w:fldCharType="begin"/>
        </w:r>
        <w:r w:rsidR="00CB52DB" w:rsidRPr="00D53A04">
          <w:rPr>
            <w:sz w:val="24"/>
          </w:rPr>
          <w:instrText xml:space="preserve"> PAGEREF _Toc404837922 \h </w:instrText>
        </w:r>
        <w:r w:rsidR="00CB52DB" w:rsidRPr="00D53A04">
          <w:rPr>
            <w:sz w:val="24"/>
          </w:rPr>
        </w:r>
        <w:r w:rsidR="00CB52DB" w:rsidRPr="00D53A04">
          <w:rPr>
            <w:sz w:val="24"/>
          </w:rPr>
          <w:fldChar w:fldCharType="separate"/>
        </w:r>
        <w:r w:rsidR="00CB52DB" w:rsidRPr="00D53A04">
          <w:rPr>
            <w:sz w:val="24"/>
          </w:rPr>
          <w:t>1</w:t>
        </w:r>
        <w:r w:rsidR="00CB52DB" w:rsidRPr="00D53A04">
          <w:rPr>
            <w:sz w:val="24"/>
          </w:rPr>
          <w:fldChar w:fldCharType="end"/>
        </w:r>
      </w:hyperlink>
    </w:p>
    <w:p w14:paraId="2DF5A49D" w14:textId="77777777" w:rsidR="00CB52DB" w:rsidRPr="00D53A04" w:rsidRDefault="0064621E" w:rsidP="00CB52DB">
      <w:pPr>
        <w:pStyle w:val="TOC1"/>
        <w:tabs>
          <w:tab w:val="right" w:leader="dot" w:pos="8296"/>
        </w:tabs>
        <w:rPr>
          <w:b/>
          <w:sz w:val="24"/>
        </w:rPr>
      </w:pPr>
      <w:hyperlink w:anchor="_Toc404837923" w:history="1">
        <w:r w:rsidR="00CB52DB">
          <w:rPr>
            <w:rStyle w:val="a3"/>
            <w:sz w:val="24"/>
          </w:rPr>
          <w:t>4.3</w:t>
        </w:r>
        <w:r w:rsidR="00CB52DB" w:rsidRPr="00D53A04">
          <w:rPr>
            <w:rStyle w:val="a3"/>
            <w:rFonts w:hint="eastAsia"/>
            <w:sz w:val="24"/>
          </w:rPr>
          <w:t>□□</w:t>
        </w:r>
        <w:r w:rsidR="00CB52DB">
          <w:rPr>
            <w:rStyle w:val="a3"/>
            <w:rFonts w:hint="eastAsia"/>
            <w:sz w:val="24"/>
          </w:rPr>
          <w:t>实验</w:t>
        </w:r>
        <w:r w:rsidR="00CB52DB" w:rsidRPr="00D53A04">
          <w:rPr>
            <w:rStyle w:val="a3"/>
            <w:rFonts w:hAnsi="宋体"/>
            <w:sz w:val="24"/>
          </w:rPr>
          <w:t>小结</w:t>
        </w:r>
        <w:r w:rsidR="00CB52DB" w:rsidRPr="00D53A04">
          <w:rPr>
            <w:sz w:val="24"/>
          </w:rPr>
          <w:tab/>
        </w:r>
        <w:r w:rsidR="00CB52DB" w:rsidRPr="00D53A04">
          <w:rPr>
            <w:sz w:val="24"/>
          </w:rPr>
          <w:fldChar w:fldCharType="begin"/>
        </w:r>
        <w:r w:rsidR="00CB52DB" w:rsidRPr="00D53A04">
          <w:rPr>
            <w:sz w:val="24"/>
          </w:rPr>
          <w:instrText xml:space="preserve"> PAGEREF _Toc404837923 \h </w:instrText>
        </w:r>
        <w:r w:rsidR="00CB52DB" w:rsidRPr="00D53A04">
          <w:rPr>
            <w:sz w:val="24"/>
          </w:rPr>
        </w:r>
        <w:r w:rsidR="00CB52DB" w:rsidRPr="00D53A04">
          <w:rPr>
            <w:sz w:val="24"/>
          </w:rPr>
          <w:fldChar w:fldCharType="separate"/>
        </w:r>
        <w:r w:rsidR="00CB52DB" w:rsidRPr="00D53A04">
          <w:rPr>
            <w:sz w:val="24"/>
          </w:rPr>
          <w:t>1</w:t>
        </w:r>
        <w:r w:rsidR="00CB52DB" w:rsidRPr="00D53A04">
          <w:rPr>
            <w:sz w:val="24"/>
          </w:rPr>
          <w:fldChar w:fldCharType="end"/>
        </w:r>
      </w:hyperlink>
    </w:p>
    <w:p w14:paraId="43B8F420" w14:textId="77777777" w:rsidR="00CB52DB" w:rsidRPr="00D53A04" w:rsidRDefault="0064621E" w:rsidP="00CB52DB">
      <w:pPr>
        <w:pStyle w:val="TOC1"/>
        <w:tabs>
          <w:tab w:val="right" w:leader="dot" w:pos="8296"/>
        </w:tabs>
        <w:rPr>
          <w:b/>
          <w:sz w:val="24"/>
        </w:rPr>
      </w:pPr>
      <w:hyperlink w:anchor="_Toc404837938" w:history="1">
        <w:r w:rsidR="00CB52DB" w:rsidRPr="00D53A04">
          <w:rPr>
            <w:rStyle w:val="a3"/>
            <w:b/>
            <w:sz w:val="24"/>
          </w:rPr>
          <w:t>5</w:t>
        </w:r>
        <w:r w:rsidR="00CB52DB" w:rsidRPr="00D53A04">
          <w:rPr>
            <w:rStyle w:val="a3"/>
            <w:rFonts w:hint="eastAsia"/>
            <w:b/>
            <w:sz w:val="24"/>
          </w:rPr>
          <w:t>□□</w:t>
        </w:r>
        <w:r w:rsidR="00CB52DB">
          <w:rPr>
            <w:rStyle w:val="a3"/>
            <w:rFonts w:hint="eastAsia"/>
            <w:b/>
            <w:sz w:val="24"/>
          </w:rPr>
          <w:t>□</w:t>
        </w:r>
        <w:r w:rsidR="00CB52DB" w:rsidRPr="00D53A04">
          <w:rPr>
            <w:rStyle w:val="a3"/>
            <w:rFonts w:hAnsi="宋体"/>
            <w:b/>
            <w:sz w:val="24"/>
          </w:rPr>
          <w:t>数组实验</w:t>
        </w:r>
        <w:r w:rsidR="00CB52DB" w:rsidRPr="00D53A04">
          <w:rPr>
            <w:b/>
            <w:sz w:val="24"/>
          </w:rPr>
          <w:tab/>
        </w:r>
        <w:r w:rsidR="00CB52DB" w:rsidRPr="00D53A04">
          <w:rPr>
            <w:b/>
            <w:sz w:val="24"/>
          </w:rPr>
          <w:fldChar w:fldCharType="begin"/>
        </w:r>
        <w:r w:rsidR="00CB52DB" w:rsidRPr="00D53A04">
          <w:rPr>
            <w:b/>
            <w:sz w:val="24"/>
          </w:rPr>
          <w:instrText xml:space="preserve"> PAGEREF _Toc404837938 \h </w:instrText>
        </w:r>
        <w:r w:rsidR="00CB52DB" w:rsidRPr="00D53A04">
          <w:rPr>
            <w:b/>
            <w:sz w:val="24"/>
          </w:rPr>
        </w:r>
        <w:r w:rsidR="00CB52DB" w:rsidRPr="00D53A04">
          <w:rPr>
            <w:b/>
            <w:sz w:val="24"/>
          </w:rPr>
          <w:fldChar w:fldCharType="separate"/>
        </w:r>
        <w:r w:rsidR="00CB52DB" w:rsidRPr="00D53A04">
          <w:rPr>
            <w:b/>
            <w:sz w:val="24"/>
          </w:rPr>
          <w:t>5</w:t>
        </w:r>
        <w:r w:rsidR="00CB52DB" w:rsidRPr="00D53A04">
          <w:rPr>
            <w:b/>
            <w:sz w:val="24"/>
          </w:rPr>
          <w:fldChar w:fldCharType="end"/>
        </w:r>
      </w:hyperlink>
    </w:p>
    <w:p w14:paraId="297A4858" w14:textId="77777777" w:rsidR="00CB52DB" w:rsidRPr="00D53A04" w:rsidRDefault="0064621E" w:rsidP="00CB52DB">
      <w:pPr>
        <w:pStyle w:val="TOC1"/>
        <w:tabs>
          <w:tab w:val="right" w:leader="dot" w:pos="8296"/>
        </w:tabs>
        <w:rPr>
          <w:sz w:val="24"/>
        </w:rPr>
      </w:pPr>
      <w:hyperlink w:anchor="_Toc404837921" w:history="1">
        <w:r w:rsidR="00CB52DB">
          <w:rPr>
            <w:rStyle w:val="a3"/>
            <w:sz w:val="24"/>
          </w:rPr>
          <w:t>5</w:t>
        </w:r>
        <w:r w:rsidR="00CB52DB" w:rsidRPr="005B6705">
          <w:rPr>
            <w:rStyle w:val="a3"/>
            <w:sz w:val="24"/>
          </w:rPr>
          <w:t>.</w:t>
        </w:r>
        <w:r w:rsidR="00CB52DB" w:rsidRPr="005B6705">
          <w:rPr>
            <w:rStyle w:val="a3"/>
            <w:rFonts w:hint="eastAsia"/>
            <w:sz w:val="24"/>
          </w:rPr>
          <w:t>1</w:t>
        </w:r>
        <w:r w:rsidR="00CB52DB" w:rsidRPr="005B6705">
          <w:rPr>
            <w:rFonts w:ascii="宋体" w:hAnsi="宋体" w:hint="eastAsia"/>
            <w:sz w:val="24"/>
          </w:rPr>
          <w:t>□□</w:t>
        </w:r>
        <w:r w:rsidR="00CB52DB" w:rsidRPr="005B6705">
          <w:rPr>
            <w:rStyle w:val="a3"/>
            <w:rFonts w:hAnsi="宋体" w:hint="eastAsia"/>
            <w:sz w:val="24"/>
          </w:rPr>
          <w:t>实</w:t>
        </w:r>
        <w:r w:rsidR="00CB52DB">
          <w:rPr>
            <w:rStyle w:val="a3"/>
            <w:rFonts w:hAnsi="宋体" w:hint="eastAsia"/>
            <w:sz w:val="24"/>
          </w:rPr>
          <w:t>验目的</w:t>
        </w:r>
        <w:r w:rsidR="00CB52DB" w:rsidRPr="00D53A04">
          <w:rPr>
            <w:sz w:val="24"/>
          </w:rPr>
          <w:tab/>
        </w:r>
        <w:r w:rsidR="00CB52DB" w:rsidRPr="00D53A04">
          <w:rPr>
            <w:sz w:val="24"/>
          </w:rPr>
          <w:fldChar w:fldCharType="begin"/>
        </w:r>
        <w:r w:rsidR="00CB52DB" w:rsidRPr="00D53A04">
          <w:rPr>
            <w:sz w:val="24"/>
          </w:rPr>
          <w:instrText xml:space="preserve"> PAGEREF _Toc404837921 \h </w:instrText>
        </w:r>
        <w:r w:rsidR="00CB52DB" w:rsidRPr="00D53A04">
          <w:rPr>
            <w:sz w:val="24"/>
          </w:rPr>
        </w:r>
        <w:r w:rsidR="00CB52DB" w:rsidRPr="00D53A04">
          <w:rPr>
            <w:sz w:val="24"/>
          </w:rPr>
          <w:fldChar w:fldCharType="separate"/>
        </w:r>
        <w:r w:rsidR="00CB52DB" w:rsidRPr="00D53A04">
          <w:rPr>
            <w:sz w:val="24"/>
          </w:rPr>
          <w:t>1</w:t>
        </w:r>
        <w:r w:rsidR="00CB52DB" w:rsidRPr="00D53A04">
          <w:rPr>
            <w:sz w:val="24"/>
          </w:rPr>
          <w:fldChar w:fldCharType="end"/>
        </w:r>
      </w:hyperlink>
    </w:p>
    <w:p w14:paraId="53360DD7" w14:textId="77777777" w:rsidR="00CB52DB" w:rsidRPr="00D53A04" w:rsidRDefault="0064621E" w:rsidP="00CB52DB">
      <w:pPr>
        <w:pStyle w:val="TOC1"/>
        <w:tabs>
          <w:tab w:val="right" w:leader="dot" w:pos="8296"/>
        </w:tabs>
        <w:rPr>
          <w:sz w:val="24"/>
        </w:rPr>
      </w:pPr>
      <w:hyperlink w:anchor="_Toc404837922" w:history="1">
        <w:r w:rsidR="00CB52DB">
          <w:rPr>
            <w:rStyle w:val="a3"/>
            <w:sz w:val="24"/>
          </w:rPr>
          <w:t>5</w:t>
        </w:r>
        <w:r w:rsidR="00CB52DB" w:rsidRPr="00D53A04">
          <w:rPr>
            <w:rStyle w:val="a3"/>
            <w:sz w:val="24"/>
          </w:rPr>
          <w:t>.2</w:t>
        </w:r>
        <w:r w:rsidR="00CB52DB" w:rsidRPr="00D53A04">
          <w:rPr>
            <w:rStyle w:val="a3"/>
            <w:rFonts w:hint="eastAsia"/>
            <w:sz w:val="24"/>
          </w:rPr>
          <w:t>□□</w:t>
        </w:r>
        <w:r w:rsidR="00CB52DB">
          <w:rPr>
            <w:rStyle w:val="a3"/>
            <w:rFonts w:hAnsi="宋体" w:hint="eastAsia"/>
            <w:sz w:val="24"/>
          </w:rPr>
          <w:t>实验内容</w:t>
        </w:r>
        <w:r w:rsidR="00CB52DB" w:rsidRPr="00D53A04">
          <w:rPr>
            <w:sz w:val="24"/>
          </w:rPr>
          <w:tab/>
        </w:r>
        <w:r w:rsidR="00CB52DB" w:rsidRPr="00D53A04">
          <w:rPr>
            <w:sz w:val="24"/>
          </w:rPr>
          <w:fldChar w:fldCharType="begin"/>
        </w:r>
        <w:r w:rsidR="00CB52DB" w:rsidRPr="00D53A04">
          <w:rPr>
            <w:sz w:val="24"/>
          </w:rPr>
          <w:instrText xml:space="preserve"> PAGEREF _Toc404837922 \h </w:instrText>
        </w:r>
        <w:r w:rsidR="00CB52DB" w:rsidRPr="00D53A04">
          <w:rPr>
            <w:sz w:val="24"/>
          </w:rPr>
        </w:r>
        <w:r w:rsidR="00CB52DB" w:rsidRPr="00D53A04">
          <w:rPr>
            <w:sz w:val="24"/>
          </w:rPr>
          <w:fldChar w:fldCharType="separate"/>
        </w:r>
        <w:r w:rsidR="00CB52DB" w:rsidRPr="00D53A04">
          <w:rPr>
            <w:sz w:val="24"/>
          </w:rPr>
          <w:t>1</w:t>
        </w:r>
        <w:r w:rsidR="00CB52DB" w:rsidRPr="00D53A04">
          <w:rPr>
            <w:sz w:val="24"/>
          </w:rPr>
          <w:fldChar w:fldCharType="end"/>
        </w:r>
      </w:hyperlink>
    </w:p>
    <w:p w14:paraId="5BBDE1F2" w14:textId="77777777" w:rsidR="00CB52DB" w:rsidRPr="00D53A04" w:rsidRDefault="0064621E" w:rsidP="00CB52DB">
      <w:pPr>
        <w:pStyle w:val="TOC1"/>
        <w:tabs>
          <w:tab w:val="right" w:leader="dot" w:pos="8296"/>
        </w:tabs>
        <w:rPr>
          <w:b/>
          <w:sz w:val="24"/>
        </w:rPr>
      </w:pPr>
      <w:hyperlink w:anchor="_Toc404837923" w:history="1">
        <w:r w:rsidR="00CB52DB">
          <w:rPr>
            <w:rStyle w:val="a3"/>
            <w:sz w:val="24"/>
          </w:rPr>
          <w:t>5.3</w:t>
        </w:r>
        <w:r w:rsidR="00CB52DB" w:rsidRPr="00D53A04">
          <w:rPr>
            <w:rStyle w:val="a3"/>
            <w:rFonts w:hint="eastAsia"/>
            <w:sz w:val="24"/>
          </w:rPr>
          <w:t>□□</w:t>
        </w:r>
        <w:r w:rsidR="00CB52DB">
          <w:rPr>
            <w:rStyle w:val="a3"/>
            <w:rFonts w:hint="eastAsia"/>
            <w:sz w:val="24"/>
          </w:rPr>
          <w:t>实验</w:t>
        </w:r>
        <w:r w:rsidR="00CB52DB" w:rsidRPr="00D53A04">
          <w:rPr>
            <w:rStyle w:val="a3"/>
            <w:rFonts w:hAnsi="宋体"/>
            <w:sz w:val="24"/>
          </w:rPr>
          <w:t>小结</w:t>
        </w:r>
        <w:r w:rsidR="00CB52DB" w:rsidRPr="00D53A04">
          <w:rPr>
            <w:sz w:val="24"/>
          </w:rPr>
          <w:tab/>
        </w:r>
        <w:r w:rsidR="00CB52DB" w:rsidRPr="00D53A04">
          <w:rPr>
            <w:sz w:val="24"/>
          </w:rPr>
          <w:fldChar w:fldCharType="begin"/>
        </w:r>
        <w:r w:rsidR="00CB52DB" w:rsidRPr="00D53A04">
          <w:rPr>
            <w:sz w:val="24"/>
          </w:rPr>
          <w:instrText xml:space="preserve"> PAGEREF _Toc404837923 \h </w:instrText>
        </w:r>
        <w:r w:rsidR="00CB52DB" w:rsidRPr="00D53A04">
          <w:rPr>
            <w:sz w:val="24"/>
          </w:rPr>
        </w:r>
        <w:r w:rsidR="00CB52DB" w:rsidRPr="00D53A04">
          <w:rPr>
            <w:sz w:val="24"/>
          </w:rPr>
          <w:fldChar w:fldCharType="separate"/>
        </w:r>
        <w:r w:rsidR="00CB52DB" w:rsidRPr="00D53A04">
          <w:rPr>
            <w:sz w:val="24"/>
          </w:rPr>
          <w:t>1</w:t>
        </w:r>
        <w:r w:rsidR="00CB52DB" w:rsidRPr="00D53A04">
          <w:rPr>
            <w:sz w:val="24"/>
          </w:rPr>
          <w:fldChar w:fldCharType="end"/>
        </w:r>
      </w:hyperlink>
    </w:p>
    <w:p w14:paraId="1E91EFE3" w14:textId="77777777" w:rsidR="00CB52DB" w:rsidRPr="00D53A04" w:rsidRDefault="0064621E" w:rsidP="00CB52DB">
      <w:pPr>
        <w:pStyle w:val="TOC1"/>
        <w:tabs>
          <w:tab w:val="right" w:leader="dot" w:pos="8296"/>
        </w:tabs>
        <w:rPr>
          <w:b/>
          <w:sz w:val="24"/>
        </w:rPr>
      </w:pPr>
      <w:hyperlink w:anchor="_Toc404837943" w:history="1">
        <w:r w:rsidR="00CB52DB" w:rsidRPr="00D53A04">
          <w:rPr>
            <w:rStyle w:val="a3"/>
            <w:b/>
            <w:sz w:val="24"/>
          </w:rPr>
          <w:t>6</w:t>
        </w:r>
        <w:r w:rsidR="00CB52DB" w:rsidRPr="00D53A04">
          <w:rPr>
            <w:rStyle w:val="a3"/>
            <w:rFonts w:hint="eastAsia"/>
            <w:b/>
            <w:sz w:val="24"/>
          </w:rPr>
          <w:t>□□</w:t>
        </w:r>
        <w:r w:rsidR="00CB52DB">
          <w:rPr>
            <w:rStyle w:val="a3"/>
            <w:rFonts w:hint="eastAsia"/>
            <w:b/>
            <w:sz w:val="24"/>
          </w:rPr>
          <w:t>□</w:t>
        </w:r>
        <w:r w:rsidR="00CB52DB" w:rsidRPr="00D53A04">
          <w:rPr>
            <w:rStyle w:val="a3"/>
            <w:rFonts w:hAnsi="宋体"/>
            <w:b/>
            <w:sz w:val="24"/>
          </w:rPr>
          <w:t>指针实验</w:t>
        </w:r>
        <w:r w:rsidR="00CB52DB" w:rsidRPr="00D53A04">
          <w:rPr>
            <w:b/>
            <w:sz w:val="24"/>
          </w:rPr>
          <w:tab/>
        </w:r>
        <w:r w:rsidR="00CB52DB" w:rsidRPr="00D53A04">
          <w:rPr>
            <w:b/>
            <w:sz w:val="24"/>
          </w:rPr>
          <w:fldChar w:fldCharType="begin"/>
        </w:r>
        <w:r w:rsidR="00CB52DB" w:rsidRPr="00D53A04">
          <w:rPr>
            <w:b/>
            <w:sz w:val="24"/>
          </w:rPr>
          <w:instrText xml:space="preserve"> PAGEREF _Toc404837943 \h </w:instrText>
        </w:r>
        <w:r w:rsidR="00CB52DB" w:rsidRPr="00D53A04">
          <w:rPr>
            <w:b/>
            <w:sz w:val="24"/>
          </w:rPr>
        </w:r>
        <w:r w:rsidR="00CB52DB" w:rsidRPr="00D53A04">
          <w:rPr>
            <w:b/>
            <w:sz w:val="24"/>
          </w:rPr>
          <w:fldChar w:fldCharType="separate"/>
        </w:r>
        <w:r w:rsidR="00CB52DB" w:rsidRPr="00D53A04">
          <w:rPr>
            <w:b/>
            <w:sz w:val="24"/>
          </w:rPr>
          <w:t>6</w:t>
        </w:r>
        <w:r w:rsidR="00CB52DB" w:rsidRPr="00D53A04">
          <w:rPr>
            <w:b/>
            <w:sz w:val="24"/>
          </w:rPr>
          <w:fldChar w:fldCharType="end"/>
        </w:r>
      </w:hyperlink>
    </w:p>
    <w:p w14:paraId="5FAC8B50" w14:textId="77777777" w:rsidR="00CB52DB" w:rsidRPr="00D53A04" w:rsidRDefault="0064621E" w:rsidP="00CB52DB">
      <w:pPr>
        <w:pStyle w:val="TOC1"/>
        <w:tabs>
          <w:tab w:val="right" w:leader="dot" w:pos="8296"/>
        </w:tabs>
        <w:rPr>
          <w:sz w:val="24"/>
        </w:rPr>
      </w:pPr>
      <w:hyperlink w:anchor="_Toc404837921" w:history="1">
        <w:r w:rsidR="00CB52DB">
          <w:rPr>
            <w:rStyle w:val="a3"/>
            <w:sz w:val="24"/>
          </w:rPr>
          <w:t>6</w:t>
        </w:r>
        <w:r w:rsidR="00CB52DB" w:rsidRPr="005B6705">
          <w:rPr>
            <w:rStyle w:val="a3"/>
            <w:sz w:val="24"/>
          </w:rPr>
          <w:t>.</w:t>
        </w:r>
        <w:r w:rsidR="00CB52DB" w:rsidRPr="005B6705">
          <w:rPr>
            <w:rStyle w:val="a3"/>
            <w:rFonts w:hint="eastAsia"/>
            <w:sz w:val="24"/>
          </w:rPr>
          <w:t>1</w:t>
        </w:r>
        <w:r w:rsidR="00CB52DB" w:rsidRPr="005B6705">
          <w:rPr>
            <w:rFonts w:ascii="宋体" w:hAnsi="宋体" w:hint="eastAsia"/>
            <w:sz w:val="24"/>
          </w:rPr>
          <w:t>□□</w:t>
        </w:r>
        <w:r w:rsidR="00CB52DB" w:rsidRPr="005B6705">
          <w:rPr>
            <w:rStyle w:val="a3"/>
            <w:rFonts w:hAnsi="宋体" w:hint="eastAsia"/>
            <w:sz w:val="24"/>
          </w:rPr>
          <w:t>实</w:t>
        </w:r>
        <w:r w:rsidR="00CB52DB">
          <w:rPr>
            <w:rStyle w:val="a3"/>
            <w:rFonts w:hAnsi="宋体" w:hint="eastAsia"/>
            <w:sz w:val="24"/>
          </w:rPr>
          <w:t>验目的</w:t>
        </w:r>
        <w:r w:rsidR="00CB52DB" w:rsidRPr="00D53A04">
          <w:rPr>
            <w:sz w:val="24"/>
          </w:rPr>
          <w:tab/>
        </w:r>
        <w:r w:rsidR="00CB52DB" w:rsidRPr="00D53A04">
          <w:rPr>
            <w:sz w:val="24"/>
          </w:rPr>
          <w:fldChar w:fldCharType="begin"/>
        </w:r>
        <w:r w:rsidR="00CB52DB" w:rsidRPr="00D53A04">
          <w:rPr>
            <w:sz w:val="24"/>
          </w:rPr>
          <w:instrText xml:space="preserve"> PAGEREF _Toc404837921 \h </w:instrText>
        </w:r>
        <w:r w:rsidR="00CB52DB" w:rsidRPr="00D53A04">
          <w:rPr>
            <w:sz w:val="24"/>
          </w:rPr>
        </w:r>
        <w:r w:rsidR="00CB52DB" w:rsidRPr="00D53A04">
          <w:rPr>
            <w:sz w:val="24"/>
          </w:rPr>
          <w:fldChar w:fldCharType="separate"/>
        </w:r>
        <w:r w:rsidR="00CB52DB" w:rsidRPr="00D53A04">
          <w:rPr>
            <w:sz w:val="24"/>
          </w:rPr>
          <w:t>1</w:t>
        </w:r>
        <w:r w:rsidR="00CB52DB" w:rsidRPr="00D53A04">
          <w:rPr>
            <w:sz w:val="24"/>
          </w:rPr>
          <w:fldChar w:fldCharType="end"/>
        </w:r>
      </w:hyperlink>
    </w:p>
    <w:p w14:paraId="79697093" w14:textId="77777777" w:rsidR="00CB52DB" w:rsidRPr="00D53A04" w:rsidRDefault="0064621E" w:rsidP="00CB52DB">
      <w:pPr>
        <w:pStyle w:val="TOC1"/>
        <w:tabs>
          <w:tab w:val="right" w:leader="dot" w:pos="8296"/>
        </w:tabs>
        <w:rPr>
          <w:sz w:val="24"/>
        </w:rPr>
      </w:pPr>
      <w:hyperlink w:anchor="_Toc404837922" w:history="1">
        <w:r w:rsidR="00CB52DB">
          <w:rPr>
            <w:rStyle w:val="a3"/>
            <w:sz w:val="24"/>
          </w:rPr>
          <w:t>6</w:t>
        </w:r>
        <w:r w:rsidR="00CB52DB" w:rsidRPr="00D53A04">
          <w:rPr>
            <w:rStyle w:val="a3"/>
            <w:sz w:val="24"/>
          </w:rPr>
          <w:t>.2</w:t>
        </w:r>
        <w:r w:rsidR="00CB52DB" w:rsidRPr="00D53A04">
          <w:rPr>
            <w:rStyle w:val="a3"/>
            <w:rFonts w:hint="eastAsia"/>
            <w:sz w:val="24"/>
          </w:rPr>
          <w:t>□□</w:t>
        </w:r>
        <w:r w:rsidR="00CB52DB">
          <w:rPr>
            <w:rStyle w:val="a3"/>
            <w:rFonts w:hAnsi="宋体" w:hint="eastAsia"/>
            <w:sz w:val="24"/>
          </w:rPr>
          <w:t>实验内容</w:t>
        </w:r>
        <w:r w:rsidR="00CB52DB" w:rsidRPr="00D53A04">
          <w:rPr>
            <w:sz w:val="24"/>
          </w:rPr>
          <w:tab/>
        </w:r>
        <w:r w:rsidR="00CB52DB" w:rsidRPr="00D53A04">
          <w:rPr>
            <w:sz w:val="24"/>
          </w:rPr>
          <w:fldChar w:fldCharType="begin"/>
        </w:r>
        <w:r w:rsidR="00CB52DB" w:rsidRPr="00D53A04">
          <w:rPr>
            <w:sz w:val="24"/>
          </w:rPr>
          <w:instrText xml:space="preserve"> PAGEREF _Toc404837922 \h </w:instrText>
        </w:r>
        <w:r w:rsidR="00CB52DB" w:rsidRPr="00D53A04">
          <w:rPr>
            <w:sz w:val="24"/>
          </w:rPr>
        </w:r>
        <w:r w:rsidR="00CB52DB" w:rsidRPr="00D53A04">
          <w:rPr>
            <w:sz w:val="24"/>
          </w:rPr>
          <w:fldChar w:fldCharType="separate"/>
        </w:r>
        <w:r w:rsidR="00CB52DB" w:rsidRPr="00D53A04">
          <w:rPr>
            <w:sz w:val="24"/>
          </w:rPr>
          <w:t>1</w:t>
        </w:r>
        <w:r w:rsidR="00CB52DB" w:rsidRPr="00D53A04">
          <w:rPr>
            <w:sz w:val="24"/>
          </w:rPr>
          <w:fldChar w:fldCharType="end"/>
        </w:r>
      </w:hyperlink>
    </w:p>
    <w:p w14:paraId="5D10A28C" w14:textId="77777777" w:rsidR="00CB52DB" w:rsidRPr="00D53A04" w:rsidRDefault="0064621E" w:rsidP="00CB52DB">
      <w:pPr>
        <w:pStyle w:val="TOC1"/>
        <w:tabs>
          <w:tab w:val="right" w:leader="dot" w:pos="8296"/>
        </w:tabs>
        <w:rPr>
          <w:b/>
          <w:sz w:val="24"/>
        </w:rPr>
      </w:pPr>
      <w:hyperlink w:anchor="_Toc404837923" w:history="1">
        <w:r w:rsidR="00CB52DB">
          <w:rPr>
            <w:rStyle w:val="a3"/>
            <w:sz w:val="24"/>
          </w:rPr>
          <w:t>6.</w:t>
        </w:r>
        <w:r w:rsidR="00CB52DB">
          <w:rPr>
            <w:rStyle w:val="a3"/>
            <w:rFonts w:hint="eastAsia"/>
            <w:sz w:val="24"/>
          </w:rPr>
          <w:t>3</w:t>
        </w:r>
        <w:r w:rsidR="00CB52DB" w:rsidRPr="00D53A04">
          <w:rPr>
            <w:rStyle w:val="a3"/>
            <w:rFonts w:hint="eastAsia"/>
            <w:sz w:val="24"/>
          </w:rPr>
          <w:t>□□</w:t>
        </w:r>
        <w:r w:rsidR="00CB52DB">
          <w:rPr>
            <w:rStyle w:val="a3"/>
            <w:rFonts w:hint="eastAsia"/>
            <w:sz w:val="24"/>
          </w:rPr>
          <w:t>实验</w:t>
        </w:r>
        <w:r w:rsidR="00CB52DB" w:rsidRPr="00D53A04">
          <w:rPr>
            <w:rStyle w:val="a3"/>
            <w:rFonts w:hAnsi="宋体"/>
            <w:sz w:val="24"/>
          </w:rPr>
          <w:t>小结</w:t>
        </w:r>
        <w:r w:rsidR="00CB52DB" w:rsidRPr="00D53A04">
          <w:rPr>
            <w:sz w:val="24"/>
          </w:rPr>
          <w:tab/>
        </w:r>
        <w:r w:rsidR="00CB52DB" w:rsidRPr="00D53A04">
          <w:rPr>
            <w:sz w:val="24"/>
          </w:rPr>
          <w:fldChar w:fldCharType="begin"/>
        </w:r>
        <w:r w:rsidR="00CB52DB" w:rsidRPr="00D53A04">
          <w:rPr>
            <w:sz w:val="24"/>
          </w:rPr>
          <w:instrText xml:space="preserve"> PAGEREF _Toc404837923 \h </w:instrText>
        </w:r>
        <w:r w:rsidR="00CB52DB" w:rsidRPr="00D53A04">
          <w:rPr>
            <w:sz w:val="24"/>
          </w:rPr>
        </w:r>
        <w:r w:rsidR="00CB52DB" w:rsidRPr="00D53A04">
          <w:rPr>
            <w:sz w:val="24"/>
          </w:rPr>
          <w:fldChar w:fldCharType="separate"/>
        </w:r>
        <w:r w:rsidR="00CB52DB" w:rsidRPr="00D53A04">
          <w:rPr>
            <w:sz w:val="24"/>
          </w:rPr>
          <w:t>1</w:t>
        </w:r>
        <w:r w:rsidR="00CB52DB" w:rsidRPr="00D53A04">
          <w:rPr>
            <w:sz w:val="24"/>
          </w:rPr>
          <w:fldChar w:fldCharType="end"/>
        </w:r>
      </w:hyperlink>
    </w:p>
    <w:p w14:paraId="6238CB78" w14:textId="77777777" w:rsidR="00CB52DB" w:rsidRPr="00D53A04" w:rsidRDefault="0064621E" w:rsidP="00CB52DB">
      <w:pPr>
        <w:pStyle w:val="TOC1"/>
        <w:tabs>
          <w:tab w:val="right" w:leader="dot" w:pos="8296"/>
        </w:tabs>
        <w:rPr>
          <w:b/>
          <w:sz w:val="24"/>
        </w:rPr>
      </w:pPr>
      <w:hyperlink w:anchor="_Toc404837948" w:history="1">
        <w:r w:rsidR="00CB52DB" w:rsidRPr="00D53A04">
          <w:rPr>
            <w:rStyle w:val="a3"/>
            <w:b/>
            <w:sz w:val="24"/>
          </w:rPr>
          <w:t>7</w:t>
        </w:r>
        <w:r w:rsidR="00CB52DB" w:rsidRPr="00D53A04">
          <w:rPr>
            <w:rStyle w:val="a3"/>
            <w:rFonts w:hint="eastAsia"/>
            <w:b/>
            <w:sz w:val="24"/>
          </w:rPr>
          <w:t>□□</w:t>
        </w:r>
        <w:r w:rsidR="00CB52DB">
          <w:rPr>
            <w:rStyle w:val="a3"/>
            <w:rFonts w:hint="eastAsia"/>
            <w:b/>
            <w:sz w:val="24"/>
          </w:rPr>
          <w:t>□</w:t>
        </w:r>
        <w:r w:rsidR="00CB52DB" w:rsidRPr="00D53A04">
          <w:rPr>
            <w:rStyle w:val="a3"/>
            <w:rFonts w:hAnsi="宋体"/>
            <w:b/>
            <w:sz w:val="24"/>
          </w:rPr>
          <w:t>结构与联合实验</w:t>
        </w:r>
        <w:r w:rsidR="00CB52DB" w:rsidRPr="00D53A04">
          <w:rPr>
            <w:b/>
            <w:sz w:val="24"/>
          </w:rPr>
          <w:tab/>
        </w:r>
        <w:r w:rsidR="00CB52DB" w:rsidRPr="00D53A04">
          <w:rPr>
            <w:b/>
            <w:sz w:val="24"/>
          </w:rPr>
          <w:fldChar w:fldCharType="begin"/>
        </w:r>
        <w:r w:rsidR="00CB52DB" w:rsidRPr="00D53A04">
          <w:rPr>
            <w:b/>
            <w:sz w:val="24"/>
          </w:rPr>
          <w:instrText xml:space="preserve"> PAGEREF _Toc404837948 \h </w:instrText>
        </w:r>
        <w:r w:rsidR="00CB52DB" w:rsidRPr="00D53A04">
          <w:rPr>
            <w:b/>
            <w:sz w:val="24"/>
          </w:rPr>
        </w:r>
        <w:r w:rsidR="00CB52DB" w:rsidRPr="00D53A04">
          <w:rPr>
            <w:b/>
            <w:sz w:val="24"/>
          </w:rPr>
          <w:fldChar w:fldCharType="separate"/>
        </w:r>
        <w:r w:rsidR="00CB52DB" w:rsidRPr="00D53A04">
          <w:rPr>
            <w:b/>
            <w:sz w:val="24"/>
          </w:rPr>
          <w:t>7</w:t>
        </w:r>
        <w:r w:rsidR="00CB52DB" w:rsidRPr="00D53A04">
          <w:rPr>
            <w:b/>
            <w:sz w:val="24"/>
          </w:rPr>
          <w:fldChar w:fldCharType="end"/>
        </w:r>
      </w:hyperlink>
    </w:p>
    <w:p w14:paraId="37E2A90A" w14:textId="77777777" w:rsidR="00CB52DB" w:rsidRPr="00D53A04" w:rsidRDefault="0064621E" w:rsidP="00CB52DB">
      <w:pPr>
        <w:pStyle w:val="TOC1"/>
        <w:tabs>
          <w:tab w:val="right" w:leader="dot" w:pos="8296"/>
        </w:tabs>
        <w:rPr>
          <w:sz w:val="24"/>
        </w:rPr>
      </w:pPr>
      <w:hyperlink w:anchor="_Toc404837921" w:history="1">
        <w:r w:rsidR="00CB52DB">
          <w:rPr>
            <w:rStyle w:val="a3"/>
            <w:sz w:val="24"/>
          </w:rPr>
          <w:t>7</w:t>
        </w:r>
        <w:r w:rsidR="00CB52DB" w:rsidRPr="005B6705">
          <w:rPr>
            <w:rStyle w:val="a3"/>
            <w:sz w:val="24"/>
          </w:rPr>
          <w:t>.</w:t>
        </w:r>
        <w:r w:rsidR="00CB52DB" w:rsidRPr="005B6705">
          <w:rPr>
            <w:rStyle w:val="a3"/>
            <w:rFonts w:hint="eastAsia"/>
            <w:sz w:val="24"/>
          </w:rPr>
          <w:t>1</w:t>
        </w:r>
        <w:r w:rsidR="00CB52DB" w:rsidRPr="005B6705">
          <w:rPr>
            <w:rFonts w:ascii="宋体" w:hAnsi="宋体" w:hint="eastAsia"/>
            <w:sz w:val="24"/>
          </w:rPr>
          <w:t>□□</w:t>
        </w:r>
        <w:r w:rsidR="00CB52DB" w:rsidRPr="005B6705">
          <w:rPr>
            <w:rStyle w:val="a3"/>
            <w:rFonts w:hAnsi="宋体" w:hint="eastAsia"/>
            <w:sz w:val="24"/>
          </w:rPr>
          <w:t>实</w:t>
        </w:r>
        <w:r w:rsidR="00CB52DB">
          <w:rPr>
            <w:rStyle w:val="a3"/>
            <w:rFonts w:hAnsi="宋体" w:hint="eastAsia"/>
            <w:sz w:val="24"/>
          </w:rPr>
          <w:t>验目的</w:t>
        </w:r>
        <w:r w:rsidR="00CB52DB" w:rsidRPr="00D53A04">
          <w:rPr>
            <w:sz w:val="24"/>
          </w:rPr>
          <w:tab/>
        </w:r>
        <w:r w:rsidR="00CB52DB" w:rsidRPr="00D53A04">
          <w:rPr>
            <w:sz w:val="24"/>
          </w:rPr>
          <w:fldChar w:fldCharType="begin"/>
        </w:r>
        <w:r w:rsidR="00CB52DB" w:rsidRPr="00D53A04">
          <w:rPr>
            <w:sz w:val="24"/>
          </w:rPr>
          <w:instrText xml:space="preserve"> PAGEREF _Toc404837921 \h </w:instrText>
        </w:r>
        <w:r w:rsidR="00CB52DB" w:rsidRPr="00D53A04">
          <w:rPr>
            <w:sz w:val="24"/>
          </w:rPr>
        </w:r>
        <w:r w:rsidR="00CB52DB" w:rsidRPr="00D53A04">
          <w:rPr>
            <w:sz w:val="24"/>
          </w:rPr>
          <w:fldChar w:fldCharType="separate"/>
        </w:r>
        <w:r w:rsidR="00CB52DB" w:rsidRPr="00D53A04">
          <w:rPr>
            <w:sz w:val="24"/>
          </w:rPr>
          <w:t>1</w:t>
        </w:r>
        <w:r w:rsidR="00CB52DB" w:rsidRPr="00D53A04">
          <w:rPr>
            <w:sz w:val="24"/>
          </w:rPr>
          <w:fldChar w:fldCharType="end"/>
        </w:r>
      </w:hyperlink>
    </w:p>
    <w:p w14:paraId="0D7BB46F" w14:textId="77777777" w:rsidR="00CB52DB" w:rsidRPr="00D53A04" w:rsidRDefault="0064621E" w:rsidP="00CB52DB">
      <w:pPr>
        <w:pStyle w:val="TOC1"/>
        <w:tabs>
          <w:tab w:val="right" w:leader="dot" w:pos="8296"/>
        </w:tabs>
        <w:rPr>
          <w:sz w:val="24"/>
        </w:rPr>
      </w:pPr>
      <w:hyperlink w:anchor="_Toc404837922" w:history="1">
        <w:r w:rsidR="00CB52DB">
          <w:rPr>
            <w:rStyle w:val="a3"/>
            <w:sz w:val="24"/>
          </w:rPr>
          <w:t>7</w:t>
        </w:r>
        <w:r w:rsidR="00CB52DB" w:rsidRPr="00D53A04">
          <w:rPr>
            <w:rStyle w:val="a3"/>
            <w:sz w:val="24"/>
          </w:rPr>
          <w:t>.2</w:t>
        </w:r>
        <w:r w:rsidR="00CB52DB" w:rsidRPr="00D53A04">
          <w:rPr>
            <w:rStyle w:val="a3"/>
            <w:rFonts w:hint="eastAsia"/>
            <w:sz w:val="24"/>
          </w:rPr>
          <w:t>□□</w:t>
        </w:r>
        <w:r w:rsidR="00CB52DB">
          <w:rPr>
            <w:rStyle w:val="a3"/>
            <w:rFonts w:hAnsi="宋体" w:hint="eastAsia"/>
            <w:sz w:val="24"/>
          </w:rPr>
          <w:t>实验内容</w:t>
        </w:r>
        <w:r w:rsidR="00CB52DB" w:rsidRPr="00D53A04">
          <w:rPr>
            <w:sz w:val="24"/>
          </w:rPr>
          <w:tab/>
        </w:r>
        <w:r w:rsidR="00CB52DB" w:rsidRPr="00D53A04">
          <w:rPr>
            <w:sz w:val="24"/>
          </w:rPr>
          <w:fldChar w:fldCharType="begin"/>
        </w:r>
        <w:r w:rsidR="00CB52DB" w:rsidRPr="00D53A04">
          <w:rPr>
            <w:sz w:val="24"/>
          </w:rPr>
          <w:instrText xml:space="preserve"> PAGEREF _Toc404837922 \h </w:instrText>
        </w:r>
        <w:r w:rsidR="00CB52DB" w:rsidRPr="00D53A04">
          <w:rPr>
            <w:sz w:val="24"/>
          </w:rPr>
        </w:r>
        <w:r w:rsidR="00CB52DB" w:rsidRPr="00D53A04">
          <w:rPr>
            <w:sz w:val="24"/>
          </w:rPr>
          <w:fldChar w:fldCharType="separate"/>
        </w:r>
        <w:r w:rsidR="00CB52DB" w:rsidRPr="00D53A04">
          <w:rPr>
            <w:sz w:val="24"/>
          </w:rPr>
          <w:t>1</w:t>
        </w:r>
        <w:r w:rsidR="00CB52DB" w:rsidRPr="00D53A04">
          <w:rPr>
            <w:sz w:val="24"/>
          </w:rPr>
          <w:fldChar w:fldCharType="end"/>
        </w:r>
      </w:hyperlink>
    </w:p>
    <w:p w14:paraId="5DC5CAF5" w14:textId="77777777" w:rsidR="00CB52DB" w:rsidRPr="00D53A04" w:rsidRDefault="0064621E" w:rsidP="00CB52DB">
      <w:pPr>
        <w:pStyle w:val="TOC1"/>
        <w:tabs>
          <w:tab w:val="right" w:leader="dot" w:pos="8296"/>
        </w:tabs>
        <w:rPr>
          <w:b/>
          <w:sz w:val="24"/>
        </w:rPr>
      </w:pPr>
      <w:hyperlink w:anchor="_Toc404837923" w:history="1">
        <w:r w:rsidR="00CB52DB">
          <w:rPr>
            <w:rStyle w:val="a3"/>
            <w:sz w:val="24"/>
          </w:rPr>
          <w:t>7.</w:t>
        </w:r>
        <w:r w:rsidR="00CB52DB">
          <w:rPr>
            <w:rStyle w:val="a3"/>
            <w:rFonts w:hint="eastAsia"/>
            <w:sz w:val="24"/>
          </w:rPr>
          <w:t>3</w:t>
        </w:r>
        <w:r w:rsidR="00CB52DB" w:rsidRPr="00D53A04">
          <w:rPr>
            <w:rStyle w:val="a3"/>
            <w:rFonts w:hint="eastAsia"/>
            <w:sz w:val="24"/>
          </w:rPr>
          <w:t>□□</w:t>
        </w:r>
        <w:r w:rsidR="00CB52DB">
          <w:rPr>
            <w:rStyle w:val="a3"/>
            <w:rFonts w:hint="eastAsia"/>
            <w:sz w:val="24"/>
          </w:rPr>
          <w:t>实验</w:t>
        </w:r>
        <w:r w:rsidR="00CB52DB" w:rsidRPr="00D53A04">
          <w:rPr>
            <w:rStyle w:val="a3"/>
            <w:rFonts w:hAnsi="宋体"/>
            <w:sz w:val="24"/>
          </w:rPr>
          <w:t>小结</w:t>
        </w:r>
        <w:r w:rsidR="00CB52DB" w:rsidRPr="00D53A04">
          <w:rPr>
            <w:sz w:val="24"/>
          </w:rPr>
          <w:tab/>
        </w:r>
        <w:r w:rsidR="00CB52DB" w:rsidRPr="00D53A04">
          <w:rPr>
            <w:sz w:val="24"/>
          </w:rPr>
          <w:fldChar w:fldCharType="begin"/>
        </w:r>
        <w:r w:rsidR="00CB52DB" w:rsidRPr="00D53A04">
          <w:rPr>
            <w:sz w:val="24"/>
          </w:rPr>
          <w:instrText xml:space="preserve"> PAGEREF _Toc404837923 \h </w:instrText>
        </w:r>
        <w:r w:rsidR="00CB52DB" w:rsidRPr="00D53A04">
          <w:rPr>
            <w:sz w:val="24"/>
          </w:rPr>
        </w:r>
        <w:r w:rsidR="00CB52DB" w:rsidRPr="00D53A04">
          <w:rPr>
            <w:sz w:val="24"/>
          </w:rPr>
          <w:fldChar w:fldCharType="separate"/>
        </w:r>
        <w:r w:rsidR="00CB52DB" w:rsidRPr="00D53A04">
          <w:rPr>
            <w:sz w:val="24"/>
          </w:rPr>
          <w:t>1</w:t>
        </w:r>
        <w:r w:rsidR="00CB52DB" w:rsidRPr="00D53A04">
          <w:rPr>
            <w:sz w:val="24"/>
          </w:rPr>
          <w:fldChar w:fldCharType="end"/>
        </w:r>
      </w:hyperlink>
    </w:p>
    <w:p w14:paraId="08080188" w14:textId="77777777" w:rsidR="00CB52DB" w:rsidRPr="00D53A04" w:rsidRDefault="0064621E" w:rsidP="00CB52DB">
      <w:pPr>
        <w:pStyle w:val="TOC1"/>
        <w:tabs>
          <w:tab w:val="right" w:leader="dot" w:pos="8296"/>
        </w:tabs>
        <w:rPr>
          <w:b/>
          <w:sz w:val="24"/>
        </w:rPr>
      </w:pPr>
      <w:hyperlink w:anchor="_Toc404837953" w:history="1">
        <w:r w:rsidR="00CB52DB" w:rsidRPr="00D53A04">
          <w:rPr>
            <w:rStyle w:val="a3"/>
            <w:b/>
            <w:sz w:val="24"/>
          </w:rPr>
          <w:t>8</w:t>
        </w:r>
        <w:r w:rsidR="00CB52DB" w:rsidRPr="00D53A04">
          <w:rPr>
            <w:rStyle w:val="a3"/>
            <w:rFonts w:hint="eastAsia"/>
            <w:b/>
            <w:sz w:val="24"/>
          </w:rPr>
          <w:t>□□</w:t>
        </w:r>
        <w:r w:rsidR="00CB52DB">
          <w:rPr>
            <w:rStyle w:val="a3"/>
            <w:rFonts w:hint="eastAsia"/>
            <w:b/>
            <w:sz w:val="24"/>
          </w:rPr>
          <w:t>□</w:t>
        </w:r>
        <w:r w:rsidR="00CB52DB" w:rsidRPr="00D53A04">
          <w:rPr>
            <w:rStyle w:val="a3"/>
            <w:rFonts w:hAnsi="宋体"/>
            <w:b/>
            <w:sz w:val="24"/>
          </w:rPr>
          <w:t>文件实验</w:t>
        </w:r>
        <w:r w:rsidR="00CB52DB" w:rsidRPr="00D53A04">
          <w:rPr>
            <w:b/>
            <w:sz w:val="24"/>
          </w:rPr>
          <w:tab/>
        </w:r>
        <w:r w:rsidR="00CB52DB" w:rsidRPr="00D53A04">
          <w:rPr>
            <w:b/>
            <w:sz w:val="24"/>
          </w:rPr>
          <w:fldChar w:fldCharType="begin"/>
        </w:r>
        <w:r w:rsidR="00CB52DB" w:rsidRPr="00D53A04">
          <w:rPr>
            <w:b/>
            <w:sz w:val="24"/>
          </w:rPr>
          <w:instrText xml:space="preserve"> PAGEREF _Toc404837953 \h </w:instrText>
        </w:r>
        <w:r w:rsidR="00CB52DB" w:rsidRPr="00D53A04">
          <w:rPr>
            <w:b/>
            <w:sz w:val="24"/>
          </w:rPr>
        </w:r>
        <w:r w:rsidR="00CB52DB" w:rsidRPr="00D53A04">
          <w:rPr>
            <w:b/>
            <w:sz w:val="24"/>
          </w:rPr>
          <w:fldChar w:fldCharType="separate"/>
        </w:r>
        <w:r w:rsidR="00CB52DB" w:rsidRPr="00D53A04">
          <w:rPr>
            <w:b/>
            <w:sz w:val="24"/>
          </w:rPr>
          <w:t>8</w:t>
        </w:r>
        <w:r w:rsidR="00CB52DB" w:rsidRPr="00D53A04">
          <w:rPr>
            <w:b/>
            <w:sz w:val="24"/>
          </w:rPr>
          <w:fldChar w:fldCharType="end"/>
        </w:r>
      </w:hyperlink>
    </w:p>
    <w:p w14:paraId="362F80CB" w14:textId="77777777" w:rsidR="00CB52DB" w:rsidRPr="00D53A04" w:rsidRDefault="0064621E" w:rsidP="00CB52DB">
      <w:pPr>
        <w:pStyle w:val="TOC1"/>
        <w:tabs>
          <w:tab w:val="right" w:leader="dot" w:pos="8296"/>
        </w:tabs>
        <w:rPr>
          <w:sz w:val="24"/>
        </w:rPr>
      </w:pPr>
      <w:hyperlink w:anchor="_Toc404837921" w:history="1">
        <w:r w:rsidR="00CB52DB">
          <w:rPr>
            <w:rStyle w:val="a3"/>
            <w:sz w:val="24"/>
          </w:rPr>
          <w:t>8</w:t>
        </w:r>
        <w:r w:rsidR="00CB52DB" w:rsidRPr="005B6705">
          <w:rPr>
            <w:rStyle w:val="a3"/>
            <w:sz w:val="24"/>
          </w:rPr>
          <w:t>.</w:t>
        </w:r>
        <w:r w:rsidR="00CB52DB" w:rsidRPr="005B6705">
          <w:rPr>
            <w:rStyle w:val="a3"/>
            <w:rFonts w:hint="eastAsia"/>
            <w:sz w:val="24"/>
          </w:rPr>
          <w:t>1</w:t>
        </w:r>
        <w:r w:rsidR="00CB52DB" w:rsidRPr="005B6705">
          <w:rPr>
            <w:rFonts w:ascii="宋体" w:hAnsi="宋体" w:hint="eastAsia"/>
            <w:sz w:val="24"/>
          </w:rPr>
          <w:t>□□</w:t>
        </w:r>
        <w:r w:rsidR="00CB52DB" w:rsidRPr="005B6705">
          <w:rPr>
            <w:rStyle w:val="a3"/>
            <w:rFonts w:hAnsi="宋体" w:hint="eastAsia"/>
            <w:sz w:val="24"/>
          </w:rPr>
          <w:t>实</w:t>
        </w:r>
        <w:r w:rsidR="00CB52DB">
          <w:rPr>
            <w:rStyle w:val="a3"/>
            <w:rFonts w:hAnsi="宋体" w:hint="eastAsia"/>
            <w:sz w:val="24"/>
          </w:rPr>
          <w:t>验目的</w:t>
        </w:r>
        <w:r w:rsidR="00CB52DB" w:rsidRPr="00D53A04">
          <w:rPr>
            <w:sz w:val="24"/>
          </w:rPr>
          <w:tab/>
        </w:r>
        <w:r w:rsidR="00CB52DB" w:rsidRPr="00D53A04">
          <w:rPr>
            <w:sz w:val="24"/>
          </w:rPr>
          <w:fldChar w:fldCharType="begin"/>
        </w:r>
        <w:r w:rsidR="00CB52DB" w:rsidRPr="00D53A04">
          <w:rPr>
            <w:sz w:val="24"/>
          </w:rPr>
          <w:instrText xml:space="preserve"> PAGEREF _Toc404837921 \h </w:instrText>
        </w:r>
        <w:r w:rsidR="00CB52DB" w:rsidRPr="00D53A04">
          <w:rPr>
            <w:sz w:val="24"/>
          </w:rPr>
        </w:r>
        <w:r w:rsidR="00CB52DB" w:rsidRPr="00D53A04">
          <w:rPr>
            <w:sz w:val="24"/>
          </w:rPr>
          <w:fldChar w:fldCharType="separate"/>
        </w:r>
        <w:r w:rsidR="00CB52DB" w:rsidRPr="00D53A04">
          <w:rPr>
            <w:sz w:val="24"/>
          </w:rPr>
          <w:t>1</w:t>
        </w:r>
        <w:r w:rsidR="00CB52DB" w:rsidRPr="00D53A04">
          <w:rPr>
            <w:sz w:val="24"/>
          </w:rPr>
          <w:fldChar w:fldCharType="end"/>
        </w:r>
      </w:hyperlink>
    </w:p>
    <w:p w14:paraId="576CC309" w14:textId="77777777" w:rsidR="00CB52DB" w:rsidRPr="00D53A04" w:rsidRDefault="0064621E" w:rsidP="00CB52DB">
      <w:pPr>
        <w:pStyle w:val="TOC1"/>
        <w:tabs>
          <w:tab w:val="right" w:leader="dot" w:pos="8296"/>
        </w:tabs>
        <w:rPr>
          <w:sz w:val="24"/>
        </w:rPr>
      </w:pPr>
      <w:hyperlink w:anchor="_Toc404837922" w:history="1">
        <w:r w:rsidR="00CB52DB">
          <w:rPr>
            <w:rStyle w:val="a3"/>
            <w:sz w:val="24"/>
          </w:rPr>
          <w:t>8</w:t>
        </w:r>
        <w:r w:rsidR="00CB52DB" w:rsidRPr="00D53A04">
          <w:rPr>
            <w:rStyle w:val="a3"/>
            <w:sz w:val="24"/>
          </w:rPr>
          <w:t>.2</w:t>
        </w:r>
        <w:r w:rsidR="00CB52DB" w:rsidRPr="00D53A04">
          <w:rPr>
            <w:rStyle w:val="a3"/>
            <w:rFonts w:hint="eastAsia"/>
            <w:sz w:val="24"/>
          </w:rPr>
          <w:t>□□</w:t>
        </w:r>
        <w:r w:rsidR="00CB52DB">
          <w:rPr>
            <w:rStyle w:val="a3"/>
            <w:rFonts w:hAnsi="宋体" w:hint="eastAsia"/>
            <w:sz w:val="24"/>
          </w:rPr>
          <w:t>实验内容</w:t>
        </w:r>
        <w:r w:rsidR="00CB52DB" w:rsidRPr="00D53A04">
          <w:rPr>
            <w:sz w:val="24"/>
          </w:rPr>
          <w:tab/>
        </w:r>
        <w:r w:rsidR="00CB52DB" w:rsidRPr="00D53A04">
          <w:rPr>
            <w:sz w:val="24"/>
          </w:rPr>
          <w:fldChar w:fldCharType="begin"/>
        </w:r>
        <w:r w:rsidR="00CB52DB" w:rsidRPr="00D53A04">
          <w:rPr>
            <w:sz w:val="24"/>
          </w:rPr>
          <w:instrText xml:space="preserve"> PAGEREF _Toc404837922 \h </w:instrText>
        </w:r>
        <w:r w:rsidR="00CB52DB" w:rsidRPr="00D53A04">
          <w:rPr>
            <w:sz w:val="24"/>
          </w:rPr>
        </w:r>
        <w:r w:rsidR="00CB52DB" w:rsidRPr="00D53A04">
          <w:rPr>
            <w:sz w:val="24"/>
          </w:rPr>
          <w:fldChar w:fldCharType="separate"/>
        </w:r>
        <w:r w:rsidR="00CB52DB" w:rsidRPr="00D53A04">
          <w:rPr>
            <w:sz w:val="24"/>
          </w:rPr>
          <w:t>1</w:t>
        </w:r>
        <w:r w:rsidR="00CB52DB" w:rsidRPr="00D53A04">
          <w:rPr>
            <w:sz w:val="24"/>
          </w:rPr>
          <w:fldChar w:fldCharType="end"/>
        </w:r>
      </w:hyperlink>
    </w:p>
    <w:p w14:paraId="02832191" w14:textId="77777777" w:rsidR="00CB52DB" w:rsidRPr="00D53A04" w:rsidRDefault="0064621E" w:rsidP="00CB52DB">
      <w:pPr>
        <w:pStyle w:val="TOC1"/>
        <w:tabs>
          <w:tab w:val="right" w:leader="dot" w:pos="8296"/>
        </w:tabs>
        <w:rPr>
          <w:b/>
          <w:sz w:val="24"/>
        </w:rPr>
      </w:pPr>
      <w:hyperlink w:anchor="_Toc404837923" w:history="1">
        <w:r w:rsidR="00CB52DB">
          <w:rPr>
            <w:rStyle w:val="a3"/>
            <w:sz w:val="24"/>
          </w:rPr>
          <w:t>8.</w:t>
        </w:r>
        <w:r w:rsidR="00CB52DB">
          <w:rPr>
            <w:rStyle w:val="a3"/>
            <w:rFonts w:hint="eastAsia"/>
            <w:sz w:val="24"/>
          </w:rPr>
          <w:t>3</w:t>
        </w:r>
        <w:r w:rsidR="00CB52DB" w:rsidRPr="00D53A04">
          <w:rPr>
            <w:rStyle w:val="a3"/>
            <w:rFonts w:hint="eastAsia"/>
            <w:sz w:val="24"/>
          </w:rPr>
          <w:t>□□</w:t>
        </w:r>
        <w:r w:rsidR="00CB52DB">
          <w:rPr>
            <w:rStyle w:val="a3"/>
            <w:rFonts w:hint="eastAsia"/>
            <w:sz w:val="24"/>
          </w:rPr>
          <w:t>实验</w:t>
        </w:r>
        <w:r w:rsidR="00CB52DB" w:rsidRPr="00D53A04">
          <w:rPr>
            <w:rStyle w:val="a3"/>
            <w:rFonts w:hAnsi="宋体"/>
            <w:sz w:val="24"/>
          </w:rPr>
          <w:t>小结</w:t>
        </w:r>
        <w:r w:rsidR="00CB52DB" w:rsidRPr="00D53A04">
          <w:rPr>
            <w:sz w:val="24"/>
          </w:rPr>
          <w:tab/>
        </w:r>
        <w:r w:rsidR="00CB52DB" w:rsidRPr="00D53A04">
          <w:rPr>
            <w:sz w:val="24"/>
          </w:rPr>
          <w:fldChar w:fldCharType="begin"/>
        </w:r>
        <w:r w:rsidR="00CB52DB" w:rsidRPr="00D53A04">
          <w:rPr>
            <w:sz w:val="24"/>
          </w:rPr>
          <w:instrText xml:space="preserve"> PAGEREF _Toc404837923 \h </w:instrText>
        </w:r>
        <w:r w:rsidR="00CB52DB" w:rsidRPr="00D53A04">
          <w:rPr>
            <w:sz w:val="24"/>
          </w:rPr>
        </w:r>
        <w:r w:rsidR="00CB52DB" w:rsidRPr="00D53A04">
          <w:rPr>
            <w:sz w:val="24"/>
          </w:rPr>
          <w:fldChar w:fldCharType="separate"/>
        </w:r>
        <w:r w:rsidR="00CB52DB" w:rsidRPr="00D53A04">
          <w:rPr>
            <w:sz w:val="24"/>
          </w:rPr>
          <w:t>1</w:t>
        </w:r>
        <w:r w:rsidR="00CB52DB" w:rsidRPr="00D53A04">
          <w:rPr>
            <w:sz w:val="24"/>
          </w:rPr>
          <w:fldChar w:fldCharType="end"/>
        </w:r>
      </w:hyperlink>
    </w:p>
    <w:p w14:paraId="7BAB5D5D" w14:textId="77777777" w:rsidR="00CB52DB" w:rsidRDefault="0064621E" w:rsidP="00CB52DB">
      <w:pPr>
        <w:pStyle w:val="TOC2"/>
        <w:tabs>
          <w:tab w:val="right" w:leader="dot" w:pos="8296"/>
        </w:tabs>
        <w:ind w:leftChars="0" w:left="365" w:hangingChars="174" w:hanging="365"/>
        <w:rPr>
          <w:rFonts w:ascii="宋体" w:hAnsi="宋体"/>
          <w:b/>
          <w:sz w:val="24"/>
        </w:rPr>
      </w:pPr>
      <w:hyperlink w:anchor="_Toc404837957" w:history="1">
        <w:r w:rsidR="00CB52DB" w:rsidRPr="00D53A04">
          <w:rPr>
            <w:rStyle w:val="a3"/>
            <w:rFonts w:hAnsi="宋体"/>
            <w:b/>
            <w:sz w:val="24"/>
          </w:rPr>
          <w:t>参考文献</w:t>
        </w:r>
        <w:r w:rsidR="00CB52DB" w:rsidRPr="00D53A04">
          <w:rPr>
            <w:b/>
            <w:sz w:val="24"/>
          </w:rPr>
          <w:tab/>
        </w:r>
        <w:r w:rsidR="00CB52DB" w:rsidRPr="00D53A04">
          <w:rPr>
            <w:b/>
            <w:sz w:val="24"/>
          </w:rPr>
          <w:fldChar w:fldCharType="begin"/>
        </w:r>
        <w:r w:rsidR="00CB52DB" w:rsidRPr="00D53A04">
          <w:rPr>
            <w:b/>
            <w:sz w:val="24"/>
          </w:rPr>
          <w:instrText xml:space="preserve"> PAGEREF _Toc404837957 \h </w:instrText>
        </w:r>
        <w:r w:rsidR="00CB52DB" w:rsidRPr="00D53A04">
          <w:rPr>
            <w:b/>
            <w:sz w:val="24"/>
          </w:rPr>
        </w:r>
        <w:r w:rsidR="00CB52DB" w:rsidRPr="00D53A04">
          <w:rPr>
            <w:b/>
            <w:sz w:val="24"/>
          </w:rPr>
          <w:fldChar w:fldCharType="separate"/>
        </w:r>
        <w:r w:rsidR="00CB52DB" w:rsidRPr="00D53A04">
          <w:rPr>
            <w:b/>
            <w:sz w:val="24"/>
          </w:rPr>
          <w:t>9</w:t>
        </w:r>
        <w:r w:rsidR="00CB52DB" w:rsidRPr="00D53A04">
          <w:rPr>
            <w:b/>
            <w:sz w:val="24"/>
          </w:rPr>
          <w:fldChar w:fldCharType="end"/>
        </w:r>
      </w:hyperlink>
    </w:p>
    <w:p w14:paraId="7829A0A3" w14:textId="003D778F" w:rsidR="00CB52DB" w:rsidRPr="00D53A04" w:rsidRDefault="00CB52DB" w:rsidP="00CB52DB">
      <w:pPr>
        <w:spacing w:beforeLines="50" w:before="156" w:afterLines="50" w:after="156"/>
        <w:jc w:val="center"/>
        <w:rPr>
          <w:rFonts w:ascii="楷体_GB2312" w:eastAsia="楷体_GB2312"/>
          <w:color w:val="FF0000"/>
        </w:rPr>
        <w:sectPr w:rsidR="00CB52DB" w:rsidRPr="00D53A04" w:rsidSect="004B09A0">
          <w:headerReference w:type="default" r:id="rId8"/>
          <w:footerReference w:type="default" r:id="rId9"/>
          <w:pgSz w:w="11906" w:h="16838"/>
          <w:pgMar w:top="1418" w:right="1701" w:bottom="1134" w:left="1701" w:header="851" w:footer="992" w:gutter="0"/>
          <w:pgNumType w:fmt="upperRoman" w:start="1"/>
          <w:cols w:space="720"/>
          <w:docGrid w:type="lines" w:linePitch="312"/>
        </w:sectPr>
      </w:pPr>
      <w:r>
        <w:rPr>
          <w:rFonts w:ascii="宋体" w:hAnsi="宋体"/>
          <w:b/>
          <w:sz w:val="24"/>
        </w:rPr>
        <w:fldChar w:fldCharType="end"/>
      </w:r>
    </w:p>
    <w:p w14:paraId="0C88EE90" w14:textId="77777777" w:rsidR="000F7573" w:rsidRPr="000F7573" w:rsidRDefault="00CB52DB" w:rsidP="000F7573">
      <w:pPr>
        <w:pStyle w:val="1"/>
        <w:spacing w:beforeLines="50" w:before="156" w:after="0" w:line="576" w:lineRule="auto"/>
        <w:jc w:val="center"/>
        <w:rPr>
          <w:rFonts w:eastAsia="黑体"/>
          <w:kern w:val="0"/>
          <w:sz w:val="36"/>
          <w:szCs w:val="36"/>
        </w:rPr>
      </w:pPr>
      <w:r>
        <w:rPr>
          <w:rFonts w:ascii="宋体" w:hAnsi="宋体"/>
          <w:sz w:val="24"/>
          <w:szCs w:val="24"/>
        </w:rPr>
        <w:lastRenderedPageBreak/>
        <w:fldChar w:fldCharType="end"/>
      </w:r>
      <w:r w:rsidR="000F7573" w:rsidRPr="000F7573">
        <w:rPr>
          <w:rFonts w:eastAsia="黑体"/>
          <w:kern w:val="0"/>
          <w:sz w:val="36"/>
          <w:szCs w:val="36"/>
        </w:rPr>
        <w:t>实验</w:t>
      </w:r>
      <w:r w:rsidR="000F7573" w:rsidRPr="000F7573">
        <w:rPr>
          <w:rFonts w:eastAsia="黑体"/>
          <w:kern w:val="0"/>
          <w:sz w:val="36"/>
          <w:szCs w:val="36"/>
        </w:rPr>
        <w:t xml:space="preserve">1  </w:t>
      </w:r>
      <w:r w:rsidR="000F7573" w:rsidRPr="000F7573">
        <w:rPr>
          <w:rFonts w:eastAsia="黑体"/>
          <w:kern w:val="0"/>
          <w:sz w:val="36"/>
          <w:szCs w:val="36"/>
        </w:rPr>
        <w:t>表达式和标准输入输出实验</w:t>
      </w:r>
    </w:p>
    <w:p w14:paraId="7C34D457" w14:textId="77777777" w:rsidR="000F7573" w:rsidRPr="000F7573" w:rsidRDefault="000F7573" w:rsidP="000F7573">
      <w:pPr>
        <w:keepNext/>
        <w:keepLines/>
        <w:spacing w:beforeLines="50" w:before="156" w:line="415" w:lineRule="auto"/>
        <w:outlineLvl w:val="1"/>
        <w:rPr>
          <w:rFonts w:ascii="Times New Roman" w:eastAsia="宋体" w:hAnsi="宋体" w:cs="Times New Roman"/>
          <w:b/>
          <w:bCs/>
          <w:sz w:val="28"/>
          <w:szCs w:val="28"/>
        </w:rPr>
      </w:pPr>
      <w:r w:rsidRPr="000F7573">
        <w:rPr>
          <w:rFonts w:ascii="Times New Roman" w:eastAsia="宋体" w:hAnsi="宋体" w:cs="Times New Roman"/>
          <w:b/>
          <w:bCs/>
          <w:sz w:val="28"/>
          <w:szCs w:val="28"/>
        </w:rPr>
        <w:t xml:space="preserve">1.1 </w:t>
      </w:r>
      <w:r w:rsidRPr="000F7573">
        <w:rPr>
          <w:rFonts w:ascii="Times New Roman" w:eastAsia="宋体" w:hAnsi="宋体" w:cs="Times New Roman"/>
          <w:b/>
          <w:bCs/>
          <w:sz w:val="28"/>
          <w:szCs w:val="28"/>
        </w:rPr>
        <w:t>实验目的</w:t>
      </w:r>
    </w:p>
    <w:p w14:paraId="11C2F921" w14:textId="77777777" w:rsidR="000F7573" w:rsidRPr="000F7573" w:rsidRDefault="000F7573" w:rsidP="000F7573">
      <w:pPr>
        <w:spacing w:line="360" w:lineRule="auto"/>
        <w:rPr>
          <w:rFonts w:ascii="宋体" w:eastAsia="宋体" w:hAnsi="宋体" w:cs="Times New Roman"/>
          <w:sz w:val="24"/>
          <w:szCs w:val="24"/>
        </w:rPr>
      </w:pPr>
      <w:r w:rsidRPr="000F7573">
        <w:rPr>
          <w:rFonts w:ascii="宋体" w:eastAsia="宋体" w:hAnsi="宋体" w:cs="Times New Roman" w:hint="eastAsia"/>
          <w:sz w:val="24"/>
          <w:szCs w:val="24"/>
        </w:rPr>
        <w:t>（1）熟练掌握各种运算符的运算功能，操作数的类型，运算结果的类型及运算过程中的类型转换，重点是C语言特有的运算符，例如位运算符，问号运算符，逗号运算符等；熟记运算符的优先级和结合性。</w:t>
      </w:r>
    </w:p>
    <w:p w14:paraId="7FDC33A3" w14:textId="77777777" w:rsidR="000F7573" w:rsidRPr="000F7573" w:rsidRDefault="000F7573" w:rsidP="000F7573">
      <w:pPr>
        <w:spacing w:line="360" w:lineRule="auto"/>
        <w:rPr>
          <w:rFonts w:ascii="宋体" w:eastAsia="宋体" w:hAnsi="宋体" w:cs="Times New Roman"/>
          <w:sz w:val="24"/>
          <w:szCs w:val="24"/>
        </w:rPr>
      </w:pPr>
      <w:r w:rsidRPr="000F7573">
        <w:rPr>
          <w:rFonts w:ascii="宋体" w:eastAsia="宋体" w:hAnsi="宋体" w:cs="Times New Roman" w:hint="eastAsia"/>
          <w:sz w:val="24"/>
          <w:szCs w:val="24"/>
        </w:rPr>
        <w:t>（2）掌握getchar, putchar, scanf 和printf 函数的用法。</w:t>
      </w:r>
    </w:p>
    <w:p w14:paraId="3DB5ED73" w14:textId="77777777" w:rsidR="000F7573" w:rsidRPr="000F7573" w:rsidRDefault="000F7573" w:rsidP="000F7573">
      <w:pPr>
        <w:spacing w:line="360" w:lineRule="auto"/>
        <w:rPr>
          <w:rFonts w:ascii="宋体" w:eastAsia="宋体" w:hAnsi="宋体" w:cs="Times New Roman"/>
          <w:sz w:val="24"/>
          <w:szCs w:val="24"/>
        </w:rPr>
      </w:pPr>
      <w:r w:rsidRPr="000F7573">
        <w:rPr>
          <w:rFonts w:ascii="宋体" w:eastAsia="宋体" w:hAnsi="宋体" w:cs="Times New Roman" w:hint="eastAsia"/>
          <w:sz w:val="24"/>
          <w:szCs w:val="24"/>
        </w:rPr>
        <w:t>（3）掌握简单C程序的编写方法。</w:t>
      </w:r>
    </w:p>
    <w:p w14:paraId="07632AB9" w14:textId="77777777" w:rsidR="000F7573" w:rsidRPr="000F7573" w:rsidRDefault="000F7573" w:rsidP="000F7573">
      <w:pPr>
        <w:spacing w:line="360" w:lineRule="auto"/>
        <w:rPr>
          <w:rFonts w:ascii="宋体" w:eastAsia="宋体" w:hAnsi="宋体" w:cs="Times New Roman"/>
          <w:sz w:val="24"/>
          <w:szCs w:val="24"/>
        </w:rPr>
      </w:pPr>
      <w:r w:rsidRPr="000F7573">
        <w:rPr>
          <w:rFonts w:ascii="宋体" w:eastAsia="宋体" w:hAnsi="宋体" w:cs="Times New Roman" w:hint="eastAsia"/>
          <w:sz w:val="24"/>
          <w:szCs w:val="24"/>
        </w:rPr>
        <w:t>（4）熟悉C语言程序的开发环境，并学会调试程序的方法。</w:t>
      </w:r>
    </w:p>
    <w:p w14:paraId="026ABBCD" w14:textId="77777777" w:rsidR="000F7573" w:rsidRPr="000F7573" w:rsidRDefault="000F7573" w:rsidP="000F7573">
      <w:pPr>
        <w:rPr>
          <w:rFonts w:ascii="Times New Roman" w:eastAsia="宋体" w:hAnsi="Times New Roman" w:cs="Times New Roman"/>
          <w:szCs w:val="24"/>
        </w:rPr>
      </w:pPr>
    </w:p>
    <w:p w14:paraId="53B34A9D" w14:textId="77777777" w:rsidR="000F7573" w:rsidRPr="000F7573" w:rsidRDefault="000F7573" w:rsidP="000F7573">
      <w:pPr>
        <w:keepNext/>
        <w:keepLines/>
        <w:spacing w:beforeLines="50" w:before="156" w:line="415" w:lineRule="auto"/>
        <w:outlineLvl w:val="1"/>
        <w:rPr>
          <w:rFonts w:ascii="Times New Roman" w:eastAsia="黑体" w:hAnsi="Times New Roman" w:cs="Times New Roman"/>
          <w:b/>
          <w:bCs/>
          <w:sz w:val="28"/>
          <w:szCs w:val="28"/>
        </w:rPr>
      </w:pPr>
      <w:r w:rsidRPr="000F7573">
        <w:rPr>
          <w:rFonts w:ascii="Times New Roman" w:eastAsia="黑体" w:hAnsi="Times New Roman" w:cs="Times New Roman"/>
          <w:b/>
          <w:bCs/>
          <w:sz w:val="28"/>
          <w:szCs w:val="28"/>
        </w:rPr>
        <w:t>1</w:t>
      </w:r>
      <w:r w:rsidRPr="000F7573">
        <w:rPr>
          <w:rFonts w:ascii="Times New Roman" w:eastAsia="宋体" w:hAnsi="Times New Roman" w:cs="Times New Roman"/>
          <w:b/>
          <w:bCs/>
          <w:sz w:val="28"/>
          <w:szCs w:val="28"/>
        </w:rPr>
        <w:t xml:space="preserve">.2 </w:t>
      </w:r>
      <w:r w:rsidRPr="000F7573">
        <w:rPr>
          <w:rFonts w:ascii="Times New Roman" w:eastAsia="宋体" w:hAnsi="宋体" w:cs="Times New Roman"/>
          <w:b/>
          <w:bCs/>
          <w:sz w:val="28"/>
          <w:szCs w:val="28"/>
        </w:rPr>
        <w:t>实验内容</w:t>
      </w:r>
      <w:r w:rsidRPr="000F7573">
        <w:rPr>
          <w:rFonts w:ascii="Times New Roman" w:eastAsia="宋体" w:hAnsi="宋体" w:cs="Times New Roman" w:hint="eastAsia"/>
          <w:b/>
          <w:bCs/>
          <w:sz w:val="28"/>
          <w:szCs w:val="28"/>
        </w:rPr>
        <w:t>及要求</w:t>
      </w:r>
    </w:p>
    <w:p w14:paraId="20424A26" w14:textId="77777777" w:rsidR="000F7573" w:rsidRPr="000F7573" w:rsidRDefault="000F7573" w:rsidP="000F7573">
      <w:pPr>
        <w:spacing w:line="360" w:lineRule="auto"/>
        <w:ind w:firstLine="420"/>
        <w:rPr>
          <w:rFonts w:ascii="Times New Roman" w:eastAsia="宋体" w:hAnsi="Times New Roman" w:cs="Times New Roman"/>
          <w:b/>
          <w:sz w:val="24"/>
          <w:szCs w:val="24"/>
        </w:rPr>
      </w:pPr>
      <w:r w:rsidRPr="000F7573">
        <w:rPr>
          <w:rFonts w:ascii="Times New Roman" w:eastAsia="宋体" w:hAnsi="Times New Roman" w:cs="Times New Roman"/>
          <w:b/>
          <w:sz w:val="24"/>
          <w:szCs w:val="24"/>
        </w:rPr>
        <w:t>1</w:t>
      </w:r>
      <w:r w:rsidRPr="000F7573">
        <w:rPr>
          <w:rFonts w:ascii="Times New Roman" w:eastAsia="宋体" w:hAnsi="Times New Roman" w:cs="Times New Roman"/>
          <w:b/>
          <w:sz w:val="24"/>
          <w:szCs w:val="24"/>
        </w:rPr>
        <w:t>、程序改错</w:t>
      </w:r>
      <w:r w:rsidRPr="000F7573">
        <w:rPr>
          <w:rFonts w:ascii="Times New Roman" w:eastAsia="宋体" w:hAnsi="Times New Roman" w:cs="Times New Roman" w:hint="eastAsia"/>
          <w:b/>
          <w:sz w:val="24"/>
          <w:szCs w:val="24"/>
        </w:rPr>
        <w:t>与跟踪调试</w:t>
      </w:r>
    </w:p>
    <w:p w14:paraId="2A234782" w14:textId="77777777" w:rsidR="000F7573" w:rsidRPr="000F7573" w:rsidRDefault="000F7573" w:rsidP="000F7573">
      <w:pPr>
        <w:spacing w:line="360" w:lineRule="auto"/>
        <w:ind w:firstLine="420"/>
        <w:rPr>
          <w:rFonts w:ascii="Times New Roman" w:eastAsia="宋体" w:hAnsi="Times New Roman" w:cs="Times New Roman"/>
          <w:sz w:val="24"/>
          <w:szCs w:val="24"/>
        </w:rPr>
      </w:pPr>
      <w:r w:rsidRPr="000F7573">
        <w:rPr>
          <w:rFonts w:ascii="Times New Roman" w:eastAsia="宋体" w:hAnsi="Times New Roman" w:cs="Times New Roman"/>
          <w:sz w:val="24"/>
          <w:szCs w:val="24"/>
        </w:rPr>
        <w:t>下面</w:t>
      </w:r>
      <w:r w:rsidRPr="000F7573">
        <w:rPr>
          <w:rFonts w:ascii="Times New Roman" w:eastAsia="宋体" w:hAnsi="Times New Roman" w:cs="Times New Roman" w:hint="eastAsia"/>
          <w:sz w:val="24"/>
          <w:szCs w:val="24"/>
        </w:rPr>
        <w:t>的实验</w:t>
      </w:r>
      <w:r w:rsidRPr="000F7573">
        <w:rPr>
          <w:rFonts w:ascii="Times New Roman" w:eastAsia="宋体" w:hAnsi="Times New Roman" w:cs="Times New Roman" w:hint="eastAsia"/>
          <w:sz w:val="24"/>
          <w:szCs w:val="24"/>
        </w:rPr>
        <w:t>1</w:t>
      </w:r>
      <w:r w:rsidRPr="000F7573">
        <w:rPr>
          <w:rFonts w:ascii="Times New Roman" w:eastAsia="宋体" w:hAnsi="Times New Roman" w:cs="Times New Roman"/>
          <w:sz w:val="24"/>
          <w:szCs w:val="24"/>
        </w:rPr>
        <w:t>-1</w:t>
      </w:r>
      <w:r w:rsidRPr="000F7573">
        <w:rPr>
          <w:rFonts w:ascii="Times New Roman" w:eastAsia="宋体" w:hAnsi="Times New Roman" w:cs="Times New Roman" w:hint="eastAsia"/>
          <w:sz w:val="24"/>
          <w:szCs w:val="24"/>
        </w:rPr>
        <w:t>程序</w:t>
      </w:r>
      <w:r w:rsidRPr="000F7573">
        <w:rPr>
          <w:rFonts w:ascii="Times New Roman" w:eastAsia="宋体" w:hAnsi="Times New Roman" w:cs="Times New Roman"/>
          <w:sz w:val="24"/>
          <w:szCs w:val="24"/>
        </w:rPr>
        <w:t>用来完成以下</w:t>
      </w:r>
      <w:r w:rsidRPr="000F7573">
        <w:rPr>
          <w:rFonts w:ascii="Times New Roman" w:eastAsia="宋体" w:hAnsi="Times New Roman" w:cs="Times New Roman" w:hint="eastAsia"/>
          <w:sz w:val="24"/>
          <w:szCs w:val="24"/>
        </w:rPr>
        <w:t>任务</w:t>
      </w:r>
      <w:r w:rsidRPr="000F7573">
        <w:rPr>
          <w:rFonts w:ascii="Times New Roman" w:eastAsia="宋体" w:hAnsi="Times New Roman" w:cs="Times New Roman"/>
          <w:sz w:val="24"/>
          <w:szCs w:val="24"/>
        </w:rPr>
        <w:t>：</w:t>
      </w:r>
    </w:p>
    <w:p w14:paraId="267B0671" w14:textId="77777777" w:rsidR="000F7573" w:rsidRPr="000F7573" w:rsidRDefault="000F7573" w:rsidP="000F7573">
      <w:pPr>
        <w:spacing w:line="360" w:lineRule="auto"/>
        <w:ind w:firstLineChars="300" w:firstLine="720"/>
        <w:rPr>
          <w:rFonts w:ascii="Times New Roman" w:eastAsia="宋体" w:hAnsi="Times New Roman" w:cs="Times New Roman"/>
          <w:sz w:val="24"/>
          <w:szCs w:val="24"/>
        </w:rPr>
      </w:pPr>
      <w:r w:rsidRPr="000F7573">
        <w:rPr>
          <w:rFonts w:ascii="Times New Roman" w:eastAsia="宋体" w:hAnsi="Times New Roman" w:cs="Times New Roman" w:hint="eastAsia"/>
          <w:sz w:val="24"/>
          <w:szCs w:val="24"/>
        </w:rPr>
        <w:t>（</w:t>
      </w:r>
      <w:r w:rsidRPr="000F7573">
        <w:rPr>
          <w:rFonts w:ascii="Times New Roman" w:eastAsia="宋体" w:hAnsi="Times New Roman" w:cs="Times New Roman"/>
          <w:sz w:val="24"/>
          <w:szCs w:val="24"/>
        </w:rPr>
        <w:t>1</w:t>
      </w:r>
      <w:r w:rsidRPr="000F7573">
        <w:rPr>
          <w:rFonts w:ascii="Times New Roman" w:eastAsia="宋体" w:hAnsi="Times New Roman" w:cs="Times New Roman" w:hint="eastAsia"/>
          <w:sz w:val="24"/>
          <w:szCs w:val="24"/>
        </w:rPr>
        <w:t>）</w:t>
      </w:r>
      <w:r w:rsidRPr="000F7573">
        <w:rPr>
          <w:rFonts w:ascii="Times New Roman" w:eastAsia="宋体" w:hAnsi="Times New Roman" w:cs="Times New Roman"/>
          <w:sz w:val="24"/>
          <w:szCs w:val="24"/>
        </w:rPr>
        <w:t>输入华氏温度</w:t>
      </w:r>
      <w:r w:rsidRPr="000F7573">
        <w:rPr>
          <w:rFonts w:ascii="Times New Roman" w:eastAsia="宋体" w:hAnsi="Times New Roman" w:cs="Times New Roman"/>
          <w:sz w:val="24"/>
          <w:szCs w:val="24"/>
        </w:rPr>
        <w:t>f</w:t>
      </w:r>
      <w:r w:rsidRPr="000F7573">
        <w:rPr>
          <w:rFonts w:ascii="Times New Roman" w:eastAsia="宋体" w:hAnsi="Times New Roman" w:cs="Times New Roman"/>
          <w:sz w:val="24"/>
          <w:szCs w:val="24"/>
        </w:rPr>
        <w:t>，将它转换成摄氏温度</w:t>
      </w:r>
      <w:r w:rsidRPr="000F7573">
        <w:rPr>
          <w:rFonts w:ascii="Times New Roman" w:eastAsia="宋体" w:hAnsi="Times New Roman" w:cs="Times New Roman"/>
          <w:sz w:val="24"/>
          <w:szCs w:val="24"/>
        </w:rPr>
        <w:t>c</w:t>
      </w:r>
      <w:r w:rsidRPr="000F7573">
        <w:rPr>
          <w:rFonts w:ascii="Times New Roman" w:eastAsia="宋体" w:hAnsi="Times New Roman" w:cs="Times New Roman"/>
          <w:sz w:val="24"/>
          <w:szCs w:val="24"/>
        </w:rPr>
        <w:t>后输出</w:t>
      </w:r>
      <w:r w:rsidRPr="000F7573">
        <w:rPr>
          <w:rFonts w:ascii="Times New Roman" w:eastAsia="宋体" w:hAnsi="Times New Roman" w:cs="Times New Roman" w:hint="eastAsia"/>
          <w:sz w:val="24"/>
          <w:szCs w:val="24"/>
        </w:rPr>
        <w:t>。</w:t>
      </w:r>
    </w:p>
    <w:p w14:paraId="58B2EA13" w14:textId="77777777" w:rsidR="000F7573" w:rsidRPr="000F7573" w:rsidRDefault="000F7573" w:rsidP="000F7573">
      <w:pPr>
        <w:spacing w:line="360" w:lineRule="auto"/>
        <w:ind w:firstLineChars="300" w:firstLine="720"/>
        <w:rPr>
          <w:rFonts w:ascii="Times New Roman" w:eastAsia="宋体" w:hAnsi="Times New Roman" w:cs="Times New Roman"/>
          <w:sz w:val="24"/>
          <w:szCs w:val="24"/>
        </w:rPr>
      </w:pPr>
      <w:r w:rsidRPr="000F7573">
        <w:rPr>
          <w:rFonts w:ascii="Times New Roman" w:eastAsia="宋体" w:hAnsi="Times New Roman" w:cs="Times New Roman" w:hint="eastAsia"/>
          <w:sz w:val="24"/>
          <w:szCs w:val="24"/>
        </w:rPr>
        <w:t>（</w:t>
      </w:r>
      <w:r w:rsidRPr="000F7573">
        <w:rPr>
          <w:rFonts w:ascii="Times New Roman" w:eastAsia="宋体" w:hAnsi="Times New Roman" w:cs="Times New Roman" w:hint="eastAsia"/>
          <w:sz w:val="24"/>
          <w:szCs w:val="24"/>
        </w:rPr>
        <w:t>2</w:t>
      </w:r>
      <w:r w:rsidRPr="000F7573">
        <w:rPr>
          <w:rFonts w:ascii="Times New Roman" w:eastAsia="宋体" w:hAnsi="Times New Roman" w:cs="Times New Roman" w:hint="eastAsia"/>
          <w:sz w:val="24"/>
          <w:szCs w:val="24"/>
        </w:rPr>
        <w:t>）</w:t>
      </w:r>
      <w:r w:rsidRPr="000F7573">
        <w:rPr>
          <w:rFonts w:ascii="Times New Roman" w:eastAsia="宋体" w:hAnsi="Times New Roman" w:cs="Times New Roman"/>
          <w:sz w:val="24"/>
          <w:szCs w:val="24"/>
        </w:rPr>
        <w:t>输入圆的半径值ｒ，计算并输出圆的面积ｓ</w:t>
      </w:r>
      <w:r w:rsidRPr="000F7573">
        <w:rPr>
          <w:rFonts w:ascii="Times New Roman" w:eastAsia="宋体" w:hAnsi="Times New Roman" w:cs="Times New Roman" w:hint="eastAsia"/>
          <w:sz w:val="24"/>
          <w:szCs w:val="24"/>
        </w:rPr>
        <w:t>。</w:t>
      </w:r>
    </w:p>
    <w:p w14:paraId="62CAD09D" w14:textId="77777777" w:rsidR="000F7573" w:rsidRPr="000F7573" w:rsidRDefault="000F7573" w:rsidP="000F7573">
      <w:pPr>
        <w:spacing w:line="360" w:lineRule="auto"/>
        <w:ind w:firstLineChars="300" w:firstLine="720"/>
        <w:rPr>
          <w:rFonts w:ascii="Times New Roman" w:eastAsia="宋体" w:hAnsi="Times New Roman" w:cs="Times New Roman"/>
          <w:sz w:val="24"/>
          <w:szCs w:val="24"/>
        </w:rPr>
      </w:pPr>
      <w:r w:rsidRPr="000F7573">
        <w:rPr>
          <w:rFonts w:ascii="Times New Roman" w:eastAsia="宋体" w:hAnsi="Times New Roman" w:cs="Times New Roman" w:hint="eastAsia"/>
          <w:sz w:val="24"/>
          <w:szCs w:val="24"/>
        </w:rPr>
        <w:t>（</w:t>
      </w:r>
      <w:r w:rsidRPr="000F7573">
        <w:rPr>
          <w:rFonts w:ascii="Times New Roman" w:eastAsia="宋体" w:hAnsi="Times New Roman" w:cs="Times New Roman"/>
          <w:sz w:val="24"/>
          <w:szCs w:val="24"/>
        </w:rPr>
        <w:t>3</w:t>
      </w:r>
      <w:r w:rsidRPr="000F7573">
        <w:rPr>
          <w:rFonts w:ascii="Times New Roman" w:eastAsia="宋体" w:hAnsi="Times New Roman" w:cs="Times New Roman" w:hint="eastAsia"/>
          <w:sz w:val="24"/>
          <w:szCs w:val="24"/>
        </w:rPr>
        <w:t>）</w:t>
      </w:r>
      <w:r w:rsidRPr="000F7573">
        <w:rPr>
          <w:rFonts w:ascii="Times New Roman" w:eastAsia="宋体" w:hAnsi="Times New Roman" w:cs="Times New Roman"/>
          <w:sz w:val="24"/>
          <w:szCs w:val="24"/>
        </w:rPr>
        <w:t>将ｋ的高字节作为结果的低字节，ｐ的高字节作为结果的高字节，拼成一个新的整数后输出</w:t>
      </w:r>
      <w:r w:rsidRPr="000F7573">
        <w:rPr>
          <w:rFonts w:ascii="Times New Roman" w:eastAsia="宋体" w:hAnsi="Times New Roman" w:cs="Times New Roman" w:hint="eastAsia"/>
          <w:sz w:val="24"/>
          <w:szCs w:val="24"/>
        </w:rPr>
        <w:t>。</w:t>
      </w:r>
    </w:p>
    <w:p w14:paraId="19B1FE97" w14:textId="77777777" w:rsidR="000F7573" w:rsidRPr="000F7573" w:rsidRDefault="000F7573" w:rsidP="000F7573">
      <w:pPr>
        <w:spacing w:line="360" w:lineRule="auto"/>
        <w:ind w:firstLine="420"/>
        <w:rPr>
          <w:rFonts w:ascii="Times New Roman" w:eastAsia="宋体" w:hAnsi="Times New Roman" w:cs="Times New Roman"/>
          <w:sz w:val="24"/>
          <w:szCs w:val="24"/>
        </w:rPr>
      </w:pPr>
      <w:r w:rsidRPr="000F7573">
        <w:rPr>
          <w:rFonts w:ascii="Times New Roman" w:eastAsia="宋体" w:hAnsi="Times New Roman" w:cs="Times New Roman"/>
          <w:sz w:val="24"/>
          <w:szCs w:val="24"/>
        </w:rPr>
        <w:t>在这个程序中存在若干语法和逻辑错误</w:t>
      </w:r>
      <w:r w:rsidRPr="000F7573">
        <w:rPr>
          <w:rFonts w:ascii="Times New Roman" w:eastAsia="宋体" w:hAnsi="Times New Roman" w:cs="Times New Roman" w:hint="eastAsia"/>
          <w:sz w:val="24"/>
          <w:szCs w:val="24"/>
        </w:rPr>
        <w:t>，</w:t>
      </w:r>
      <w:r w:rsidRPr="000F7573">
        <w:rPr>
          <w:rFonts w:ascii="Times New Roman" w:eastAsia="宋体" w:hAnsi="Times New Roman" w:cs="Times New Roman"/>
          <w:sz w:val="24"/>
          <w:szCs w:val="24"/>
        </w:rPr>
        <w:t>要求</w:t>
      </w:r>
      <w:r w:rsidRPr="000F7573">
        <w:rPr>
          <w:rFonts w:ascii="Times New Roman" w:eastAsia="宋体" w:hAnsi="Times New Roman" w:cs="Times New Roman" w:hint="eastAsia"/>
          <w:sz w:val="24"/>
          <w:szCs w:val="24"/>
        </w:rPr>
        <w:t>先编译程序改正语法错误，再采用单步执行的方式调试程序找出逻辑错误。在单步执行程序的过程中，观察以下变量值：</w:t>
      </w:r>
    </w:p>
    <w:p w14:paraId="5C809B61" w14:textId="77777777" w:rsidR="000F7573" w:rsidRPr="000F7573" w:rsidRDefault="000F7573" w:rsidP="000F7573">
      <w:pPr>
        <w:numPr>
          <w:ilvl w:val="0"/>
          <w:numId w:val="1"/>
        </w:numPr>
        <w:spacing w:line="360" w:lineRule="auto"/>
        <w:rPr>
          <w:rFonts w:ascii="Times New Roman" w:eastAsia="宋体" w:hAnsi="Times New Roman" w:cs="Times New Roman"/>
          <w:sz w:val="24"/>
          <w:szCs w:val="24"/>
        </w:rPr>
      </w:pPr>
      <w:r w:rsidRPr="000F7573">
        <w:rPr>
          <w:rFonts w:ascii="Times New Roman" w:eastAsia="宋体" w:hAnsi="Times New Roman" w:cs="Times New Roman" w:hint="eastAsia"/>
          <w:sz w:val="24"/>
          <w:szCs w:val="24"/>
        </w:rPr>
        <w:t>执行完</w:t>
      </w:r>
      <w:r w:rsidRPr="000F7573">
        <w:rPr>
          <w:rFonts w:ascii="Times New Roman" w:eastAsia="宋体" w:hAnsi="Times New Roman" w:cs="Times New Roman" w:hint="eastAsia"/>
          <w:sz w:val="24"/>
          <w:szCs w:val="24"/>
        </w:rPr>
        <w:t>c</w:t>
      </w:r>
      <w:r w:rsidRPr="000F7573">
        <w:rPr>
          <w:rFonts w:ascii="Times New Roman" w:eastAsia="宋体" w:hAnsi="Times New Roman" w:cs="Times New Roman"/>
          <w:sz w:val="24"/>
          <w:szCs w:val="24"/>
        </w:rPr>
        <w:t xml:space="preserve"> = 5/9 * (f-32)</w:t>
      </w:r>
      <w:r w:rsidRPr="000F7573">
        <w:rPr>
          <w:rFonts w:ascii="Times New Roman" w:eastAsia="宋体" w:hAnsi="Times New Roman" w:cs="Times New Roman" w:hint="eastAsia"/>
          <w:sz w:val="24"/>
          <w:szCs w:val="24"/>
        </w:rPr>
        <w:t>，</w:t>
      </w:r>
      <w:r w:rsidRPr="000F7573">
        <w:rPr>
          <w:rFonts w:ascii="Times New Roman" w:eastAsia="宋体" w:hAnsi="Times New Roman" w:cs="Times New Roman" w:hint="eastAsia"/>
          <w:sz w:val="24"/>
          <w:szCs w:val="24"/>
        </w:rPr>
        <w:t>c</w:t>
      </w:r>
      <w:r w:rsidRPr="000F7573">
        <w:rPr>
          <w:rFonts w:ascii="Times New Roman" w:eastAsia="宋体" w:hAnsi="Times New Roman" w:cs="Times New Roman" w:hint="eastAsia"/>
          <w:sz w:val="24"/>
          <w:szCs w:val="24"/>
        </w:rPr>
        <w:t>的值为多少？</w:t>
      </w:r>
    </w:p>
    <w:p w14:paraId="4CD5BEBD" w14:textId="77777777" w:rsidR="000F7573" w:rsidRPr="000F7573" w:rsidRDefault="000F7573" w:rsidP="000F7573">
      <w:pPr>
        <w:numPr>
          <w:ilvl w:val="0"/>
          <w:numId w:val="1"/>
        </w:numPr>
        <w:spacing w:line="360" w:lineRule="auto"/>
        <w:rPr>
          <w:rFonts w:ascii="Times New Roman" w:eastAsia="宋体" w:hAnsi="Times New Roman" w:cs="Times New Roman"/>
          <w:sz w:val="24"/>
          <w:szCs w:val="24"/>
        </w:rPr>
      </w:pPr>
      <w:r w:rsidRPr="000F7573">
        <w:rPr>
          <w:rFonts w:ascii="Times New Roman" w:eastAsia="宋体" w:hAnsi="Times New Roman" w:cs="Times New Roman" w:hint="eastAsia"/>
          <w:sz w:val="24"/>
          <w:szCs w:val="24"/>
        </w:rPr>
        <w:t>执行完</w:t>
      </w:r>
      <w:r w:rsidRPr="000F7573">
        <w:rPr>
          <w:rFonts w:ascii="Times New Roman" w:eastAsia="宋体" w:hAnsi="Times New Roman" w:cs="Times New Roman"/>
          <w:sz w:val="24"/>
          <w:szCs w:val="24"/>
        </w:rPr>
        <w:t>scanf(“%f”, &amp;r)</w:t>
      </w:r>
      <w:r w:rsidRPr="000F7573">
        <w:rPr>
          <w:rFonts w:ascii="Times New Roman" w:eastAsia="宋体" w:hAnsi="Times New Roman" w:cs="Times New Roman" w:hint="eastAsia"/>
          <w:sz w:val="24"/>
          <w:szCs w:val="24"/>
        </w:rPr>
        <w:t>，</w:t>
      </w:r>
      <w:r w:rsidRPr="000F7573">
        <w:rPr>
          <w:rFonts w:ascii="Times New Roman" w:eastAsia="宋体" w:hAnsi="Times New Roman" w:cs="Times New Roman" w:hint="eastAsia"/>
          <w:sz w:val="24"/>
          <w:szCs w:val="24"/>
        </w:rPr>
        <w:t>r</w:t>
      </w:r>
      <w:r w:rsidRPr="000F7573">
        <w:rPr>
          <w:rFonts w:ascii="Times New Roman" w:eastAsia="宋体" w:hAnsi="Times New Roman" w:cs="Times New Roman" w:hint="eastAsia"/>
          <w:sz w:val="24"/>
          <w:szCs w:val="24"/>
        </w:rPr>
        <w:t>的值为多少？</w:t>
      </w:r>
    </w:p>
    <w:p w14:paraId="3F034515" w14:textId="77777777" w:rsidR="000F7573" w:rsidRPr="000F7573" w:rsidRDefault="000F7573" w:rsidP="000F7573">
      <w:pPr>
        <w:numPr>
          <w:ilvl w:val="0"/>
          <w:numId w:val="1"/>
        </w:numPr>
        <w:spacing w:line="360" w:lineRule="auto"/>
        <w:rPr>
          <w:rFonts w:ascii="Times New Roman" w:eastAsia="宋体" w:hAnsi="Times New Roman" w:cs="Times New Roman"/>
          <w:sz w:val="24"/>
          <w:szCs w:val="24"/>
        </w:rPr>
      </w:pPr>
      <w:r w:rsidRPr="000F7573">
        <w:rPr>
          <w:rFonts w:ascii="Times New Roman" w:eastAsia="宋体" w:hAnsi="Times New Roman" w:cs="Times New Roman" w:hint="eastAsia"/>
          <w:sz w:val="24"/>
          <w:szCs w:val="24"/>
        </w:rPr>
        <w:t>执行完</w:t>
      </w:r>
      <w:r w:rsidRPr="000F7573">
        <w:rPr>
          <w:rFonts w:ascii="Times New Roman" w:eastAsia="宋体" w:hAnsi="Times New Roman" w:cs="Times New Roman" w:hint="eastAsia"/>
          <w:sz w:val="24"/>
          <w:szCs w:val="24"/>
        </w:rPr>
        <w:t>newint</w:t>
      </w:r>
      <w:r w:rsidRPr="000F7573">
        <w:rPr>
          <w:rFonts w:ascii="Times New Roman" w:eastAsia="宋体" w:hAnsi="Times New Roman" w:cs="Times New Roman"/>
          <w:sz w:val="24"/>
          <w:szCs w:val="24"/>
        </w:rPr>
        <w:t xml:space="preserve"> = p&amp;0xff00|k&gt;&gt;8</w:t>
      </w:r>
      <w:r w:rsidRPr="000F7573">
        <w:rPr>
          <w:rFonts w:ascii="Times New Roman" w:eastAsia="宋体" w:hAnsi="Times New Roman" w:cs="Times New Roman" w:hint="eastAsia"/>
          <w:sz w:val="24"/>
          <w:szCs w:val="24"/>
        </w:rPr>
        <w:t>，</w:t>
      </w:r>
      <w:r w:rsidRPr="000F7573">
        <w:rPr>
          <w:rFonts w:ascii="Times New Roman" w:eastAsia="宋体" w:hAnsi="Times New Roman" w:cs="Times New Roman" w:hint="eastAsia"/>
          <w:sz w:val="24"/>
          <w:szCs w:val="24"/>
        </w:rPr>
        <w:t xml:space="preserve"> newint</w:t>
      </w:r>
      <w:r w:rsidRPr="000F7573">
        <w:rPr>
          <w:rFonts w:ascii="Times New Roman" w:eastAsia="宋体" w:hAnsi="Times New Roman" w:cs="Times New Roman" w:hint="eastAsia"/>
          <w:sz w:val="24"/>
          <w:szCs w:val="24"/>
        </w:rPr>
        <w:t>的值是多少？表达式</w:t>
      </w:r>
      <w:r w:rsidRPr="000F7573">
        <w:rPr>
          <w:rFonts w:ascii="Times New Roman" w:eastAsia="宋体" w:hAnsi="Times New Roman" w:cs="Times New Roman" w:hint="eastAsia"/>
          <w:sz w:val="24"/>
          <w:szCs w:val="24"/>
        </w:rPr>
        <w:t>k</w:t>
      </w:r>
      <w:r w:rsidRPr="000F7573">
        <w:rPr>
          <w:rFonts w:ascii="Times New Roman" w:eastAsia="宋体" w:hAnsi="Times New Roman" w:cs="Times New Roman"/>
          <w:sz w:val="24"/>
          <w:szCs w:val="24"/>
        </w:rPr>
        <w:t>&gt;&gt;8</w:t>
      </w:r>
      <w:r w:rsidRPr="000F7573">
        <w:rPr>
          <w:rFonts w:ascii="Times New Roman" w:eastAsia="宋体" w:hAnsi="Times New Roman" w:cs="Times New Roman" w:hint="eastAsia"/>
          <w:sz w:val="24"/>
          <w:szCs w:val="24"/>
        </w:rPr>
        <w:t>的值是多少？</w:t>
      </w:r>
    </w:p>
    <w:p w14:paraId="7B7E0A19" w14:textId="77777777" w:rsidR="000F7573" w:rsidRPr="000F7573" w:rsidRDefault="000F7573" w:rsidP="000F7573">
      <w:pPr>
        <w:spacing w:line="360" w:lineRule="auto"/>
        <w:ind w:left="420"/>
        <w:rPr>
          <w:rFonts w:ascii="Times New Roman" w:eastAsia="宋体" w:hAnsi="Times New Roman" w:cs="Times New Roman"/>
          <w:sz w:val="24"/>
          <w:szCs w:val="24"/>
        </w:rPr>
      </w:pPr>
      <w:r w:rsidRPr="000F7573">
        <w:rPr>
          <w:rFonts w:ascii="Times New Roman" w:eastAsia="宋体" w:hAnsi="Times New Roman" w:cs="Times New Roman" w:hint="eastAsia"/>
          <w:sz w:val="24"/>
          <w:szCs w:val="24"/>
        </w:rPr>
        <w:t>根据观察结果分析代码并修改程序，使之能够正确完成指定任务。</w:t>
      </w:r>
    </w:p>
    <w:p w14:paraId="2D564842" w14:textId="77777777" w:rsidR="000F7573" w:rsidRPr="000F7573" w:rsidRDefault="000F7573" w:rsidP="000F7573">
      <w:pPr>
        <w:spacing w:line="360" w:lineRule="auto"/>
        <w:ind w:left="420"/>
        <w:rPr>
          <w:rFonts w:ascii="Times New Roman" w:eastAsia="宋体" w:hAnsi="Times New Roman" w:cs="Times New Roman"/>
          <w:sz w:val="24"/>
          <w:szCs w:val="24"/>
        </w:rPr>
      </w:pPr>
    </w:p>
    <w:p w14:paraId="621EEA76" w14:textId="77777777" w:rsidR="000F7573" w:rsidRPr="000F7573" w:rsidRDefault="000F7573" w:rsidP="000F7573">
      <w:pPr>
        <w:rPr>
          <w:rFonts w:ascii="Times New Roman" w:eastAsia="宋体" w:hAnsi="Times New Roman" w:cs="Times New Roman"/>
          <w:sz w:val="24"/>
          <w:szCs w:val="24"/>
        </w:rPr>
      </w:pPr>
      <w:r w:rsidRPr="000F7573">
        <w:rPr>
          <w:rFonts w:ascii="Times New Roman" w:eastAsia="宋体" w:hAnsi="Times New Roman" w:cs="Times New Roman"/>
          <w:sz w:val="24"/>
          <w:szCs w:val="24"/>
        </w:rPr>
        <w:tab/>
        <w:t>/*</w:t>
      </w:r>
      <w:r w:rsidRPr="000F7573">
        <w:rPr>
          <w:rFonts w:ascii="Times New Roman" w:eastAsia="宋体" w:hAnsi="Times New Roman" w:cs="Times New Roman" w:hint="eastAsia"/>
          <w:sz w:val="24"/>
          <w:szCs w:val="24"/>
        </w:rPr>
        <w:t>实验</w:t>
      </w:r>
      <w:r w:rsidRPr="000F7573">
        <w:rPr>
          <w:rFonts w:ascii="Times New Roman" w:eastAsia="宋体" w:hAnsi="Times New Roman" w:cs="Times New Roman" w:hint="eastAsia"/>
          <w:sz w:val="24"/>
          <w:szCs w:val="24"/>
        </w:rPr>
        <w:t>1</w:t>
      </w:r>
      <w:r w:rsidRPr="000F7573">
        <w:rPr>
          <w:rFonts w:ascii="Times New Roman" w:eastAsia="宋体" w:hAnsi="Times New Roman" w:cs="Times New Roman"/>
          <w:sz w:val="24"/>
          <w:szCs w:val="24"/>
        </w:rPr>
        <w:t>-1</w:t>
      </w:r>
      <w:r w:rsidRPr="000F7573">
        <w:rPr>
          <w:rFonts w:ascii="Times New Roman" w:eastAsia="宋体" w:hAnsi="Times New Roman" w:cs="Times New Roman" w:hint="eastAsia"/>
          <w:sz w:val="24"/>
          <w:szCs w:val="24"/>
        </w:rPr>
        <w:t>程序改错与跟踪调试题源程序</w:t>
      </w:r>
      <w:r w:rsidRPr="000F7573">
        <w:rPr>
          <w:rFonts w:ascii="Times New Roman" w:eastAsia="宋体" w:hAnsi="Times New Roman" w:cs="Times New Roman" w:hint="eastAsia"/>
          <w:sz w:val="24"/>
          <w:szCs w:val="24"/>
        </w:rPr>
        <w:t>*/</w:t>
      </w:r>
    </w:p>
    <w:p w14:paraId="57158C94" w14:textId="1E2789F1" w:rsidR="000F7573" w:rsidRPr="000F7573" w:rsidRDefault="000F7573" w:rsidP="000F7573">
      <w:pPr>
        <w:ind w:leftChars="200" w:left="420"/>
        <w:rPr>
          <w:rFonts w:ascii="Times New Roman" w:eastAsia="宋体" w:hAnsi="Times New Roman" w:cs="Times New Roman"/>
          <w:sz w:val="24"/>
          <w:szCs w:val="24"/>
        </w:rPr>
      </w:pPr>
      <w:r>
        <w:rPr>
          <w:rFonts w:ascii="Times New Roman" w:eastAsia="宋体" w:hAnsi="Times New Roman" w:cs="Times New Roman"/>
          <w:sz w:val="24"/>
          <w:szCs w:val="24"/>
        </w:rPr>
        <w:t xml:space="preserve">1 </w:t>
      </w:r>
      <w:r w:rsidRPr="000F7573">
        <w:rPr>
          <w:rFonts w:ascii="Times New Roman" w:eastAsia="宋体" w:hAnsi="Times New Roman" w:cs="Times New Roman"/>
          <w:sz w:val="24"/>
          <w:szCs w:val="24"/>
        </w:rPr>
        <w:t>#include&lt;stdio.h&gt;</w:t>
      </w:r>
    </w:p>
    <w:p w14:paraId="70BEF031" w14:textId="51D3BBA0" w:rsidR="000F7573" w:rsidRPr="000F7573" w:rsidRDefault="000F7573" w:rsidP="000F7573">
      <w:pPr>
        <w:ind w:leftChars="200" w:left="420"/>
        <w:rPr>
          <w:rFonts w:ascii="Times New Roman" w:eastAsia="宋体" w:hAnsi="Times New Roman" w:cs="Times New Roman"/>
          <w:sz w:val="24"/>
          <w:szCs w:val="24"/>
        </w:rPr>
      </w:pPr>
      <w:r>
        <w:rPr>
          <w:rFonts w:ascii="Times New Roman" w:eastAsia="宋体" w:hAnsi="Times New Roman" w:cs="Times New Roman"/>
          <w:sz w:val="24"/>
          <w:szCs w:val="24"/>
        </w:rPr>
        <w:t xml:space="preserve">2 </w:t>
      </w:r>
      <w:r w:rsidRPr="000F7573">
        <w:rPr>
          <w:rFonts w:ascii="Times New Roman" w:eastAsia="宋体" w:hAnsi="Times New Roman" w:cs="Times New Roman"/>
          <w:sz w:val="24"/>
          <w:szCs w:val="24"/>
        </w:rPr>
        <w:t>#define PI 3.14159;</w:t>
      </w:r>
    </w:p>
    <w:p w14:paraId="68116D40" w14:textId="03BE5494" w:rsidR="000F7573" w:rsidRPr="000F7573" w:rsidRDefault="000F7573" w:rsidP="000F7573">
      <w:pPr>
        <w:ind w:leftChars="200" w:left="420"/>
        <w:rPr>
          <w:rFonts w:ascii="Times New Roman" w:eastAsia="宋体" w:hAnsi="Times New Roman" w:cs="Times New Roman"/>
          <w:sz w:val="24"/>
          <w:szCs w:val="24"/>
        </w:rPr>
      </w:pPr>
      <w:r>
        <w:rPr>
          <w:rFonts w:ascii="Times New Roman" w:eastAsia="宋体" w:hAnsi="Times New Roman" w:cs="Times New Roman"/>
          <w:sz w:val="24"/>
          <w:szCs w:val="24"/>
        </w:rPr>
        <w:t xml:space="preserve">3 </w:t>
      </w:r>
      <w:r w:rsidRPr="000F7573">
        <w:rPr>
          <w:rFonts w:ascii="Times New Roman" w:eastAsia="宋体" w:hAnsi="Times New Roman" w:cs="Times New Roman"/>
          <w:sz w:val="24"/>
          <w:szCs w:val="24"/>
        </w:rPr>
        <w:t>int main( void )</w:t>
      </w:r>
    </w:p>
    <w:p w14:paraId="575F6B09" w14:textId="463F7A50" w:rsidR="000F7573" w:rsidRPr="000F7573" w:rsidRDefault="000F7573" w:rsidP="000F7573">
      <w:pPr>
        <w:ind w:leftChars="200" w:left="420"/>
        <w:rPr>
          <w:rFonts w:ascii="Times New Roman" w:eastAsia="宋体" w:hAnsi="Times New Roman" w:cs="Times New Roman"/>
          <w:sz w:val="24"/>
          <w:szCs w:val="24"/>
        </w:rPr>
      </w:pPr>
      <w:r>
        <w:rPr>
          <w:rFonts w:ascii="Times New Roman" w:eastAsia="宋体" w:hAnsi="Times New Roman" w:cs="Times New Roman"/>
          <w:sz w:val="24"/>
          <w:szCs w:val="24"/>
        </w:rPr>
        <w:lastRenderedPageBreak/>
        <w:t xml:space="preserve">4 </w:t>
      </w:r>
      <w:r w:rsidRPr="000F7573">
        <w:rPr>
          <w:rFonts w:ascii="Times New Roman" w:eastAsia="宋体" w:hAnsi="Times New Roman" w:cs="Times New Roman"/>
          <w:sz w:val="24"/>
          <w:szCs w:val="24"/>
        </w:rPr>
        <w:t>{</w:t>
      </w:r>
    </w:p>
    <w:p w14:paraId="029A1A0E" w14:textId="0C443498" w:rsidR="000F7573" w:rsidRPr="000F7573" w:rsidRDefault="000F7573" w:rsidP="000F7573">
      <w:pPr>
        <w:ind w:leftChars="200" w:left="420"/>
        <w:rPr>
          <w:rFonts w:ascii="Times New Roman" w:eastAsia="宋体" w:hAnsi="Times New Roman" w:cs="Times New Roman"/>
          <w:sz w:val="24"/>
          <w:szCs w:val="24"/>
        </w:rPr>
      </w:pPr>
      <w:r>
        <w:rPr>
          <w:rFonts w:ascii="Times New Roman" w:eastAsia="宋体" w:hAnsi="Times New Roman" w:cs="Times New Roman"/>
          <w:sz w:val="24"/>
          <w:szCs w:val="24"/>
        </w:rPr>
        <w:t>5</w:t>
      </w:r>
      <w:r w:rsidRPr="000F7573">
        <w:rPr>
          <w:rFonts w:ascii="Times New Roman" w:eastAsia="宋体" w:hAnsi="Times New Roman" w:cs="Times New Roman"/>
          <w:sz w:val="24"/>
          <w:szCs w:val="24"/>
        </w:rPr>
        <w:t xml:space="preserve">   int f ;</w:t>
      </w:r>
    </w:p>
    <w:p w14:paraId="6CE64022" w14:textId="2FA2636B" w:rsidR="000F7573" w:rsidRPr="000F7573" w:rsidRDefault="000F7573" w:rsidP="000F7573">
      <w:pPr>
        <w:ind w:leftChars="200" w:left="420"/>
        <w:rPr>
          <w:rFonts w:ascii="Times New Roman" w:eastAsia="宋体" w:hAnsi="Times New Roman" w:cs="Times New Roman"/>
          <w:sz w:val="24"/>
          <w:szCs w:val="24"/>
        </w:rPr>
      </w:pPr>
      <w:r>
        <w:rPr>
          <w:rFonts w:ascii="Times New Roman" w:eastAsia="宋体" w:hAnsi="Times New Roman" w:cs="Times New Roman"/>
          <w:sz w:val="24"/>
          <w:szCs w:val="24"/>
        </w:rPr>
        <w:t>6</w:t>
      </w:r>
      <w:r w:rsidRPr="000F7573">
        <w:rPr>
          <w:rFonts w:ascii="Times New Roman" w:eastAsia="宋体" w:hAnsi="Times New Roman" w:cs="Times New Roman"/>
          <w:sz w:val="24"/>
          <w:szCs w:val="24"/>
        </w:rPr>
        <w:t xml:space="preserve">   short p, k ;</w:t>
      </w:r>
    </w:p>
    <w:p w14:paraId="58374945" w14:textId="52D1E1DA" w:rsidR="000F7573" w:rsidRPr="000F7573" w:rsidRDefault="000F7573" w:rsidP="000F7573">
      <w:pPr>
        <w:ind w:leftChars="200" w:left="420"/>
        <w:rPr>
          <w:rFonts w:ascii="Times New Roman" w:eastAsia="宋体" w:hAnsi="Times New Roman" w:cs="Times New Roman"/>
          <w:sz w:val="24"/>
          <w:szCs w:val="24"/>
        </w:rPr>
      </w:pPr>
      <w:r>
        <w:rPr>
          <w:rFonts w:ascii="Times New Roman" w:eastAsia="宋体" w:hAnsi="Times New Roman" w:cs="Times New Roman"/>
          <w:sz w:val="24"/>
          <w:szCs w:val="24"/>
        </w:rPr>
        <w:t>7</w:t>
      </w:r>
      <w:r w:rsidRPr="000F7573">
        <w:rPr>
          <w:rFonts w:ascii="Times New Roman" w:eastAsia="宋体" w:hAnsi="Times New Roman" w:cs="Times New Roman"/>
          <w:sz w:val="24"/>
          <w:szCs w:val="24"/>
        </w:rPr>
        <w:t xml:space="preserve">   double c, r, s ;</w:t>
      </w:r>
    </w:p>
    <w:p w14:paraId="5C02C2A4" w14:textId="3975260E" w:rsidR="000F7573" w:rsidRPr="000F7573" w:rsidRDefault="000F7573" w:rsidP="000F7573">
      <w:pPr>
        <w:ind w:leftChars="200" w:left="420"/>
        <w:rPr>
          <w:rFonts w:ascii="Times New Roman" w:eastAsia="宋体" w:hAnsi="Times New Roman" w:cs="Times New Roman"/>
          <w:sz w:val="24"/>
          <w:szCs w:val="24"/>
        </w:rPr>
      </w:pPr>
      <w:r>
        <w:rPr>
          <w:rFonts w:ascii="Times New Roman" w:eastAsia="宋体" w:hAnsi="Times New Roman" w:cs="Times New Roman" w:hint="eastAsia"/>
          <w:sz w:val="24"/>
          <w:szCs w:val="24"/>
        </w:rPr>
        <w:t>8</w:t>
      </w:r>
    </w:p>
    <w:p w14:paraId="70F200F7" w14:textId="0216645D" w:rsidR="000F7573" w:rsidRPr="000F7573" w:rsidRDefault="000F7573" w:rsidP="000F7573">
      <w:pPr>
        <w:rPr>
          <w:rFonts w:ascii="Times New Roman" w:eastAsia="宋体" w:hAnsi="Times New Roman" w:cs="Times New Roman"/>
          <w:sz w:val="24"/>
          <w:szCs w:val="24"/>
        </w:rPr>
      </w:pPr>
      <w:r>
        <w:rPr>
          <w:rFonts w:ascii="Times New Roman" w:eastAsia="宋体" w:hAnsi="Times New Roman" w:cs="Times New Roman"/>
          <w:sz w:val="24"/>
          <w:szCs w:val="24"/>
        </w:rPr>
        <w:tab/>
        <w:t>9</w:t>
      </w:r>
      <w:r>
        <w:rPr>
          <w:rFonts w:ascii="Times New Roman" w:eastAsia="宋体" w:hAnsi="Times New Roman" w:cs="Times New Roman"/>
          <w:sz w:val="24"/>
          <w:szCs w:val="24"/>
        </w:rPr>
        <w:tab/>
      </w:r>
      <w:r w:rsidRPr="000F7573">
        <w:rPr>
          <w:rFonts w:ascii="Times New Roman" w:eastAsia="宋体" w:hAnsi="Times New Roman" w:cs="Times New Roman"/>
          <w:sz w:val="24"/>
          <w:szCs w:val="24"/>
        </w:rPr>
        <w:t xml:space="preserve">/* </w:t>
      </w:r>
      <w:r w:rsidRPr="000F7573">
        <w:rPr>
          <w:rFonts w:ascii="Times New Roman" w:eastAsia="宋体" w:hAnsi="Times New Roman" w:cs="Times New Roman" w:hint="eastAsia"/>
          <w:sz w:val="24"/>
          <w:szCs w:val="24"/>
        </w:rPr>
        <w:t>任务</w:t>
      </w:r>
      <w:r w:rsidRPr="000F7573">
        <w:rPr>
          <w:rFonts w:ascii="Times New Roman" w:eastAsia="宋体" w:hAnsi="Times New Roman" w:cs="Times New Roman" w:hint="eastAsia"/>
          <w:sz w:val="24"/>
          <w:szCs w:val="24"/>
        </w:rPr>
        <w:t>1</w:t>
      </w:r>
      <w:r w:rsidRPr="000F7573">
        <w:rPr>
          <w:rFonts w:ascii="Times New Roman" w:eastAsia="宋体" w:hAnsi="Times New Roman" w:cs="Times New Roman"/>
          <w:sz w:val="24"/>
          <w:szCs w:val="24"/>
        </w:rPr>
        <w:t xml:space="preserve"> */</w:t>
      </w:r>
    </w:p>
    <w:p w14:paraId="0F1BF972" w14:textId="09E9BD58" w:rsidR="000F7573" w:rsidRPr="000F7573" w:rsidRDefault="000F7573" w:rsidP="000F7573">
      <w:pPr>
        <w:ind w:leftChars="200" w:left="420"/>
        <w:rPr>
          <w:rFonts w:ascii="Times New Roman" w:eastAsia="宋体" w:hAnsi="Times New Roman" w:cs="Times New Roman"/>
          <w:sz w:val="24"/>
          <w:szCs w:val="24"/>
        </w:rPr>
      </w:pPr>
      <w:r>
        <w:rPr>
          <w:rFonts w:ascii="Times New Roman" w:eastAsia="宋体" w:hAnsi="Times New Roman" w:cs="Times New Roman"/>
          <w:sz w:val="24"/>
          <w:szCs w:val="24"/>
        </w:rPr>
        <w:t>10</w:t>
      </w:r>
      <w:r w:rsidRPr="000F7573">
        <w:rPr>
          <w:rFonts w:ascii="Times New Roman" w:eastAsia="宋体" w:hAnsi="Times New Roman" w:cs="Times New Roman"/>
          <w:sz w:val="24"/>
          <w:szCs w:val="24"/>
        </w:rPr>
        <w:t xml:space="preserve">  printf("Input Fahrenheit: " ) ;</w:t>
      </w:r>
    </w:p>
    <w:p w14:paraId="3F3D4BAD" w14:textId="7E1BC1E1" w:rsidR="000F7573" w:rsidRPr="000F7573" w:rsidRDefault="000F7573" w:rsidP="000F7573">
      <w:pPr>
        <w:ind w:leftChars="200" w:left="420"/>
        <w:rPr>
          <w:rFonts w:ascii="Times New Roman" w:eastAsia="宋体" w:hAnsi="Times New Roman" w:cs="Times New Roman"/>
          <w:sz w:val="24"/>
          <w:szCs w:val="24"/>
        </w:rPr>
      </w:pPr>
      <w:r>
        <w:rPr>
          <w:rFonts w:ascii="Times New Roman" w:eastAsia="宋体" w:hAnsi="Times New Roman" w:cs="Times New Roman"/>
          <w:sz w:val="24"/>
          <w:szCs w:val="24"/>
        </w:rPr>
        <w:t>11</w:t>
      </w:r>
      <w:r w:rsidRPr="000F7573">
        <w:rPr>
          <w:rFonts w:ascii="Times New Roman" w:eastAsia="宋体" w:hAnsi="Times New Roman" w:cs="Times New Roman"/>
          <w:sz w:val="24"/>
          <w:szCs w:val="24"/>
        </w:rPr>
        <w:t xml:space="preserve">  scanf(“%d”, f ) ;</w:t>
      </w:r>
    </w:p>
    <w:p w14:paraId="2D8D0DB5" w14:textId="24CD5F8A" w:rsidR="000F7573" w:rsidRPr="000F7573" w:rsidRDefault="000F7573" w:rsidP="000F7573">
      <w:pPr>
        <w:ind w:leftChars="200" w:left="420"/>
        <w:rPr>
          <w:rFonts w:ascii="Times New Roman" w:eastAsia="宋体" w:hAnsi="Times New Roman" w:cs="Times New Roman"/>
          <w:sz w:val="24"/>
          <w:szCs w:val="24"/>
        </w:rPr>
      </w:pPr>
      <w:r>
        <w:rPr>
          <w:rFonts w:ascii="Times New Roman" w:eastAsia="宋体" w:hAnsi="Times New Roman" w:cs="Times New Roman"/>
          <w:sz w:val="24"/>
          <w:szCs w:val="24"/>
        </w:rPr>
        <w:t>12</w:t>
      </w:r>
      <w:r w:rsidRPr="000F7573">
        <w:rPr>
          <w:rFonts w:ascii="Times New Roman" w:eastAsia="宋体" w:hAnsi="Times New Roman" w:cs="Times New Roman"/>
          <w:sz w:val="24"/>
          <w:szCs w:val="24"/>
        </w:rPr>
        <w:t xml:space="preserve">  c = 5/9 * (f-32) ;</w:t>
      </w:r>
    </w:p>
    <w:p w14:paraId="175394C6" w14:textId="539F1D38" w:rsidR="000F7573" w:rsidRPr="000F7573" w:rsidRDefault="000F7573" w:rsidP="000F7573">
      <w:pPr>
        <w:ind w:leftChars="200" w:left="420"/>
        <w:rPr>
          <w:rFonts w:ascii="Times New Roman" w:eastAsia="宋体" w:hAnsi="Times New Roman" w:cs="Times New Roman"/>
          <w:sz w:val="24"/>
          <w:szCs w:val="24"/>
        </w:rPr>
      </w:pPr>
      <w:r>
        <w:rPr>
          <w:rFonts w:ascii="Times New Roman" w:eastAsia="宋体" w:hAnsi="Times New Roman" w:cs="Times New Roman"/>
          <w:sz w:val="24"/>
          <w:szCs w:val="24"/>
        </w:rPr>
        <w:t>13</w:t>
      </w:r>
      <w:r w:rsidRPr="000F7573">
        <w:rPr>
          <w:rFonts w:ascii="Times New Roman" w:eastAsia="宋体" w:hAnsi="Times New Roman" w:cs="Times New Roman"/>
          <w:sz w:val="24"/>
          <w:szCs w:val="24"/>
        </w:rPr>
        <w:t xml:space="preserve">  printf( “ \n %d (F) = %.2f (C)\n\n ”, f, c ) ;</w:t>
      </w:r>
    </w:p>
    <w:p w14:paraId="7C7F365C" w14:textId="5B593320" w:rsidR="000F7573" w:rsidRPr="000F7573" w:rsidRDefault="000F7573" w:rsidP="000F7573">
      <w:pPr>
        <w:ind w:leftChars="200" w:left="420"/>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4</w:t>
      </w:r>
    </w:p>
    <w:p w14:paraId="37555DBC" w14:textId="5C95DFC0" w:rsidR="000F7573" w:rsidRPr="000F7573" w:rsidRDefault="000F7573" w:rsidP="000F7573">
      <w:pPr>
        <w:ind w:firstLine="420"/>
        <w:rPr>
          <w:rFonts w:ascii="Times New Roman" w:eastAsia="宋体" w:hAnsi="Times New Roman" w:cs="Times New Roman"/>
          <w:sz w:val="24"/>
          <w:szCs w:val="24"/>
        </w:rPr>
      </w:pPr>
      <w:r>
        <w:rPr>
          <w:rFonts w:ascii="Times New Roman" w:eastAsia="宋体" w:hAnsi="Times New Roman" w:cs="Times New Roman"/>
          <w:sz w:val="24"/>
          <w:szCs w:val="24"/>
        </w:rPr>
        <w:t xml:space="preserve">15  </w:t>
      </w:r>
      <w:r w:rsidRPr="000F7573">
        <w:rPr>
          <w:rFonts w:ascii="Times New Roman" w:eastAsia="宋体" w:hAnsi="Times New Roman" w:cs="Times New Roman"/>
          <w:sz w:val="24"/>
          <w:szCs w:val="24"/>
        </w:rPr>
        <w:t xml:space="preserve">/* </w:t>
      </w:r>
      <w:r w:rsidRPr="000F7573">
        <w:rPr>
          <w:rFonts w:ascii="Times New Roman" w:eastAsia="宋体" w:hAnsi="Times New Roman" w:cs="Times New Roman" w:hint="eastAsia"/>
          <w:sz w:val="24"/>
          <w:szCs w:val="24"/>
        </w:rPr>
        <w:t>任务</w:t>
      </w:r>
      <w:r w:rsidRPr="000F7573">
        <w:rPr>
          <w:rFonts w:ascii="Times New Roman" w:eastAsia="宋体" w:hAnsi="Times New Roman" w:cs="Times New Roman" w:hint="eastAsia"/>
          <w:sz w:val="24"/>
          <w:szCs w:val="24"/>
        </w:rPr>
        <w:t>2</w:t>
      </w:r>
      <w:r w:rsidRPr="000F7573">
        <w:rPr>
          <w:rFonts w:ascii="Times New Roman" w:eastAsia="宋体" w:hAnsi="Times New Roman" w:cs="Times New Roman"/>
          <w:sz w:val="24"/>
          <w:szCs w:val="24"/>
        </w:rPr>
        <w:t xml:space="preserve"> */</w:t>
      </w:r>
    </w:p>
    <w:p w14:paraId="60F9C7F1" w14:textId="03EA34CB" w:rsidR="000F7573" w:rsidRPr="000F7573" w:rsidRDefault="000F7573" w:rsidP="000F7573">
      <w:pPr>
        <w:ind w:firstLine="420"/>
        <w:rPr>
          <w:rFonts w:ascii="Times New Roman" w:eastAsia="宋体" w:hAnsi="Times New Roman" w:cs="Times New Roman"/>
          <w:sz w:val="24"/>
          <w:szCs w:val="24"/>
        </w:rPr>
      </w:pPr>
      <w:r>
        <w:rPr>
          <w:rFonts w:ascii="Times New Roman" w:eastAsia="宋体" w:hAnsi="Times New Roman" w:cs="Times New Roman"/>
          <w:sz w:val="24"/>
          <w:szCs w:val="24"/>
        </w:rPr>
        <w:t>16</w:t>
      </w:r>
      <w:r>
        <w:rPr>
          <w:rFonts w:ascii="Times New Roman" w:eastAsia="宋体" w:hAnsi="Times New Roman" w:cs="Times New Roman"/>
          <w:sz w:val="24"/>
          <w:szCs w:val="24"/>
        </w:rPr>
        <w:tab/>
        <w:t xml:space="preserve"> </w:t>
      </w:r>
      <w:r w:rsidRPr="000F7573">
        <w:rPr>
          <w:rFonts w:ascii="Times New Roman" w:eastAsia="宋体" w:hAnsi="Times New Roman" w:cs="Times New Roman"/>
          <w:sz w:val="24"/>
          <w:szCs w:val="24"/>
        </w:rPr>
        <w:t>printf("input the radius r:");</w:t>
      </w:r>
    </w:p>
    <w:p w14:paraId="69784FCD" w14:textId="51DA1214" w:rsidR="000F7573" w:rsidRPr="000F7573" w:rsidRDefault="000F7573" w:rsidP="000F7573">
      <w:pPr>
        <w:ind w:firstLine="420"/>
        <w:rPr>
          <w:rFonts w:ascii="Times New Roman" w:eastAsia="宋体" w:hAnsi="Times New Roman" w:cs="Times New Roman"/>
          <w:sz w:val="24"/>
          <w:szCs w:val="24"/>
        </w:rPr>
      </w:pPr>
      <w:r>
        <w:rPr>
          <w:rFonts w:ascii="Times New Roman" w:eastAsia="宋体" w:hAnsi="Times New Roman" w:cs="Times New Roman"/>
          <w:sz w:val="24"/>
          <w:szCs w:val="24"/>
        </w:rPr>
        <w:t xml:space="preserve">17 </w:t>
      </w:r>
      <w:r>
        <w:rPr>
          <w:rFonts w:ascii="Times New Roman" w:eastAsia="宋体" w:hAnsi="Times New Roman" w:cs="Times New Roman"/>
          <w:sz w:val="24"/>
          <w:szCs w:val="24"/>
        </w:rPr>
        <w:tab/>
        <w:t xml:space="preserve"> </w:t>
      </w:r>
      <w:r w:rsidRPr="000F7573">
        <w:rPr>
          <w:rFonts w:ascii="Times New Roman" w:eastAsia="宋体" w:hAnsi="Times New Roman" w:cs="Times New Roman"/>
          <w:sz w:val="24"/>
          <w:szCs w:val="24"/>
        </w:rPr>
        <w:t>scanf("%f", &amp;r);</w:t>
      </w:r>
    </w:p>
    <w:p w14:paraId="479A50DA" w14:textId="0EBF030C" w:rsidR="000F7573" w:rsidRPr="000F7573" w:rsidRDefault="000F7573" w:rsidP="000F7573">
      <w:pPr>
        <w:ind w:firstLine="420"/>
        <w:rPr>
          <w:rFonts w:ascii="Times New Roman" w:eastAsia="宋体" w:hAnsi="Times New Roman" w:cs="Times New Roman"/>
          <w:sz w:val="24"/>
          <w:szCs w:val="24"/>
        </w:rPr>
      </w:pPr>
      <w:r>
        <w:rPr>
          <w:rFonts w:ascii="Times New Roman" w:eastAsia="宋体" w:hAnsi="Times New Roman" w:cs="Times New Roman"/>
          <w:sz w:val="24"/>
          <w:szCs w:val="24"/>
        </w:rPr>
        <w:t xml:space="preserve">18 </w:t>
      </w:r>
      <w:r>
        <w:rPr>
          <w:rFonts w:ascii="Times New Roman" w:eastAsia="宋体" w:hAnsi="Times New Roman" w:cs="Times New Roman"/>
          <w:sz w:val="24"/>
          <w:szCs w:val="24"/>
        </w:rPr>
        <w:tab/>
        <w:t xml:space="preserve"> </w:t>
      </w:r>
      <w:r w:rsidRPr="000F7573">
        <w:rPr>
          <w:rFonts w:ascii="Times New Roman" w:eastAsia="宋体" w:hAnsi="Times New Roman" w:cs="Times New Roman"/>
          <w:sz w:val="24"/>
          <w:szCs w:val="24"/>
        </w:rPr>
        <w:t>s = PI * r * r;</w:t>
      </w:r>
    </w:p>
    <w:p w14:paraId="061C8BD2" w14:textId="67719A09" w:rsidR="000F7573" w:rsidRPr="000F7573" w:rsidRDefault="000F7573" w:rsidP="000F7573">
      <w:pPr>
        <w:ind w:firstLineChars="175" w:firstLine="420"/>
        <w:rPr>
          <w:rFonts w:ascii="Times New Roman" w:eastAsia="宋体" w:hAnsi="Times New Roman" w:cs="Times New Roman"/>
          <w:sz w:val="24"/>
          <w:szCs w:val="24"/>
        </w:rPr>
      </w:pPr>
      <w:r>
        <w:rPr>
          <w:rFonts w:ascii="Times New Roman" w:eastAsia="宋体" w:hAnsi="Times New Roman" w:cs="Times New Roman"/>
          <w:sz w:val="24"/>
          <w:szCs w:val="24"/>
        </w:rPr>
        <w:t xml:space="preserve">19 </w:t>
      </w:r>
      <w:r>
        <w:rPr>
          <w:rFonts w:ascii="Times New Roman" w:eastAsia="宋体" w:hAnsi="Times New Roman" w:cs="Times New Roman"/>
          <w:sz w:val="24"/>
          <w:szCs w:val="24"/>
        </w:rPr>
        <w:tab/>
        <w:t xml:space="preserve"> </w:t>
      </w:r>
      <w:r w:rsidRPr="000F7573">
        <w:rPr>
          <w:rFonts w:ascii="Times New Roman" w:eastAsia="宋体" w:hAnsi="Times New Roman" w:cs="Times New Roman"/>
          <w:sz w:val="24"/>
          <w:szCs w:val="24"/>
        </w:rPr>
        <w:t>printf("\nThe acreage is %.2f\n\n",&amp;s);</w:t>
      </w:r>
    </w:p>
    <w:p w14:paraId="102CBBDA" w14:textId="08DD4745" w:rsidR="000F7573" w:rsidRPr="000F7573" w:rsidRDefault="000F7573" w:rsidP="000F7573">
      <w:pPr>
        <w:ind w:leftChars="200" w:left="420"/>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0</w:t>
      </w:r>
    </w:p>
    <w:p w14:paraId="1F2F5564" w14:textId="4B3B511A" w:rsidR="000F7573" w:rsidRPr="000F7573" w:rsidRDefault="000F7573" w:rsidP="000F7573">
      <w:pPr>
        <w:ind w:firstLine="420"/>
        <w:rPr>
          <w:rFonts w:ascii="Times New Roman" w:eastAsia="宋体" w:hAnsi="Times New Roman" w:cs="Times New Roman"/>
          <w:sz w:val="24"/>
          <w:szCs w:val="24"/>
        </w:rPr>
      </w:pPr>
      <w:r>
        <w:rPr>
          <w:rFonts w:ascii="Times New Roman" w:eastAsia="宋体" w:hAnsi="Times New Roman" w:cs="Times New Roman"/>
          <w:sz w:val="24"/>
          <w:szCs w:val="24"/>
        </w:rPr>
        <w:t xml:space="preserve">21 </w:t>
      </w:r>
      <w:r>
        <w:rPr>
          <w:rFonts w:ascii="Times New Roman" w:eastAsia="宋体" w:hAnsi="Times New Roman" w:cs="Times New Roman"/>
          <w:sz w:val="24"/>
          <w:szCs w:val="24"/>
        </w:rPr>
        <w:tab/>
      </w:r>
      <w:r w:rsidRPr="000F7573">
        <w:rPr>
          <w:rFonts w:ascii="Times New Roman" w:eastAsia="宋体" w:hAnsi="Times New Roman" w:cs="Times New Roman"/>
          <w:sz w:val="24"/>
          <w:szCs w:val="24"/>
        </w:rPr>
        <w:t xml:space="preserve">/* </w:t>
      </w:r>
      <w:r w:rsidRPr="000F7573">
        <w:rPr>
          <w:rFonts w:ascii="Times New Roman" w:eastAsia="宋体" w:hAnsi="Times New Roman" w:cs="Times New Roman" w:hint="eastAsia"/>
          <w:sz w:val="24"/>
          <w:szCs w:val="24"/>
        </w:rPr>
        <w:t>任务</w:t>
      </w:r>
      <w:r w:rsidRPr="000F7573">
        <w:rPr>
          <w:rFonts w:ascii="Times New Roman" w:eastAsia="宋体" w:hAnsi="Times New Roman" w:cs="Times New Roman"/>
          <w:sz w:val="24"/>
          <w:szCs w:val="24"/>
        </w:rPr>
        <w:t>3 */</w:t>
      </w:r>
    </w:p>
    <w:p w14:paraId="75EBA3D5" w14:textId="43B39098" w:rsidR="000F7573" w:rsidRPr="000F7573" w:rsidRDefault="000F7573" w:rsidP="000F7573">
      <w:pPr>
        <w:ind w:firstLine="420"/>
        <w:rPr>
          <w:rFonts w:ascii="Times New Roman" w:eastAsia="宋体" w:hAnsi="Times New Roman" w:cs="Times New Roman"/>
          <w:sz w:val="24"/>
          <w:szCs w:val="24"/>
        </w:rPr>
      </w:pPr>
      <w:r>
        <w:rPr>
          <w:rFonts w:ascii="Times New Roman" w:eastAsia="宋体" w:hAnsi="Times New Roman" w:cs="Times New Roman"/>
          <w:sz w:val="24"/>
          <w:szCs w:val="24"/>
        </w:rPr>
        <w:t xml:space="preserve">22 </w:t>
      </w:r>
      <w:r>
        <w:rPr>
          <w:rFonts w:ascii="Times New Roman" w:eastAsia="宋体" w:hAnsi="Times New Roman" w:cs="Times New Roman"/>
          <w:sz w:val="24"/>
          <w:szCs w:val="24"/>
        </w:rPr>
        <w:tab/>
        <w:t xml:space="preserve"> </w:t>
      </w:r>
      <w:r w:rsidRPr="000F7573">
        <w:rPr>
          <w:rFonts w:ascii="Times New Roman" w:eastAsia="宋体" w:hAnsi="Times New Roman" w:cs="Times New Roman"/>
          <w:sz w:val="24"/>
          <w:szCs w:val="24"/>
        </w:rPr>
        <w:t>k = 0xa1b2, p = 0x8432;</w:t>
      </w:r>
    </w:p>
    <w:p w14:paraId="6BF91FA8" w14:textId="1B6D31AE" w:rsidR="000F7573" w:rsidRPr="000F7573" w:rsidRDefault="000F7573" w:rsidP="000F7573">
      <w:pPr>
        <w:ind w:firstLine="420"/>
        <w:rPr>
          <w:rFonts w:ascii="Times New Roman" w:eastAsia="宋体" w:hAnsi="Times New Roman" w:cs="Times New Roman"/>
          <w:sz w:val="24"/>
          <w:szCs w:val="24"/>
        </w:rPr>
      </w:pPr>
      <w:r>
        <w:rPr>
          <w:rFonts w:ascii="Times New Roman" w:eastAsia="宋体" w:hAnsi="Times New Roman" w:cs="Times New Roman"/>
          <w:sz w:val="24"/>
          <w:szCs w:val="24"/>
        </w:rPr>
        <w:t xml:space="preserve">23 </w:t>
      </w:r>
      <w:r>
        <w:rPr>
          <w:rFonts w:ascii="Times New Roman" w:eastAsia="宋体" w:hAnsi="Times New Roman" w:cs="Times New Roman"/>
          <w:sz w:val="24"/>
          <w:szCs w:val="24"/>
        </w:rPr>
        <w:tab/>
        <w:t xml:space="preserve"> </w:t>
      </w:r>
      <w:r w:rsidRPr="000F7573">
        <w:rPr>
          <w:rFonts w:ascii="Times New Roman" w:eastAsia="宋体" w:hAnsi="Times New Roman" w:cs="Times New Roman" w:hint="eastAsia"/>
          <w:sz w:val="24"/>
          <w:szCs w:val="24"/>
        </w:rPr>
        <w:t>newint</w:t>
      </w:r>
      <w:r w:rsidRPr="000F7573">
        <w:rPr>
          <w:rFonts w:ascii="Times New Roman" w:eastAsia="宋体" w:hAnsi="Times New Roman" w:cs="Times New Roman"/>
          <w:sz w:val="24"/>
          <w:szCs w:val="24"/>
        </w:rPr>
        <w:t xml:space="preserve"> = p&amp;0xff00|k&gt;&gt;8;</w:t>
      </w:r>
    </w:p>
    <w:p w14:paraId="4F4064D8" w14:textId="1FB650BD" w:rsidR="000F7573" w:rsidRPr="000F7573" w:rsidRDefault="000F7573" w:rsidP="000F7573">
      <w:pPr>
        <w:ind w:firstLine="420"/>
        <w:rPr>
          <w:rFonts w:ascii="Times New Roman" w:eastAsia="宋体" w:hAnsi="Times New Roman" w:cs="Times New Roman"/>
          <w:sz w:val="24"/>
          <w:szCs w:val="24"/>
        </w:rPr>
      </w:pPr>
      <w:r>
        <w:rPr>
          <w:rFonts w:ascii="Times New Roman" w:eastAsia="宋体" w:hAnsi="Times New Roman" w:cs="Times New Roman"/>
          <w:sz w:val="24"/>
          <w:szCs w:val="24"/>
        </w:rPr>
        <w:t xml:space="preserve">24 </w:t>
      </w:r>
      <w:r>
        <w:rPr>
          <w:rFonts w:ascii="Times New Roman" w:eastAsia="宋体" w:hAnsi="Times New Roman" w:cs="Times New Roman"/>
          <w:sz w:val="24"/>
          <w:szCs w:val="24"/>
        </w:rPr>
        <w:tab/>
        <w:t xml:space="preserve"> </w:t>
      </w:r>
      <w:r w:rsidRPr="000F7573">
        <w:rPr>
          <w:rFonts w:ascii="Times New Roman" w:eastAsia="宋体" w:hAnsi="Times New Roman" w:cs="Times New Roman"/>
          <w:sz w:val="24"/>
          <w:szCs w:val="24"/>
        </w:rPr>
        <w:t>printf("new int = %#x\n\n",newint);</w:t>
      </w:r>
    </w:p>
    <w:p w14:paraId="74699333" w14:textId="6B5F842D" w:rsidR="000F7573" w:rsidRPr="000F7573" w:rsidRDefault="000F7573" w:rsidP="000F7573">
      <w:pPr>
        <w:ind w:firstLine="420"/>
        <w:rPr>
          <w:rFonts w:ascii="Times New Roman" w:eastAsia="宋体" w:hAnsi="Times New Roman" w:cs="Times New Roman"/>
          <w:sz w:val="24"/>
          <w:szCs w:val="24"/>
        </w:rPr>
      </w:pPr>
      <w:r>
        <w:rPr>
          <w:rFonts w:ascii="Times New Roman" w:eastAsia="宋体" w:hAnsi="Times New Roman" w:cs="Times New Roman"/>
          <w:sz w:val="24"/>
          <w:szCs w:val="24"/>
        </w:rPr>
        <w:t>25</w:t>
      </w:r>
      <w:r>
        <w:rPr>
          <w:rFonts w:ascii="Times New Roman" w:eastAsia="宋体" w:hAnsi="Times New Roman" w:cs="Times New Roman"/>
          <w:sz w:val="24"/>
          <w:szCs w:val="24"/>
        </w:rPr>
        <w:tab/>
        <w:t xml:space="preserve"> </w:t>
      </w:r>
      <w:r w:rsidRPr="000F7573">
        <w:rPr>
          <w:rFonts w:ascii="Times New Roman" w:eastAsia="宋体" w:hAnsi="Times New Roman" w:cs="Times New Roman"/>
          <w:sz w:val="24"/>
          <w:szCs w:val="24"/>
        </w:rPr>
        <w:t>return 0;</w:t>
      </w:r>
    </w:p>
    <w:p w14:paraId="1140F87A" w14:textId="2A6764DA" w:rsidR="000F7573" w:rsidRPr="000F7573" w:rsidRDefault="000F7573" w:rsidP="000F7573">
      <w:pPr>
        <w:ind w:leftChars="200" w:left="420"/>
        <w:rPr>
          <w:rFonts w:ascii="Times New Roman" w:eastAsia="宋体" w:hAnsi="Times New Roman" w:cs="Times New Roman"/>
          <w:sz w:val="24"/>
          <w:szCs w:val="24"/>
        </w:rPr>
      </w:pPr>
      <w:r>
        <w:rPr>
          <w:rFonts w:ascii="Times New Roman" w:eastAsia="宋体" w:hAnsi="Times New Roman" w:cs="Times New Roman"/>
          <w:sz w:val="24"/>
          <w:szCs w:val="24"/>
        </w:rPr>
        <w:t>26</w:t>
      </w:r>
      <w:r w:rsidRPr="000F7573">
        <w:rPr>
          <w:rFonts w:ascii="Times New Roman" w:eastAsia="宋体" w:hAnsi="Times New Roman" w:cs="Times New Roman"/>
          <w:sz w:val="24"/>
          <w:szCs w:val="24"/>
        </w:rPr>
        <w:t>}</w:t>
      </w:r>
    </w:p>
    <w:p w14:paraId="3250B810" w14:textId="749866B2" w:rsidR="00CB52DB" w:rsidRDefault="00CB52DB" w:rsidP="00CB52DB"/>
    <w:p w14:paraId="15A8A165" w14:textId="0144545F" w:rsidR="00D30192" w:rsidRDefault="00D30192" w:rsidP="00CB52DB"/>
    <w:p w14:paraId="1537C3EC" w14:textId="4B66ABC3" w:rsidR="00D30192" w:rsidRPr="00885843" w:rsidRDefault="00D30192" w:rsidP="00D30192">
      <w:pPr>
        <w:snapToGrid w:val="0"/>
        <w:spacing w:line="360" w:lineRule="auto"/>
        <w:rPr>
          <w:b/>
          <w:sz w:val="24"/>
        </w:rPr>
      </w:pPr>
      <w:r w:rsidRPr="00885843">
        <w:rPr>
          <w:rFonts w:hAnsi="宋体"/>
          <w:b/>
          <w:sz w:val="24"/>
        </w:rPr>
        <w:t>解答：</w:t>
      </w:r>
    </w:p>
    <w:p w14:paraId="1763FF98" w14:textId="77777777" w:rsidR="00D30192" w:rsidRPr="00885843" w:rsidRDefault="00D30192" w:rsidP="00D30192">
      <w:pPr>
        <w:snapToGrid w:val="0"/>
        <w:spacing w:line="360" w:lineRule="auto"/>
        <w:rPr>
          <w:sz w:val="24"/>
        </w:rPr>
      </w:pPr>
      <w:r w:rsidRPr="00885843">
        <w:rPr>
          <w:sz w:val="24"/>
        </w:rPr>
        <w:t xml:space="preserve">  </w:t>
      </w:r>
      <w:r w:rsidRPr="00885843">
        <w:rPr>
          <w:rFonts w:hAnsi="宋体"/>
          <w:sz w:val="24"/>
        </w:rPr>
        <w:t>（</w:t>
      </w:r>
      <w:r w:rsidRPr="00885843">
        <w:rPr>
          <w:sz w:val="24"/>
        </w:rPr>
        <w:t>1</w:t>
      </w:r>
      <w:r w:rsidRPr="00885843">
        <w:rPr>
          <w:rFonts w:hAnsi="宋体"/>
          <w:sz w:val="24"/>
        </w:rPr>
        <w:t>）错误修改：</w:t>
      </w:r>
    </w:p>
    <w:p w14:paraId="72511FF1" w14:textId="77777777" w:rsidR="00D30192" w:rsidRPr="00885843" w:rsidRDefault="00D30192" w:rsidP="00D30192">
      <w:pPr>
        <w:snapToGrid w:val="0"/>
        <w:spacing w:line="360" w:lineRule="auto"/>
        <w:rPr>
          <w:sz w:val="24"/>
        </w:rPr>
      </w:pPr>
      <w:r w:rsidRPr="00885843">
        <w:rPr>
          <w:sz w:val="24"/>
        </w:rPr>
        <w:t xml:space="preserve">      1) </w:t>
      </w:r>
      <w:r w:rsidRPr="00885843">
        <w:rPr>
          <w:rFonts w:hAnsi="宋体"/>
          <w:sz w:val="24"/>
        </w:rPr>
        <w:t>第</w:t>
      </w:r>
      <w:r w:rsidRPr="00885843">
        <w:rPr>
          <w:sz w:val="24"/>
        </w:rPr>
        <w:t>2</w:t>
      </w:r>
      <w:r w:rsidRPr="00885843">
        <w:rPr>
          <w:rFonts w:hAnsi="宋体"/>
          <w:sz w:val="24"/>
        </w:rPr>
        <w:t>行的符号常量定义后不能有分号，正确形式为：</w:t>
      </w:r>
    </w:p>
    <w:p w14:paraId="2D434375" w14:textId="2137FED3" w:rsidR="00D30192" w:rsidRPr="00D30192" w:rsidRDefault="00D30192" w:rsidP="00D30192">
      <w:pPr>
        <w:widowControl/>
        <w:shd w:val="clear" w:color="auto" w:fill="FFFFFF"/>
        <w:spacing w:line="285" w:lineRule="atLeast"/>
        <w:jc w:val="left"/>
        <w:rPr>
          <w:rFonts w:ascii="Consolas" w:eastAsia="宋体" w:hAnsi="Consolas" w:cs="宋体"/>
          <w:color w:val="000000"/>
          <w:kern w:val="0"/>
          <w:szCs w:val="21"/>
        </w:rPr>
      </w:pPr>
      <w:r w:rsidRPr="00885843">
        <w:rPr>
          <w:sz w:val="24"/>
        </w:rPr>
        <w:tab/>
      </w:r>
      <w:r w:rsidRPr="00885843">
        <w:rPr>
          <w:sz w:val="24"/>
        </w:rPr>
        <w:tab/>
      </w:r>
      <w:r w:rsidRPr="00D30192">
        <w:rPr>
          <w:rFonts w:ascii="Consolas" w:eastAsia="宋体" w:hAnsi="Consolas" w:cs="宋体"/>
          <w:color w:val="AF00DB"/>
          <w:kern w:val="0"/>
          <w:szCs w:val="21"/>
        </w:rPr>
        <w:t>#define</w:t>
      </w:r>
      <w:r w:rsidRPr="00D30192">
        <w:rPr>
          <w:rFonts w:ascii="Consolas" w:eastAsia="宋体" w:hAnsi="Consolas" w:cs="宋体"/>
          <w:color w:val="0000FF"/>
          <w:kern w:val="0"/>
          <w:szCs w:val="21"/>
        </w:rPr>
        <w:t> PI </w:t>
      </w:r>
      <w:r w:rsidRPr="00D30192">
        <w:rPr>
          <w:rFonts w:ascii="Consolas" w:eastAsia="宋体" w:hAnsi="Consolas" w:cs="宋体"/>
          <w:color w:val="098658"/>
          <w:kern w:val="0"/>
          <w:szCs w:val="21"/>
        </w:rPr>
        <w:t>3.14159</w:t>
      </w:r>
    </w:p>
    <w:p w14:paraId="087FB05B" w14:textId="6DF92F5D" w:rsidR="00D30192" w:rsidRPr="00885843" w:rsidRDefault="00D30192" w:rsidP="00D30192">
      <w:pPr>
        <w:snapToGrid w:val="0"/>
        <w:spacing w:line="360" w:lineRule="auto"/>
        <w:rPr>
          <w:sz w:val="24"/>
        </w:rPr>
      </w:pPr>
      <w:r w:rsidRPr="00885843">
        <w:rPr>
          <w:sz w:val="24"/>
        </w:rPr>
        <w:t xml:space="preserve">      2) </w:t>
      </w:r>
      <w:r w:rsidRPr="00885843">
        <w:rPr>
          <w:rFonts w:hAnsi="宋体"/>
          <w:sz w:val="24"/>
        </w:rPr>
        <w:t>第</w:t>
      </w:r>
      <w:r>
        <w:rPr>
          <w:sz w:val="24"/>
        </w:rPr>
        <w:t>11</w:t>
      </w:r>
      <w:r w:rsidRPr="00885843">
        <w:rPr>
          <w:rFonts w:hAnsi="宋体"/>
          <w:sz w:val="24"/>
        </w:rPr>
        <w:t>行的</w:t>
      </w:r>
      <w:r>
        <w:rPr>
          <w:sz w:val="24"/>
        </w:rPr>
        <w:t>scanf()</w:t>
      </w:r>
      <w:r>
        <w:rPr>
          <w:rFonts w:hint="eastAsia"/>
          <w:sz w:val="24"/>
        </w:rPr>
        <w:t>中变量前应有一个&amp;</w:t>
      </w:r>
      <w:r w:rsidRPr="00885843">
        <w:rPr>
          <w:rFonts w:hAnsi="宋体"/>
          <w:sz w:val="24"/>
        </w:rPr>
        <w:t>，正确形式为：</w:t>
      </w:r>
    </w:p>
    <w:p w14:paraId="6729E94C" w14:textId="77777777" w:rsidR="00D30192" w:rsidRPr="00D30192" w:rsidRDefault="00D30192" w:rsidP="00D30192">
      <w:pPr>
        <w:widowControl/>
        <w:shd w:val="clear" w:color="auto" w:fill="FFFFFF"/>
        <w:spacing w:line="285" w:lineRule="atLeast"/>
        <w:jc w:val="left"/>
        <w:rPr>
          <w:rFonts w:ascii="Consolas" w:eastAsia="宋体" w:hAnsi="Consolas" w:cs="宋体"/>
          <w:color w:val="000000"/>
          <w:kern w:val="0"/>
          <w:szCs w:val="21"/>
        </w:rPr>
      </w:pPr>
      <w:r w:rsidRPr="00885843">
        <w:rPr>
          <w:sz w:val="24"/>
        </w:rPr>
        <w:tab/>
      </w:r>
      <w:r w:rsidRPr="00885843">
        <w:rPr>
          <w:sz w:val="24"/>
        </w:rPr>
        <w:tab/>
      </w:r>
      <w:r w:rsidRPr="00D30192">
        <w:rPr>
          <w:rFonts w:ascii="Consolas" w:eastAsia="宋体" w:hAnsi="Consolas" w:cs="宋体"/>
          <w:color w:val="795E26"/>
          <w:kern w:val="0"/>
          <w:szCs w:val="21"/>
        </w:rPr>
        <w:t>scanf</w:t>
      </w:r>
      <w:r w:rsidRPr="00D30192">
        <w:rPr>
          <w:rFonts w:ascii="Consolas" w:eastAsia="宋体" w:hAnsi="Consolas" w:cs="宋体"/>
          <w:color w:val="000000"/>
          <w:kern w:val="0"/>
          <w:szCs w:val="21"/>
        </w:rPr>
        <w:t>(</w:t>
      </w:r>
      <w:r w:rsidRPr="00D30192">
        <w:rPr>
          <w:rFonts w:ascii="Consolas" w:eastAsia="宋体" w:hAnsi="Consolas" w:cs="宋体"/>
          <w:color w:val="A31515"/>
          <w:kern w:val="0"/>
          <w:szCs w:val="21"/>
        </w:rPr>
        <w:t>"%d"</w:t>
      </w:r>
      <w:r w:rsidRPr="00D30192">
        <w:rPr>
          <w:rFonts w:ascii="Consolas" w:eastAsia="宋体" w:hAnsi="Consolas" w:cs="宋体"/>
          <w:color w:val="000000"/>
          <w:kern w:val="0"/>
          <w:szCs w:val="21"/>
        </w:rPr>
        <w:t>,&amp;</w:t>
      </w:r>
      <w:r w:rsidRPr="00D30192">
        <w:rPr>
          <w:rFonts w:ascii="Consolas" w:eastAsia="宋体" w:hAnsi="Consolas" w:cs="宋体"/>
          <w:color w:val="001080"/>
          <w:kern w:val="0"/>
          <w:szCs w:val="21"/>
        </w:rPr>
        <w:t>f</w:t>
      </w:r>
      <w:r w:rsidRPr="00D30192">
        <w:rPr>
          <w:rFonts w:ascii="Consolas" w:eastAsia="宋体" w:hAnsi="Consolas" w:cs="宋体"/>
          <w:color w:val="000000"/>
          <w:kern w:val="0"/>
          <w:szCs w:val="21"/>
        </w:rPr>
        <w:t>);</w:t>
      </w:r>
    </w:p>
    <w:p w14:paraId="259D4629" w14:textId="0603F10E" w:rsidR="00D30192" w:rsidRDefault="00D30192" w:rsidP="00D30192">
      <w:pPr>
        <w:snapToGrid w:val="0"/>
        <w:spacing w:line="360" w:lineRule="auto"/>
        <w:rPr>
          <w:sz w:val="24"/>
        </w:rPr>
      </w:pPr>
      <w:r>
        <w:rPr>
          <w:sz w:val="24"/>
        </w:rPr>
        <w:tab/>
        <w:t xml:space="preserve">   3</w:t>
      </w:r>
      <w:r>
        <w:rPr>
          <w:rFonts w:hint="eastAsia"/>
          <w:sz w:val="24"/>
        </w:rPr>
        <w:t>）第1</w:t>
      </w:r>
      <w:r>
        <w:rPr>
          <w:sz w:val="24"/>
        </w:rPr>
        <w:t>2</w:t>
      </w:r>
      <w:r>
        <w:rPr>
          <w:rFonts w:hint="eastAsia"/>
          <w:sz w:val="24"/>
        </w:rPr>
        <w:t>行的</w:t>
      </w:r>
      <w:r w:rsidR="00D132EB">
        <w:rPr>
          <w:rFonts w:hint="eastAsia"/>
          <w:sz w:val="24"/>
        </w:rPr>
        <w:t>整型相除会只保留整数部分，正确形式为：</w:t>
      </w:r>
    </w:p>
    <w:p w14:paraId="79E2B62C" w14:textId="77777777" w:rsidR="00D132EB" w:rsidRPr="00D132EB" w:rsidRDefault="00D132EB" w:rsidP="00D132EB">
      <w:pPr>
        <w:widowControl/>
        <w:shd w:val="clear" w:color="auto" w:fill="FFFFFF"/>
        <w:spacing w:line="285" w:lineRule="atLeast"/>
        <w:jc w:val="left"/>
        <w:rPr>
          <w:rFonts w:ascii="Consolas" w:eastAsia="宋体" w:hAnsi="Consolas" w:cs="宋体"/>
          <w:color w:val="000000"/>
          <w:kern w:val="0"/>
          <w:szCs w:val="21"/>
        </w:rPr>
      </w:pPr>
      <w:r>
        <w:rPr>
          <w:sz w:val="24"/>
        </w:rPr>
        <w:tab/>
      </w:r>
      <w:r>
        <w:rPr>
          <w:sz w:val="24"/>
        </w:rPr>
        <w:tab/>
      </w:r>
      <w:r w:rsidRPr="00D132EB">
        <w:rPr>
          <w:rFonts w:ascii="Consolas" w:eastAsia="宋体" w:hAnsi="Consolas" w:cs="宋体"/>
          <w:color w:val="001080"/>
          <w:kern w:val="0"/>
          <w:szCs w:val="21"/>
        </w:rPr>
        <w:t>c</w:t>
      </w:r>
      <w:r w:rsidRPr="00D132EB">
        <w:rPr>
          <w:rFonts w:ascii="Consolas" w:eastAsia="宋体" w:hAnsi="Consolas" w:cs="宋体"/>
          <w:color w:val="000000"/>
          <w:kern w:val="0"/>
          <w:szCs w:val="21"/>
        </w:rPr>
        <w:t>=</w:t>
      </w:r>
      <w:r w:rsidRPr="00D132EB">
        <w:rPr>
          <w:rFonts w:ascii="Consolas" w:eastAsia="宋体" w:hAnsi="Consolas" w:cs="宋体"/>
          <w:color w:val="098658"/>
          <w:kern w:val="0"/>
          <w:szCs w:val="21"/>
        </w:rPr>
        <w:t>5.</w:t>
      </w:r>
      <w:r w:rsidRPr="00D132EB">
        <w:rPr>
          <w:rFonts w:ascii="Consolas" w:eastAsia="宋体" w:hAnsi="Consolas" w:cs="宋体"/>
          <w:color w:val="000000"/>
          <w:kern w:val="0"/>
          <w:szCs w:val="21"/>
        </w:rPr>
        <w:t>/</w:t>
      </w:r>
      <w:r w:rsidRPr="00D132EB">
        <w:rPr>
          <w:rFonts w:ascii="Consolas" w:eastAsia="宋体" w:hAnsi="Consolas" w:cs="宋体"/>
          <w:color w:val="098658"/>
          <w:kern w:val="0"/>
          <w:szCs w:val="21"/>
        </w:rPr>
        <w:t>9</w:t>
      </w:r>
      <w:r w:rsidRPr="00D132EB">
        <w:rPr>
          <w:rFonts w:ascii="Consolas" w:eastAsia="宋体" w:hAnsi="Consolas" w:cs="宋体"/>
          <w:color w:val="000000"/>
          <w:kern w:val="0"/>
          <w:szCs w:val="21"/>
        </w:rPr>
        <w:t>*(</w:t>
      </w:r>
      <w:r w:rsidRPr="00D132EB">
        <w:rPr>
          <w:rFonts w:ascii="Consolas" w:eastAsia="宋体" w:hAnsi="Consolas" w:cs="宋体"/>
          <w:color w:val="001080"/>
          <w:kern w:val="0"/>
          <w:szCs w:val="21"/>
        </w:rPr>
        <w:t>f</w:t>
      </w:r>
      <w:r w:rsidRPr="00D132EB">
        <w:rPr>
          <w:rFonts w:ascii="Consolas" w:eastAsia="宋体" w:hAnsi="Consolas" w:cs="宋体"/>
          <w:color w:val="000000"/>
          <w:kern w:val="0"/>
          <w:szCs w:val="21"/>
        </w:rPr>
        <w:t>-</w:t>
      </w:r>
      <w:r w:rsidRPr="00D132EB">
        <w:rPr>
          <w:rFonts w:ascii="Consolas" w:eastAsia="宋体" w:hAnsi="Consolas" w:cs="宋体"/>
          <w:color w:val="098658"/>
          <w:kern w:val="0"/>
          <w:szCs w:val="21"/>
        </w:rPr>
        <w:t>32</w:t>
      </w:r>
      <w:r w:rsidRPr="00D132EB">
        <w:rPr>
          <w:rFonts w:ascii="Consolas" w:eastAsia="宋体" w:hAnsi="Consolas" w:cs="宋体"/>
          <w:color w:val="000000"/>
          <w:kern w:val="0"/>
          <w:szCs w:val="21"/>
        </w:rPr>
        <w:t>);</w:t>
      </w:r>
    </w:p>
    <w:p w14:paraId="60435C55" w14:textId="0677F022" w:rsidR="00D132EB" w:rsidRDefault="00D132EB" w:rsidP="00D30192">
      <w:pPr>
        <w:snapToGrid w:val="0"/>
        <w:spacing w:line="360" w:lineRule="auto"/>
        <w:rPr>
          <w:sz w:val="24"/>
        </w:rPr>
      </w:pPr>
      <w:r>
        <w:rPr>
          <w:sz w:val="24"/>
        </w:rPr>
        <w:tab/>
      </w:r>
      <w:r>
        <w:rPr>
          <w:sz w:val="24"/>
        </w:rPr>
        <w:tab/>
        <w:t>4</w:t>
      </w:r>
      <w:r>
        <w:rPr>
          <w:rFonts w:hint="eastAsia"/>
          <w:sz w:val="24"/>
        </w:rPr>
        <w:t>）第1</w:t>
      </w:r>
      <w:r>
        <w:rPr>
          <w:sz w:val="24"/>
        </w:rPr>
        <w:t>9</w:t>
      </w:r>
      <w:r>
        <w:rPr>
          <w:rFonts w:hint="eastAsia"/>
          <w:sz w:val="24"/>
        </w:rPr>
        <w:t>行的prin</w:t>
      </w:r>
      <w:r>
        <w:rPr>
          <w:sz w:val="24"/>
        </w:rPr>
        <w:t>f()</w:t>
      </w:r>
      <w:r>
        <w:rPr>
          <w:rFonts w:hint="eastAsia"/>
          <w:sz w:val="24"/>
        </w:rPr>
        <w:t>函数中的待打印值不能用&amp;，正确形式为：</w:t>
      </w:r>
    </w:p>
    <w:p w14:paraId="03B21174" w14:textId="77777777" w:rsidR="00D132EB" w:rsidRPr="00D132EB" w:rsidRDefault="00D132EB" w:rsidP="00D132EB">
      <w:pPr>
        <w:widowControl/>
        <w:shd w:val="clear" w:color="auto" w:fill="FFFFFF"/>
        <w:spacing w:line="285" w:lineRule="atLeast"/>
        <w:jc w:val="left"/>
        <w:rPr>
          <w:rFonts w:ascii="Consolas" w:eastAsia="宋体" w:hAnsi="Consolas" w:cs="宋体"/>
          <w:color w:val="000000"/>
          <w:kern w:val="0"/>
          <w:szCs w:val="21"/>
        </w:rPr>
      </w:pPr>
      <w:r>
        <w:rPr>
          <w:sz w:val="24"/>
        </w:rPr>
        <w:tab/>
      </w:r>
      <w:r>
        <w:rPr>
          <w:sz w:val="24"/>
        </w:rPr>
        <w:tab/>
      </w:r>
      <w:r w:rsidRPr="00D132EB">
        <w:rPr>
          <w:rFonts w:ascii="Consolas" w:eastAsia="宋体" w:hAnsi="Consolas" w:cs="宋体"/>
          <w:color w:val="795E26"/>
          <w:kern w:val="0"/>
          <w:szCs w:val="21"/>
        </w:rPr>
        <w:t>printf</w:t>
      </w:r>
      <w:r w:rsidRPr="00D132EB">
        <w:rPr>
          <w:rFonts w:ascii="Consolas" w:eastAsia="宋体" w:hAnsi="Consolas" w:cs="宋体"/>
          <w:color w:val="000000"/>
          <w:kern w:val="0"/>
          <w:szCs w:val="21"/>
        </w:rPr>
        <w:t>(</w:t>
      </w:r>
      <w:r w:rsidRPr="00D132EB">
        <w:rPr>
          <w:rFonts w:ascii="Consolas" w:eastAsia="宋体" w:hAnsi="Consolas" w:cs="宋体"/>
          <w:color w:val="A31515"/>
          <w:kern w:val="0"/>
          <w:szCs w:val="21"/>
        </w:rPr>
        <w:t>"</w:t>
      </w:r>
      <w:r w:rsidRPr="00D132EB">
        <w:rPr>
          <w:rFonts w:ascii="Consolas" w:eastAsia="宋体" w:hAnsi="Consolas" w:cs="宋体"/>
          <w:color w:val="EE0000"/>
          <w:kern w:val="0"/>
          <w:szCs w:val="21"/>
        </w:rPr>
        <w:t>\n</w:t>
      </w:r>
      <w:r w:rsidRPr="00D132EB">
        <w:rPr>
          <w:rFonts w:ascii="Consolas" w:eastAsia="宋体" w:hAnsi="Consolas" w:cs="宋体"/>
          <w:color w:val="A31515"/>
          <w:kern w:val="0"/>
          <w:szCs w:val="21"/>
        </w:rPr>
        <w:t>The acreage is %.2f</w:t>
      </w:r>
      <w:r w:rsidRPr="00D132EB">
        <w:rPr>
          <w:rFonts w:ascii="Consolas" w:eastAsia="宋体" w:hAnsi="Consolas" w:cs="宋体"/>
          <w:color w:val="EE0000"/>
          <w:kern w:val="0"/>
          <w:szCs w:val="21"/>
        </w:rPr>
        <w:t>\n\n</w:t>
      </w:r>
      <w:r w:rsidRPr="00D132EB">
        <w:rPr>
          <w:rFonts w:ascii="Consolas" w:eastAsia="宋体" w:hAnsi="Consolas" w:cs="宋体"/>
          <w:color w:val="A31515"/>
          <w:kern w:val="0"/>
          <w:szCs w:val="21"/>
        </w:rPr>
        <w:t>"</w:t>
      </w:r>
      <w:r w:rsidRPr="00D132EB">
        <w:rPr>
          <w:rFonts w:ascii="Consolas" w:eastAsia="宋体" w:hAnsi="Consolas" w:cs="宋体"/>
          <w:color w:val="000000"/>
          <w:kern w:val="0"/>
          <w:szCs w:val="21"/>
        </w:rPr>
        <w:t>,</w:t>
      </w:r>
      <w:r w:rsidRPr="00D132EB">
        <w:rPr>
          <w:rFonts w:ascii="Consolas" w:eastAsia="宋体" w:hAnsi="Consolas" w:cs="宋体"/>
          <w:color w:val="001080"/>
          <w:kern w:val="0"/>
          <w:szCs w:val="21"/>
        </w:rPr>
        <w:t>s</w:t>
      </w:r>
      <w:r w:rsidRPr="00D132EB">
        <w:rPr>
          <w:rFonts w:ascii="Consolas" w:eastAsia="宋体" w:hAnsi="Consolas" w:cs="宋体"/>
          <w:color w:val="000000"/>
          <w:kern w:val="0"/>
          <w:szCs w:val="21"/>
        </w:rPr>
        <w:t>);</w:t>
      </w:r>
    </w:p>
    <w:p w14:paraId="4243EC65" w14:textId="1DD91A49" w:rsidR="00D132EB" w:rsidRDefault="00D132EB" w:rsidP="00D30192">
      <w:pPr>
        <w:snapToGrid w:val="0"/>
        <w:spacing w:line="360" w:lineRule="auto"/>
        <w:rPr>
          <w:sz w:val="24"/>
        </w:rPr>
      </w:pPr>
      <w:r>
        <w:rPr>
          <w:sz w:val="24"/>
        </w:rPr>
        <w:tab/>
      </w:r>
      <w:r>
        <w:rPr>
          <w:sz w:val="24"/>
        </w:rPr>
        <w:tab/>
        <w:t>5</w:t>
      </w:r>
      <w:r>
        <w:rPr>
          <w:rFonts w:hint="eastAsia"/>
          <w:sz w:val="24"/>
        </w:rPr>
        <w:t>）第2</w:t>
      </w:r>
      <w:r>
        <w:rPr>
          <w:sz w:val="24"/>
        </w:rPr>
        <w:t>4</w:t>
      </w:r>
      <w:r>
        <w:rPr>
          <w:rFonts w:hint="eastAsia"/>
          <w:sz w:val="24"/>
        </w:rPr>
        <w:t>行的newint变量没有声明，应在第</w:t>
      </w:r>
      <w:r w:rsidR="007275E6">
        <w:rPr>
          <w:rFonts w:hint="eastAsia"/>
          <w:sz w:val="24"/>
        </w:rPr>
        <w:t>1</w:t>
      </w:r>
      <w:r>
        <w:rPr>
          <w:rFonts w:hint="eastAsia"/>
          <w:sz w:val="24"/>
        </w:rPr>
        <w:t>行声明变量：</w:t>
      </w:r>
    </w:p>
    <w:p w14:paraId="40E99751" w14:textId="77777777" w:rsidR="00D132EB" w:rsidRPr="00D132EB" w:rsidRDefault="00D132EB" w:rsidP="00D132EB">
      <w:pPr>
        <w:widowControl/>
        <w:shd w:val="clear" w:color="auto" w:fill="FFFFFF"/>
        <w:spacing w:line="285" w:lineRule="atLeast"/>
        <w:jc w:val="left"/>
        <w:rPr>
          <w:rFonts w:ascii="Consolas" w:eastAsia="宋体" w:hAnsi="Consolas" w:cs="宋体"/>
          <w:color w:val="000000"/>
          <w:kern w:val="0"/>
          <w:szCs w:val="21"/>
        </w:rPr>
      </w:pPr>
      <w:r>
        <w:rPr>
          <w:sz w:val="24"/>
        </w:rPr>
        <w:tab/>
      </w:r>
      <w:r>
        <w:rPr>
          <w:sz w:val="24"/>
        </w:rPr>
        <w:tab/>
      </w:r>
      <w:r w:rsidRPr="00D132EB">
        <w:rPr>
          <w:rFonts w:ascii="Consolas" w:eastAsia="宋体" w:hAnsi="Consolas" w:cs="宋体"/>
          <w:color w:val="000000"/>
          <w:kern w:val="0"/>
          <w:szCs w:val="21"/>
        </w:rPr>
        <w:t> </w:t>
      </w:r>
      <w:r w:rsidRPr="00D132EB">
        <w:rPr>
          <w:rFonts w:ascii="Consolas" w:eastAsia="宋体" w:hAnsi="Consolas" w:cs="宋体"/>
          <w:color w:val="0000FF"/>
          <w:kern w:val="0"/>
          <w:szCs w:val="21"/>
        </w:rPr>
        <w:t>int</w:t>
      </w:r>
      <w:r w:rsidRPr="00D132EB">
        <w:rPr>
          <w:rFonts w:ascii="Consolas" w:eastAsia="宋体" w:hAnsi="Consolas" w:cs="宋体"/>
          <w:color w:val="000000"/>
          <w:kern w:val="0"/>
          <w:szCs w:val="21"/>
        </w:rPr>
        <w:t> </w:t>
      </w:r>
      <w:r w:rsidRPr="00D132EB">
        <w:rPr>
          <w:rFonts w:ascii="Consolas" w:eastAsia="宋体" w:hAnsi="Consolas" w:cs="宋体"/>
          <w:color w:val="001080"/>
          <w:kern w:val="0"/>
          <w:szCs w:val="21"/>
        </w:rPr>
        <w:t>f</w:t>
      </w:r>
      <w:r w:rsidRPr="00D132EB">
        <w:rPr>
          <w:rFonts w:ascii="Consolas" w:eastAsia="宋体" w:hAnsi="Consolas" w:cs="宋体"/>
          <w:color w:val="000000"/>
          <w:kern w:val="0"/>
          <w:szCs w:val="21"/>
        </w:rPr>
        <w:t>,</w:t>
      </w:r>
      <w:r w:rsidRPr="00D132EB">
        <w:rPr>
          <w:rFonts w:ascii="Consolas" w:eastAsia="宋体" w:hAnsi="Consolas" w:cs="宋体"/>
          <w:color w:val="001080"/>
          <w:kern w:val="0"/>
          <w:szCs w:val="21"/>
        </w:rPr>
        <w:t>newint</w:t>
      </w:r>
      <w:r w:rsidRPr="00D132EB">
        <w:rPr>
          <w:rFonts w:ascii="Consolas" w:eastAsia="宋体" w:hAnsi="Consolas" w:cs="宋体"/>
          <w:color w:val="000000"/>
          <w:kern w:val="0"/>
          <w:szCs w:val="21"/>
        </w:rPr>
        <w:t>;</w:t>
      </w:r>
    </w:p>
    <w:p w14:paraId="53CCD81C" w14:textId="5C5EDFC2" w:rsidR="00D132EB" w:rsidRPr="00D132EB" w:rsidRDefault="00D132EB" w:rsidP="00D30192">
      <w:pPr>
        <w:snapToGrid w:val="0"/>
        <w:spacing w:line="360" w:lineRule="auto"/>
        <w:rPr>
          <w:sz w:val="24"/>
        </w:rPr>
      </w:pPr>
    </w:p>
    <w:p w14:paraId="1D996817" w14:textId="77777777" w:rsidR="00D30192" w:rsidRPr="00885843" w:rsidRDefault="00D30192" w:rsidP="00D30192">
      <w:pPr>
        <w:snapToGrid w:val="0"/>
        <w:spacing w:line="360" w:lineRule="auto"/>
        <w:rPr>
          <w:b/>
          <w:sz w:val="24"/>
        </w:rPr>
      </w:pPr>
      <w:r w:rsidRPr="00885843">
        <w:rPr>
          <w:b/>
          <w:sz w:val="24"/>
        </w:rPr>
        <w:t>.............</w:t>
      </w:r>
    </w:p>
    <w:p w14:paraId="213B01FD" w14:textId="77777777" w:rsidR="00D30192" w:rsidRPr="00885843" w:rsidRDefault="00D30192" w:rsidP="00D30192">
      <w:pPr>
        <w:snapToGrid w:val="0"/>
        <w:spacing w:line="360" w:lineRule="auto"/>
        <w:rPr>
          <w:b/>
          <w:sz w:val="24"/>
        </w:rPr>
      </w:pPr>
    </w:p>
    <w:p w14:paraId="6FC81342" w14:textId="77777777" w:rsidR="00D30192" w:rsidRPr="00885843" w:rsidRDefault="00D30192" w:rsidP="00D30192">
      <w:pPr>
        <w:snapToGrid w:val="0"/>
        <w:spacing w:line="360" w:lineRule="auto"/>
        <w:rPr>
          <w:sz w:val="24"/>
        </w:rPr>
      </w:pPr>
      <w:r w:rsidRPr="00885843">
        <w:rPr>
          <w:sz w:val="24"/>
        </w:rPr>
        <w:t xml:space="preserve">  </w:t>
      </w:r>
      <w:r w:rsidRPr="00885843">
        <w:rPr>
          <w:rFonts w:hAnsi="宋体"/>
          <w:sz w:val="24"/>
        </w:rPr>
        <w:t>（</w:t>
      </w:r>
      <w:r w:rsidRPr="00885843">
        <w:rPr>
          <w:sz w:val="24"/>
        </w:rPr>
        <w:t>2</w:t>
      </w:r>
      <w:r w:rsidRPr="00885843">
        <w:rPr>
          <w:rFonts w:hAnsi="宋体"/>
          <w:sz w:val="24"/>
        </w:rPr>
        <w:t>）错误修改后运行结果：</w:t>
      </w:r>
    </w:p>
    <w:p w14:paraId="3565683A" w14:textId="7A68D368" w:rsidR="00D30192" w:rsidRDefault="007275E6" w:rsidP="00CB52DB">
      <w:r>
        <w:tab/>
      </w:r>
      <w:r>
        <w:rPr>
          <w:rFonts w:hint="eastAsia"/>
          <w:noProof/>
        </w:rPr>
        <w:drawing>
          <wp:anchor distT="0" distB="0" distL="114300" distR="114300" simplePos="0" relativeHeight="251658240" behindDoc="0" locked="0" layoutInCell="1" allowOverlap="1" wp14:anchorId="7E36A9BE" wp14:editId="6606BDA3">
            <wp:simplePos x="0" y="0"/>
            <wp:positionH relativeFrom="column">
              <wp:posOffset>266700</wp:posOffset>
            </wp:positionH>
            <wp:positionV relativeFrom="paragraph">
              <wp:posOffset>31750</wp:posOffset>
            </wp:positionV>
            <wp:extent cx="3600450" cy="2505075"/>
            <wp:effectExtent l="0" t="0" r="0" b="9525"/>
            <wp:wrapTopAndBottom/>
            <wp:docPr id="2" name="图片 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文本&#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00450" cy="2505075"/>
                    </a:xfrm>
                    <a:prstGeom prst="rect">
                      <a:avLst/>
                    </a:prstGeom>
                  </pic:spPr>
                </pic:pic>
              </a:graphicData>
            </a:graphic>
            <wp14:sizeRelH relativeFrom="page">
              <wp14:pctWidth>0</wp14:pctWidth>
            </wp14:sizeRelH>
            <wp14:sizeRelV relativeFrom="page">
              <wp14:pctHeight>0</wp14:pctHeight>
            </wp14:sizeRelV>
          </wp:anchor>
        </w:drawing>
      </w:r>
    </w:p>
    <w:p w14:paraId="1CEA6233" w14:textId="77777777" w:rsidR="007275E6" w:rsidRPr="00885843" w:rsidRDefault="007275E6" w:rsidP="007275E6">
      <w:pPr>
        <w:snapToGrid w:val="0"/>
        <w:spacing w:afterLines="25" w:after="78" w:line="360" w:lineRule="auto"/>
        <w:rPr>
          <w:b/>
          <w:sz w:val="24"/>
        </w:rPr>
      </w:pPr>
      <w:r w:rsidRPr="00885843">
        <w:rPr>
          <w:b/>
          <w:sz w:val="24"/>
        </w:rPr>
        <w:t xml:space="preserve">1.2.2 </w:t>
      </w:r>
      <w:r w:rsidRPr="00885843">
        <w:rPr>
          <w:rFonts w:hAnsi="宋体"/>
          <w:b/>
          <w:sz w:val="24"/>
        </w:rPr>
        <w:t>源程序修改替换</w:t>
      </w:r>
    </w:p>
    <w:p w14:paraId="66C6009D" w14:textId="7EEFD0DF" w:rsidR="007275E6" w:rsidRDefault="007275E6" w:rsidP="007275E6">
      <w:pPr>
        <w:snapToGrid w:val="0"/>
        <w:spacing w:line="360" w:lineRule="auto"/>
        <w:ind w:firstLineChars="200" w:firstLine="480"/>
        <w:rPr>
          <w:rFonts w:hAnsi="宋体"/>
          <w:sz w:val="24"/>
        </w:rPr>
      </w:pPr>
      <w:r w:rsidRPr="00885843">
        <w:rPr>
          <w:rFonts w:hAnsi="宋体"/>
          <w:sz w:val="24"/>
        </w:rPr>
        <w:t>下面的程序利用常用的中间变量法实现两数交换，请改用</w:t>
      </w:r>
      <w:r w:rsidRPr="00885843">
        <w:rPr>
          <w:rFonts w:hAnsi="宋体"/>
          <w:bCs/>
          <w:kern w:val="0"/>
          <w:sz w:val="24"/>
        </w:rPr>
        <w:t>不使用第</w:t>
      </w:r>
      <w:r w:rsidRPr="00885843">
        <w:rPr>
          <w:bCs/>
          <w:kern w:val="0"/>
          <w:sz w:val="24"/>
        </w:rPr>
        <w:t>3</w:t>
      </w:r>
      <w:r w:rsidRPr="00885843">
        <w:rPr>
          <w:rFonts w:hAnsi="宋体"/>
          <w:bCs/>
          <w:kern w:val="0"/>
          <w:sz w:val="24"/>
        </w:rPr>
        <w:t>个变量的方法实现。</w:t>
      </w:r>
      <w:r w:rsidRPr="00885843">
        <w:rPr>
          <w:rFonts w:hAnsi="宋体"/>
          <w:sz w:val="24"/>
        </w:rPr>
        <w:t>该程序中</w:t>
      </w:r>
      <w:r w:rsidRPr="00885843">
        <w:rPr>
          <w:sz w:val="24"/>
        </w:rPr>
        <w:t>t</w:t>
      </w:r>
      <w:r w:rsidRPr="00885843">
        <w:rPr>
          <w:rFonts w:hAnsi="宋体"/>
          <w:sz w:val="24"/>
        </w:rPr>
        <w:t>是中间变量，要求将定义语句中的</w:t>
      </w:r>
      <w:r w:rsidRPr="00885843">
        <w:rPr>
          <w:sz w:val="24"/>
        </w:rPr>
        <w:t>t</w:t>
      </w:r>
      <w:r w:rsidRPr="00885843">
        <w:rPr>
          <w:rFonts w:hAnsi="宋体"/>
          <w:sz w:val="24"/>
        </w:rPr>
        <w:t>删除，修改下划线处的语句，使之实现两数对调的操作。</w:t>
      </w:r>
    </w:p>
    <w:p w14:paraId="42FC5DC4" w14:textId="77777777" w:rsidR="007275E6" w:rsidRPr="00AB5E07" w:rsidRDefault="007275E6" w:rsidP="00AB5E07">
      <w:pPr>
        <w:spacing w:line="320" w:lineRule="exact"/>
        <w:ind w:firstLine="420"/>
        <w:rPr>
          <w:rFonts w:ascii="Times New Roman" w:hAnsi="Times New Roman" w:cs="Times New Roman"/>
          <w:sz w:val="24"/>
          <w:szCs w:val="24"/>
        </w:rPr>
      </w:pPr>
      <w:r w:rsidRPr="00AB5E07">
        <w:rPr>
          <w:rFonts w:ascii="Times New Roman" w:hAnsi="Times New Roman" w:cs="Times New Roman"/>
          <w:sz w:val="24"/>
          <w:szCs w:val="24"/>
        </w:rPr>
        <w:t>#include &lt;stdio.h&gt;</w:t>
      </w:r>
    </w:p>
    <w:p w14:paraId="66A6002B" w14:textId="77777777" w:rsidR="007275E6" w:rsidRPr="00AB5E07" w:rsidRDefault="007275E6" w:rsidP="00AB5E07">
      <w:pPr>
        <w:spacing w:line="320" w:lineRule="exact"/>
        <w:ind w:firstLine="420"/>
        <w:rPr>
          <w:rFonts w:ascii="Times New Roman" w:hAnsi="Times New Roman" w:cs="Times New Roman"/>
          <w:sz w:val="24"/>
          <w:szCs w:val="24"/>
        </w:rPr>
      </w:pPr>
      <w:r w:rsidRPr="00AB5E07">
        <w:rPr>
          <w:rFonts w:ascii="Times New Roman" w:hAnsi="Times New Roman" w:cs="Times New Roman"/>
          <w:sz w:val="24"/>
          <w:szCs w:val="24"/>
        </w:rPr>
        <w:t>int main( )</w:t>
      </w:r>
    </w:p>
    <w:p w14:paraId="096154E8" w14:textId="77777777" w:rsidR="007275E6" w:rsidRPr="00AB5E07" w:rsidRDefault="007275E6" w:rsidP="00AB5E07">
      <w:pPr>
        <w:spacing w:line="320" w:lineRule="exact"/>
        <w:ind w:firstLine="420"/>
        <w:rPr>
          <w:rFonts w:ascii="Times New Roman" w:hAnsi="Times New Roman" w:cs="Times New Roman"/>
          <w:sz w:val="24"/>
          <w:szCs w:val="24"/>
        </w:rPr>
      </w:pPr>
      <w:r w:rsidRPr="00AB5E07">
        <w:rPr>
          <w:rFonts w:ascii="Times New Roman" w:hAnsi="Times New Roman" w:cs="Times New Roman"/>
          <w:sz w:val="24"/>
          <w:szCs w:val="24"/>
        </w:rPr>
        <w:t>{</w:t>
      </w:r>
    </w:p>
    <w:p w14:paraId="7602EF3E" w14:textId="77777777" w:rsidR="007275E6" w:rsidRPr="00AB5E07" w:rsidRDefault="007275E6" w:rsidP="00AB5E07">
      <w:pPr>
        <w:spacing w:line="320" w:lineRule="exact"/>
        <w:ind w:left="360" w:firstLine="420"/>
        <w:rPr>
          <w:rFonts w:ascii="Times New Roman" w:hAnsi="Times New Roman" w:cs="Times New Roman"/>
          <w:sz w:val="24"/>
          <w:szCs w:val="24"/>
        </w:rPr>
      </w:pPr>
      <w:r w:rsidRPr="00AB5E07">
        <w:rPr>
          <w:rFonts w:ascii="Times New Roman" w:hAnsi="Times New Roman" w:cs="Times New Roman"/>
          <w:sz w:val="24"/>
          <w:szCs w:val="24"/>
        </w:rPr>
        <w:t>int m, n, k, p, i, d;</w:t>
      </w:r>
    </w:p>
    <w:p w14:paraId="69A108BE" w14:textId="77777777" w:rsidR="007275E6" w:rsidRPr="00AB5E07" w:rsidRDefault="007275E6" w:rsidP="00AB5E07">
      <w:pPr>
        <w:spacing w:line="320" w:lineRule="exact"/>
        <w:ind w:left="360" w:firstLine="420"/>
        <w:rPr>
          <w:rFonts w:ascii="Times New Roman" w:hAnsi="Times New Roman" w:cs="Times New Roman"/>
          <w:sz w:val="24"/>
          <w:szCs w:val="24"/>
        </w:rPr>
      </w:pPr>
      <w:r w:rsidRPr="00AB5E07">
        <w:rPr>
          <w:rFonts w:ascii="Times New Roman" w:hAnsi="Times New Roman" w:cs="Times New Roman"/>
          <w:sz w:val="24"/>
          <w:szCs w:val="24"/>
        </w:rPr>
        <w:t>printf("input m, n \n");</w:t>
      </w:r>
    </w:p>
    <w:p w14:paraId="61D95E87"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scanf("%d%d", &amp;m, &amp;n);</w:t>
      </w:r>
    </w:p>
    <w:p w14:paraId="6B0C4465"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if (m&lt;n)</w:t>
      </w:r>
      <w:r w:rsidRPr="00AB5E07">
        <w:rPr>
          <w:rFonts w:ascii="Times New Roman" w:hAnsi="Times New Roman" w:cs="Times New Roman"/>
          <w:sz w:val="24"/>
          <w:szCs w:val="24"/>
        </w:rPr>
        <w:tab/>
      </w:r>
      <w:r w:rsidRPr="00AB5E07">
        <w:rPr>
          <w:rFonts w:ascii="Times New Roman" w:hAnsi="Times New Roman" w:cs="Times New Roman"/>
          <w:sz w:val="24"/>
          <w:szCs w:val="24"/>
        </w:rPr>
        <w:tab/>
      </w:r>
      <w:r w:rsidRPr="00AB5E07">
        <w:rPr>
          <w:rFonts w:ascii="Times New Roman" w:hAnsi="Times New Roman" w:cs="Times New Roman"/>
          <w:sz w:val="24"/>
          <w:szCs w:val="24"/>
        </w:rPr>
        <w:tab/>
      </w:r>
      <w:r w:rsidRPr="00AB5E07">
        <w:rPr>
          <w:rFonts w:ascii="Times New Roman" w:hAnsi="Times New Roman" w:cs="Times New Roman"/>
          <w:sz w:val="24"/>
          <w:szCs w:val="24"/>
        </w:rPr>
        <w:tab/>
      </w:r>
      <w:r w:rsidRPr="00AB5E07">
        <w:rPr>
          <w:rFonts w:ascii="Times New Roman" w:hAnsi="Times New Roman" w:cs="Times New Roman"/>
          <w:sz w:val="24"/>
          <w:szCs w:val="24"/>
        </w:rPr>
        <w:tab/>
      </w:r>
      <w:r w:rsidRPr="00AB5E07">
        <w:rPr>
          <w:rFonts w:ascii="Times New Roman" w:hAnsi="Times New Roman" w:cs="Times New Roman"/>
          <w:sz w:val="24"/>
          <w:szCs w:val="24"/>
        </w:rPr>
        <w:tab/>
      </w:r>
      <w:r w:rsidRPr="00AB5E07">
        <w:rPr>
          <w:rFonts w:ascii="Times New Roman" w:hAnsi="Times New Roman" w:cs="Times New Roman"/>
          <w:sz w:val="24"/>
          <w:szCs w:val="24"/>
        </w:rPr>
        <w:tab/>
      </w:r>
      <w:r w:rsidRPr="00AB5E07">
        <w:rPr>
          <w:rFonts w:ascii="Times New Roman" w:hAnsi="Times New Roman" w:cs="Times New Roman"/>
          <w:sz w:val="24"/>
          <w:szCs w:val="24"/>
        </w:rPr>
        <w:tab/>
      </w:r>
      <w:r w:rsidRPr="00AB5E07">
        <w:rPr>
          <w:rFonts w:ascii="Times New Roman" w:hAnsi="Times New Roman" w:cs="Times New Roman"/>
          <w:sz w:val="24"/>
          <w:szCs w:val="24"/>
        </w:rPr>
        <w:tab/>
        <w:t xml:space="preserve">/* </w:t>
      </w:r>
      <w:r w:rsidRPr="00AB5E07">
        <w:rPr>
          <w:rFonts w:ascii="Times New Roman" w:hAnsi="Times New Roman" w:cs="Times New Roman"/>
          <w:sz w:val="24"/>
          <w:szCs w:val="24"/>
        </w:rPr>
        <w:t>交换</w:t>
      </w:r>
      <w:r w:rsidRPr="00AB5E07">
        <w:rPr>
          <w:rFonts w:ascii="Times New Roman" w:hAnsi="Times New Roman" w:cs="Times New Roman"/>
          <w:sz w:val="24"/>
          <w:szCs w:val="24"/>
        </w:rPr>
        <w:t>m</w:t>
      </w:r>
      <w:r w:rsidRPr="00AB5E07">
        <w:rPr>
          <w:rFonts w:ascii="Times New Roman" w:hAnsi="Times New Roman" w:cs="Times New Roman"/>
          <w:sz w:val="24"/>
          <w:szCs w:val="24"/>
        </w:rPr>
        <w:t>和</w:t>
      </w:r>
      <w:r w:rsidRPr="00AB5E07">
        <w:rPr>
          <w:rFonts w:ascii="Times New Roman" w:hAnsi="Times New Roman" w:cs="Times New Roman"/>
          <w:sz w:val="24"/>
          <w:szCs w:val="24"/>
        </w:rPr>
        <w:t>n */</w:t>
      </w:r>
    </w:p>
    <w:p w14:paraId="50A8D159"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w:t>
      </w:r>
    </w:p>
    <w:p w14:paraId="77742A81"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ab/>
      </w:r>
      <w:r w:rsidRPr="00AB5E07">
        <w:rPr>
          <w:rFonts w:ascii="Times New Roman" w:hAnsi="Times New Roman" w:cs="Times New Roman"/>
          <w:sz w:val="24"/>
          <w:szCs w:val="24"/>
        </w:rPr>
        <w:tab/>
        <w:t>int t;</w:t>
      </w:r>
    </w:p>
    <w:p w14:paraId="3E8F9BA3"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ab/>
      </w:r>
      <w:r w:rsidRPr="00AB5E07">
        <w:rPr>
          <w:rFonts w:ascii="Times New Roman" w:hAnsi="Times New Roman" w:cs="Times New Roman"/>
          <w:sz w:val="24"/>
          <w:szCs w:val="24"/>
        </w:rPr>
        <w:tab/>
        <w:t>t = m;</w:t>
      </w:r>
    </w:p>
    <w:p w14:paraId="265290F6"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ab/>
      </w:r>
      <w:r w:rsidRPr="00AB5E07">
        <w:rPr>
          <w:rFonts w:ascii="Times New Roman" w:hAnsi="Times New Roman" w:cs="Times New Roman"/>
          <w:sz w:val="24"/>
          <w:szCs w:val="24"/>
        </w:rPr>
        <w:tab/>
        <w:t>m = n;</w:t>
      </w:r>
    </w:p>
    <w:p w14:paraId="488FF18D"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ab/>
      </w:r>
      <w:r w:rsidRPr="00AB5E07">
        <w:rPr>
          <w:rFonts w:ascii="Times New Roman" w:hAnsi="Times New Roman" w:cs="Times New Roman"/>
          <w:sz w:val="24"/>
          <w:szCs w:val="24"/>
        </w:rPr>
        <w:tab/>
        <w:t>n = t;</w:t>
      </w:r>
    </w:p>
    <w:p w14:paraId="5532934D"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w:t>
      </w:r>
    </w:p>
    <w:p w14:paraId="1049CC17"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k = 0;</w:t>
      </w:r>
    </w:p>
    <w:p w14:paraId="7A273D08"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while (m%2 == 0 &amp;&amp; n%2 == 0)</w:t>
      </w:r>
      <w:r w:rsidRPr="00AB5E07">
        <w:rPr>
          <w:rFonts w:ascii="Times New Roman" w:hAnsi="Times New Roman" w:cs="Times New Roman"/>
          <w:sz w:val="24"/>
          <w:szCs w:val="24"/>
        </w:rPr>
        <w:tab/>
      </w:r>
      <w:r w:rsidRPr="00AB5E07">
        <w:rPr>
          <w:rFonts w:ascii="Times New Roman" w:hAnsi="Times New Roman" w:cs="Times New Roman"/>
          <w:sz w:val="24"/>
          <w:szCs w:val="24"/>
        </w:rPr>
        <w:tab/>
      </w:r>
      <w:r w:rsidRPr="00AB5E07">
        <w:rPr>
          <w:rFonts w:ascii="Times New Roman" w:hAnsi="Times New Roman" w:cs="Times New Roman"/>
          <w:sz w:val="24"/>
          <w:szCs w:val="24"/>
        </w:rPr>
        <w:tab/>
        <w:t>/* m</w:t>
      </w:r>
      <w:r w:rsidRPr="00AB5E07">
        <w:rPr>
          <w:rFonts w:ascii="Times New Roman" w:hAnsi="Times New Roman" w:cs="Times New Roman"/>
          <w:sz w:val="24"/>
          <w:szCs w:val="24"/>
        </w:rPr>
        <w:t>和</w:t>
      </w:r>
      <w:r w:rsidRPr="00AB5E07">
        <w:rPr>
          <w:rFonts w:ascii="Times New Roman" w:hAnsi="Times New Roman" w:cs="Times New Roman"/>
          <w:sz w:val="24"/>
          <w:szCs w:val="24"/>
        </w:rPr>
        <w:t>n</w:t>
      </w:r>
      <w:r w:rsidRPr="00AB5E07">
        <w:rPr>
          <w:rFonts w:ascii="Times New Roman" w:hAnsi="Times New Roman" w:cs="Times New Roman"/>
          <w:sz w:val="24"/>
          <w:szCs w:val="24"/>
        </w:rPr>
        <w:t>均为偶数</w:t>
      </w:r>
      <w:r w:rsidRPr="00AB5E07">
        <w:rPr>
          <w:rFonts w:ascii="Times New Roman" w:hAnsi="Times New Roman" w:cs="Times New Roman"/>
          <w:sz w:val="24"/>
          <w:szCs w:val="24"/>
        </w:rPr>
        <w:t xml:space="preserve"> */</w:t>
      </w:r>
    </w:p>
    <w:p w14:paraId="4E5D6254"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w:t>
      </w:r>
    </w:p>
    <w:p w14:paraId="6F920542"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ab/>
      </w:r>
      <w:r w:rsidRPr="00AB5E07">
        <w:rPr>
          <w:rFonts w:ascii="Times New Roman" w:hAnsi="Times New Roman" w:cs="Times New Roman"/>
          <w:sz w:val="24"/>
          <w:szCs w:val="24"/>
        </w:rPr>
        <w:tab/>
        <w:t>m /= 2;</w:t>
      </w:r>
      <w:r w:rsidRPr="00AB5E07">
        <w:rPr>
          <w:rFonts w:ascii="Times New Roman" w:hAnsi="Times New Roman" w:cs="Times New Roman"/>
          <w:sz w:val="24"/>
          <w:szCs w:val="24"/>
        </w:rPr>
        <w:tab/>
      </w:r>
      <w:r w:rsidRPr="00AB5E07">
        <w:rPr>
          <w:rFonts w:ascii="Times New Roman" w:hAnsi="Times New Roman" w:cs="Times New Roman"/>
          <w:sz w:val="24"/>
          <w:szCs w:val="24"/>
        </w:rPr>
        <w:tab/>
      </w:r>
      <w:r w:rsidRPr="00AB5E07">
        <w:rPr>
          <w:rFonts w:ascii="Times New Roman" w:hAnsi="Times New Roman" w:cs="Times New Roman"/>
          <w:sz w:val="24"/>
          <w:szCs w:val="24"/>
        </w:rPr>
        <w:tab/>
      </w:r>
      <w:r w:rsidRPr="00AB5E07">
        <w:rPr>
          <w:rFonts w:ascii="Times New Roman" w:hAnsi="Times New Roman" w:cs="Times New Roman"/>
          <w:sz w:val="24"/>
          <w:szCs w:val="24"/>
        </w:rPr>
        <w:tab/>
      </w:r>
      <w:r w:rsidRPr="00AB5E07">
        <w:rPr>
          <w:rFonts w:ascii="Times New Roman" w:hAnsi="Times New Roman" w:cs="Times New Roman"/>
          <w:sz w:val="24"/>
          <w:szCs w:val="24"/>
        </w:rPr>
        <w:tab/>
      </w:r>
      <w:r w:rsidRPr="00AB5E07">
        <w:rPr>
          <w:rFonts w:ascii="Times New Roman" w:hAnsi="Times New Roman" w:cs="Times New Roman"/>
          <w:sz w:val="24"/>
          <w:szCs w:val="24"/>
        </w:rPr>
        <w:tab/>
      </w:r>
      <w:r w:rsidRPr="00AB5E07">
        <w:rPr>
          <w:rFonts w:ascii="Times New Roman" w:hAnsi="Times New Roman" w:cs="Times New Roman"/>
          <w:sz w:val="24"/>
          <w:szCs w:val="24"/>
        </w:rPr>
        <w:tab/>
      </w:r>
      <w:r w:rsidRPr="00AB5E07">
        <w:rPr>
          <w:rFonts w:ascii="Times New Roman" w:hAnsi="Times New Roman" w:cs="Times New Roman"/>
          <w:sz w:val="24"/>
          <w:szCs w:val="24"/>
        </w:rPr>
        <w:tab/>
        <w:t xml:space="preserve">/* </w:t>
      </w:r>
      <w:r w:rsidRPr="00AB5E07">
        <w:rPr>
          <w:rFonts w:ascii="Times New Roman" w:hAnsi="Times New Roman" w:cs="Times New Roman"/>
          <w:sz w:val="24"/>
          <w:szCs w:val="24"/>
        </w:rPr>
        <w:t>用</w:t>
      </w:r>
      <w:r w:rsidRPr="00AB5E07">
        <w:rPr>
          <w:rFonts w:ascii="Times New Roman" w:hAnsi="Times New Roman" w:cs="Times New Roman"/>
          <w:sz w:val="24"/>
          <w:szCs w:val="24"/>
        </w:rPr>
        <w:t>2</w:t>
      </w:r>
      <w:r w:rsidRPr="00AB5E07">
        <w:rPr>
          <w:rFonts w:ascii="Times New Roman" w:hAnsi="Times New Roman" w:cs="Times New Roman"/>
          <w:sz w:val="24"/>
          <w:szCs w:val="24"/>
        </w:rPr>
        <w:t>约简</w:t>
      </w:r>
      <w:r w:rsidRPr="00AB5E07">
        <w:rPr>
          <w:rFonts w:ascii="Times New Roman" w:hAnsi="Times New Roman" w:cs="Times New Roman"/>
          <w:sz w:val="24"/>
          <w:szCs w:val="24"/>
        </w:rPr>
        <w:t>m</w:t>
      </w:r>
      <w:r w:rsidRPr="00AB5E07">
        <w:rPr>
          <w:rFonts w:ascii="Times New Roman" w:hAnsi="Times New Roman" w:cs="Times New Roman"/>
          <w:sz w:val="24"/>
          <w:szCs w:val="24"/>
        </w:rPr>
        <w:t>和</w:t>
      </w:r>
      <w:r w:rsidRPr="00AB5E07">
        <w:rPr>
          <w:rFonts w:ascii="Times New Roman" w:hAnsi="Times New Roman" w:cs="Times New Roman"/>
          <w:sz w:val="24"/>
          <w:szCs w:val="24"/>
        </w:rPr>
        <w:t>n */</w:t>
      </w:r>
    </w:p>
    <w:p w14:paraId="4FE09F86"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ab/>
      </w:r>
      <w:r w:rsidRPr="00AB5E07">
        <w:rPr>
          <w:rFonts w:ascii="Times New Roman" w:hAnsi="Times New Roman" w:cs="Times New Roman"/>
          <w:sz w:val="24"/>
          <w:szCs w:val="24"/>
        </w:rPr>
        <w:tab/>
        <w:t>n /= 2;</w:t>
      </w:r>
    </w:p>
    <w:p w14:paraId="7754BCE8"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ab/>
      </w:r>
      <w:r w:rsidRPr="00AB5E07">
        <w:rPr>
          <w:rFonts w:ascii="Times New Roman" w:hAnsi="Times New Roman" w:cs="Times New Roman"/>
          <w:sz w:val="24"/>
          <w:szCs w:val="24"/>
        </w:rPr>
        <w:tab/>
        <w:t>k++;</w:t>
      </w:r>
    </w:p>
    <w:p w14:paraId="08DFF956"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w:t>
      </w:r>
    </w:p>
    <w:p w14:paraId="136CFED5"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lastRenderedPageBreak/>
        <w:t>for (p = 1; i = 0; i&lt;k; i++)  p *= 2;</w:t>
      </w:r>
      <w:r w:rsidRPr="00AB5E07">
        <w:rPr>
          <w:rFonts w:ascii="Times New Roman" w:hAnsi="Times New Roman" w:cs="Times New Roman"/>
          <w:sz w:val="24"/>
          <w:szCs w:val="24"/>
        </w:rPr>
        <w:tab/>
      </w:r>
      <w:r w:rsidRPr="00AB5E07">
        <w:rPr>
          <w:rFonts w:ascii="Times New Roman" w:hAnsi="Times New Roman" w:cs="Times New Roman"/>
          <w:sz w:val="24"/>
          <w:szCs w:val="24"/>
        </w:rPr>
        <w:tab/>
      </w:r>
      <w:r w:rsidRPr="00AB5E07">
        <w:rPr>
          <w:rFonts w:ascii="Times New Roman" w:hAnsi="Times New Roman" w:cs="Times New Roman"/>
          <w:sz w:val="24"/>
          <w:szCs w:val="24"/>
        </w:rPr>
        <w:tab/>
        <w:t xml:space="preserve">/* </w:t>
      </w:r>
      <w:r w:rsidRPr="00AB5E07">
        <w:rPr>
          <w:rFonts w:ascii="Times New Roman" w:hAnsi="Times New Roman" w:cs="Times New Roman"/>
          <w:sz w:val="24"/>
          <w:szCs w:val="24"/>
        </w:rPr>
        <w:t>求</w:t>
      </w:r>
      <w:r w:rsidRPr="00AB5E07">
        <w:rPr>
          <w:rFonts w:ascii="Times New Roman" w:hAnsi="Times New Roman" w:cs="Times New Roman"/>
          <w:sz w:val="24"/>
          <w:szCs w:val="24"/>
        </w:rPr>
        <w:t>p=2</w:t>
      </w:r>
      <w:r w:rsidRPr="00AB5E07">
        <w:rPr>
          <w:rFonts w:ascii="Times New Roman" w:hAnsi="Times New Roman" w:cs="Times New Roman"/>
          <w:sz w:val="24"/>
          <w:szCs w:val="24"/>
          <w:vertAlign w:val="superscript"/>
        </w:rPr>
        <w:t>k</w:t>
      </w:r>
      <w:r w:rsidRPr="00AB5E07">
        <w:rPr>
          <w:rFonts w:ascii="Times New Roman" w:hAnsi="Times New Roman" w:cs="Times New Roman"/>
          <w:sz w:val="24"/>
          <w:szCs w:val="24"/>
        </w:rPr>
        <w:t xml:space="preserve"> */</w:t>
      </w:r>
    </w:p>
    <w:p w14:paraId="5778F9C2"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while((d=m-n)!=n)</w:t>
      </w:r>
    </w:p>
    <w:p w14:paraId="57127326"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w:t>
      </w:r>
    </w:p>
    <w:p w14:paraId="79D85351"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ab/>
      </w:r>
      <w:r w:rsidRPr="00AB5E07">
        <w:rPr>
          <w:rFonts w:ascii="Times New Roman" w:hAnsi="Times New Roman" w:cs="Times New Roman"/>
          <w:sz w:val="24"/>
          <w:szCs w:val="24"/>
        </w:rPr>
        <w:tab/>
        <w:t>if(d&gt;n) m = d;</w:t>
      </w:r>
    </w:p>
    <w:p w14:paraId="7B013472"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ab/>
      </w:r>
      <w:r w:rsidRPr="00AB5E07">
        <w:rPr>
          <w:rFonts w:ascii="Times New Roman" w:hAnsi="Times New Roman" w:cs="Times New Roman"/>
          <w:sz w:val="24"/>
          <w:szCs w:val="24"/>
        </w:rPr>
        <w:tab/>
        <w:t>else</w:t>
      </w:r>
    </w:p>
    <w:p w14:paraId="7845FA83"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ab/>
      </w:r>
      <w:r w:rsidRPr="00AB5E07">
        <w:rPr>
          <w:rFonts w:ascii="Times New Roman" w:hAnsi="Times New Roman" w:cs="Times New Roman"/>
          <w:sz w:val="24"/>
          <w:szCs w:val="24"/>
        </w:rPr>
        <w:tab/>
        <w:t>{</w:t>
      </w:r>
    </w:p>
    <w:p w14:paraId="2FA87298"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ab/>
      </w:r>
      <w:r w:rsidRPr="00AB5E07">
        <w:rPr>
          <w:rFonts w:ascii="Times New Roman" w:hAnsi="Times New Roman" w:cs="Times New Roman"/>
          <w:sz w:val="24"/>
          <w:szCs w:val="24"/>
        </w:rPr>
        <w:tab/>
      </w:r>
      <w:r w:rsidRPr="00AB5E07">
        <w:rPr>
          <w:rFonts w:ascii="Times New Roman" w:hAnsi="Times New Roman" w:cs="Times New Roman"/>
          <w:sz w:val="24"/>
          <w:szCs w:val="24"/>
        </w:rPr>
        <w:tab/>
        <w:t>m = n;</w:t>
      </w:r>
    </w:p>
    <w:p w14:paraId="6C41068F"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ab/>
      </w:r>
      <w:r w:rsidRPr="00AB5E07">
        <w:rPr>
          <w:rFonts w:ascii="Times New Roman" w:hAnsi="Times New Roman" w:cs="Times New Roman"/>
          <w:sz w:val="24"/>
          <w:szCs w:val="24"/>
        </w:rPr>
        <w:tab/>
      </w:r>
      <w:r w:rsidRPr="00AB5E07">
        <w:rPr>
          <w:rFonts w:ascii="Times New Roman" w:hAnsi="Times New Roman" w:cs="Times New Roman"/>
          <w:sz w:val="24"/>
          <w:szCs w:val="24"/>
        </w:rPr>
        <w:tab/>
        <w:t>n = d;</w:t>
      </w:r>
    </w:p>
    <w:p w14:paraId="15A597E2"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ab/>
      </w:r>
      <w:r w:rsidRPr="00AB5E07">
        <w:rPr>
          <w:rFonts w:ascii="Times New Roman" w:hAnsi="Times New Roman" w:cs="Times New Roman"/>
          <w:sz w:val="24"/>
          <w:szCs w:val="24"/>
        </w:rPr>
        <w:tab/>
        <w:t>}</w:t>
      </w:r>
    </w:p>
    <w:p w14:paraId="0CC07D5D"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w:t>
      </w:r>
    </w:p>
    <w:p w14:paraId="4F961E78"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d *=p;</w:t>
      </w:r>
    </w:p>
    <w:p w14:paraId="4D1BB896"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printf("the greatest common divisor : %d", d);</w:t>
      </w:r>
    </w:p>
    <w:p w14:paraId="3B8527E9"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return 0;</w:t>
      </w:r>
    </w:p>
    <w:p w14:paraId="7E58F22D" w14:textId="77777777" w:rsidR="007275E6" w:rsidRPr="00AB5E07" w:rsidRDefault="007275E6" w:rsidP="00AB5E07">
      <w:pPr>
        <w:spacing w:line="320" w:lineRule="exact"/>
        <w:ind w:firstLine="420"/>
        <w:rPr>
          <w:rFonts w:ascii="Times New Roman" w:hAnsi="Times New Roman" w:cs="Times New Roman"/>
          <w:sz w:val="24"/>
          <w:szCs w:val="24"/>
        </w:rPr>
      </w:pPr>
      <w:r w:rsidRPr="00AB5E07">
        <w:rPr>
          <w:rFonts w:ascii="Times New Roman" w:hAnsi="Times New Roman" w:cs="Times New Roman"/>
          <w:sz w:val="24"/>
          <w:szCs w:val="24"/>
        </w:rPr>
        <w:t>}</w:t>
      </w:r>
    </w:p>
    <w:p w14:paraId="0FF5BDF0" w14:textId="77777777" w:rsidR="00AD62FF" w:rsidRPr="00AD62FF" w:rsidRDefault="00AD62FF" w:rsidP="00AD62FF">
      <w:pPr>
        <w:snapToGrid w:val="0"/>
        <w:spacing w:line="360" w:lineRule="auto"/>
        <w:rPr>
          <w:rFonts w:ascii="Times New Roman" w:eastAsia="宋体" w:hAnsi="Times New Roman" w:cs="Times New Roman"/>
          <w:b/>
          <w:sz w:val="24"/>
          <w:szCs w:val="24"/>
        </w:rPr>
      </w:pPr>
      <w:r w:rsidRPr="00AD62FF">
        <w:rPr>
          <w:rFonts w:ascii="Times New Roman" w:eastAsia="宋体" w:hAnsi="宋体" w:cs="Times New Roman"/>
          <w:b/>
          <w:sz w:val="24"/>
          <w:szCs w:val="24"/>
        </w:rPr>
        <w:t>解答：</w:t>
      </w:r>
    </w:p>
    <w:p w14:paraId="618455AF" w14:textId="654A2365" w:rsidR="00AD62FF" w:rsidRPr="00AD62FF" w:rsidRDefault="00AD62FF" w:rsidP="00AD62FF">
      <w:pPr>
        <w:snapToGrid w:val="0"/>
        <w:spacing w:line="360" w:lineRule="auto"/>
        <w:rPr>
          <w:rFonts w:ascii="Times New Roman" w:eastAsia="宋体" w:hAnsi="Times New Roman" w:cs="Times New Roman"/>
          <w:sz w:val="24"/>
          <w:szCs w:val="24"/>
        </w:rPr>
      </w:pPr>
      <w:r w:rsidRPr="00AD62FF">
        <w:rPr>
          <w:rFonts w:ascii="Times New Roman" w:eastAsia="宋体" w:hAnsi="Times New Roman" w:cs="Times New Roman"/>
          <w:sz w:val="24"/>
          <w:szCs w:val="24"/>
        </w:rPr>
        <w:tab/>
      </w:r>
      <w:r w:rsidRPr="00AD62FF">
        <w:rPr>
          <w:rFonts w:ascii="Times New Roman" w:eastAsia="宋体" w:hAnsi="宋体" w:cs="Times New Roman"/>
          <w:sz w:val="24"/>
          <w:szCs w:val="24"/>
        </w:rPr>
        <w:t>替换后的程序如下所示：</w:t>
      </w:r>
    </w:p>
    <w:p w14:paraId="6A0E19F1" w14:textId="77777777" w:rsidR="00AD62FF" w:rsidRPr="00AD62FF" w:rsidRDefault="00AD62FF" w:rsidP="00AD62FF">
      <w:pPr>
        <w:widowControl/>
        <w:shd w:val="clear" w:color="auto" w:fill="FFFFFF"/>
        <w:spacing w:line="285" w:lineRule="atLeast"/>
        <w:ind w:firstLine="420"/>
        <w:jc w:val="left"/>
        <w:rPr>
          <w:rFonts w:ascii="Consolas" w:eastAsia="宋体" w:hAnsi="Consolas" w:cs="宋体"/>
          <w:color w:val="000000"/>
          <w:kern w:val="0"/>
          <w:szCs w:val="21"/>
        </w:rPr>
      </w:pPr>
      <w:r w:rsidRPr="00AD62FF">
        <w:rPr>
          <w:rFonts w:ascii="Consolas" w:eastAsia="宋体" w:hAnsi="Consolas" w:cs="宋体"/>
          <w:color w:val="AF00DB"/>
          <w:kern w:val="0"/>
          <w:szCs w:val="21"/>
        </w:rPr>
        <w:t>#include</w:t>
      </w:r>
      <w:r w:rsidRPr="00AD62FF">
        <w:rPr>
          <w:rFonts w:ascii="Consolas" w:eastAsia="宋体" w:hAnsi="Consolas" w:cs="宋体"/>
          <w:color w:val="A31515"/>
          <w:kern w:val="0"/>
          <w:szCs w:val="21"/>
        </w:rPr>
        <w:t>&lt;stdio.h&gt;</w:t>
      </w:r>
    </w:p>
    <w:p w14:paraId="3A061E99" w14:textId="77777777" w:rsidR="00AD62FF" w:rsidRPr="00AD62FF" w:rsidRDefault="00AD62FF" w:rsidP="00AD62FF">
      <w:pPr>
        <w:widowControl/>
        <w:shd w:val="clear" w:color="auto" w:fill="FFFFFF"/>
        <w:spacing w:line="285" w:lineRule="atLeast"/>
        <w:ind w:firstLine="420"/>
        <w:jc w:val="left"/>
        <w:rPr>
          <w:rFonts w:ascii="Consolas" w:eastAsia="宋体" w:hAnsi="Consolas" w:cs="宋体"/>
          <w:color w:val="000000"/>
          <w:kern w:val="0"/>
          <w:szCs w:val="21"/>
        </w:rPr>
      </w:pPr>
      <w:r w:rsidRPr="00AD62FF">
        <w:rPr>
          <w:rFonts w:ascii="Consolas" w:eastAsia="宋体" w:hAnsi="Consolas" w:cs="宋体"/>
          <w:color w:val="0000FF"/>
          <w:kern w:val="0"/>
          <w:szCs w:val="21"/>
        </w:rPr>
        <w:t>int</w:t>
      </w:r>
      <w:r w:rsidRPr="00AD62FF">
        <w:rPr>
          <w:rFonts w:ascii="Consolas" w:eastAsia="宋体" w:hAnsi="Consolas" w:cs="宋体"/>
          <w:color w:val="000000"/>
          <w:kern w:val="0"/>
          <w:szCs w:val="21"/>
        </w:rPr>
        <w:t> </w:t>
      </w:r>
      <w:r w:rsidRPr="00AD62FF">
        <w:rPr>
          <w:rFonts w:ascii="Consolas" w:eastAsia="宋体" w:hAnsi="Consolas" w:cs="宋体"/>
          <w:color w:val="795E26"/>
          <w:kern w:val="0"/>
          <w:szCs w:val="21"/>
        </w:rPr>
        <w:t>main</w:t>
      </w:r>
      <w:r w:rsidRPr="00AD62FF">
        <w:rPr>
          <w:rFonts w:ascii="Consolas" w:eastAsia="宋体" w:hAnsi="Consolas" w:cs="宋体"/>
          <w:color w:val="000000"/>
          <w:kern w:val="0"/>
          <w:szCs w:val="21"/>
        </w:rPr>
        <w:t>()</w:t>
      </w:r>
    </w:p>
    <w:p w14:paraId="17D0AA94" w14:textId="77777777" w:rsidR="00AD62FF" w:rsidRPr="00AD62FF" w:rsidRDefault="00AD62FF" w:rsidP="00AD62FF">
      <w:pPr>
        <w:widowControl/>
        <w:shd w:val="clear" w:color="auto" w:fill="FFFFFF"/>
        <w:spacing w:line="285" w:lineRule="atLeast"/>
        <w:ind w:firstLine="420"/>
        <w:jc w:val="left"/>
        <w:rPr>
          <w:rFonts w:ascii="Consolas" w:eastAsia="宋体" w:hAnsi="Consolas" w:cs="宋体"/>
          <w:color w:val="000000"/>
          <w:kern w:val="0"/>
          <w:szCs w:val="21"/>
        </w:rPr>
      </w:pPr>
      <w:r w:rsidRPr="00AD62FF">
        <w:rPr>
          <w:rFonts w:ascii="Consolas" w:eastAsia="宋体" w:hAnsi="Consolas" w:cs="宋体"/>
          <w:color w:val="000000"/>
          <w:kern w:val="0"/>
          <w:szCs w:val="21"/>
        </w:rPr>
        <w:t>{</w:t>
      </w:r>
    </w:p>
    <w:p w14:paraId="3B2C9ED2" w14:textId="77777777" w:rsidR="00AD62FF" w:rsidRPr="00AD62FF" w:rsidRDefault="00AD62FF" w:rsidP="00AD62FF">
      <w:pPr>
        <w:widowControl/>
        <w:shd w:val="clear" w:color="auto" w:fill="FFFFFF"/>
        <w:spacing w:line="285" w:lineRule="atLeast"/>
        <w:ind w:firstLine="420"/>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sidRPr="00AD62FF">
        <w:rPr>
          <w:rFonts w:ascii="Consolas" w:eastAsia="宋体" w:hAnsi="Consolas" w:cs="宋体"/>
          <w:color w:val="0000FF"/>
          <w:kern w:val="0"/>
          <w:szCs w:val="21"/>
        </w:rPr>
        <w:t>int</w:t>
      </w:r>
      <w:r w:rsidRPr="00AD62FF">
        <w:rPr>
          <w:rFonts w:ascii="Consolas" w:eastAsia="宋体" w:hAnsi="Consolas" w:cs="宋体"/>
          <w:color w:val="000000"/>
          <w:kern w:val="0"/>
          <w:szCs w:val="21"/>
        </w:rPr>
        <w:t> </w:t>
      </w:r>
      <w:r w:rsidRPr="00AD62FF">
        <w:rPr>
          <w:rFonts w:ascii="Consolas" w:eastAsia="宋体" w:hAnsi="Consolas" w:cs="宋体"/>
          <w:color w:val="001080"/>
          <w:kern w:val="0"/>
          <w:szCs w:val="21"/>
        </w:rPr>
        <w:t>m</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n</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k</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p</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i</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d</w:t>
      </w:r>
      <w:r w:rsidRPr="00AD62FF">
        <w:rPr>
          <w:rFonts w:ascii="Consolas" w:eastAsia="宋体" w:hAnsi="Consolas" w:cs="宋体"/>
          <w:color w:val="000000"/>
          <w:kern w:val="0"/>
          <w:szCs w:val="21"/>
        </w:rPr>
        <w:t>;</w:t>
      </w:r>
    </w:p>
    <w:p w14:paraId="39D5BAD4" w14:textId="77777777" w:rsidR="00AD62FF" w:rsidRPr="00AD62FF" w:rsidRDefault="00AD62FF" w:rsidP="00AD62FF">
      <w:pPr>
        <w:widowControl/>
        <w:shd w:val="clear" w:color="auto" w:fill="FFFFFF"/>
        <w:spacing w:line="285" w:lineRule="atLeast"/>
        <w:ind w:firstLine="420"/>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sidRPr="00AD62FF">
        <w:rPr>
          <w:rFonts w:ascii="Consolas" w:eastAsia="宋体" w:hAnsi="Consolas" w:cs="宋体"/>
          <w:color w:val="795E26"/>
          <w:kern w:val="0"/>
          <w:szCs w:val="21"/>
        </w:rPr>
        <w:t>printf</w:t>
      </w:r>
      <w:r w:rsidRPr="00AD62FF">
        <w:rPr>
          <w:rFonts w:ascii="Consolas" w:eastAsia="宋体" w:hAnsi="Consolas" w:cs="宋体"/>
          <w:color w:val="000000"/>
          <w:kern w:val="0"/>
          <w:szCs w:val="21"/>
        </w:rPr>
        <w:t>(</w:t>
      </w:r>
      <w:r w:rsidRPr="00AD62FF">
        <w:rPr>
          <w:rFonts w:ascii="Consolas" w:eastAsia="宋体" w:hAnsi="Consolas" w:cs="宋体"/>
          <w:color w:val="A31515"/>
          <w:kern w:val="0"/>
          <w:szCs w:val="21"/>
        </w:rPr>
        <w:t>"input m,n</w:t>
      </w:r>
      <w:r w:rsidRPr="00AD62FF">
        <w:rPr>
          <w:rFonts w:ascii="Consolas" w:eastAsia="宋体" w:hAnsi="Consolas" w:cs="宋体"/>
          <w:color w:val="EE0000"/>
          <w:kern w:val="0"/>
          <w:szCs w:val="21"/>
        </w:rPr>
        <w:t>\n</w:t>
      </w:r>
      <w:r w:rsidRPr="00AD62FF">
        <w:rPr>
          <w:rFonts w:ascii="Consolas" w:eastAsia="宋体" w:hAnsi="Consolas" w:cs="宋体"/>
          <w:color w:val="A31515"/>
          <w:kern w:val="0"/>
          <w:szCs w:val="21"/>
        </w:rPr>
        <w:t>"</w:t>
      </w:r>
      <w:r w:rsidRPr="00AD62FF">
        <w:rPr>
          <w:rFonts w:ascii="Consolas" w:eastAsia="宋体" w:hAnsi="Consolas" w:cs="宋体"/>
          <w:color w:val="000000"/>
          <w:kern w:val="0"/>
          <w:szCs w:val="21"/>
        </w:rPr>
        <w:t>);</w:t>
      </w:r>
    </w:p>
    <w:p w14:paraId="576D1701" w14:textId="77777777" w:rsidR="00AD62FF" w:rsidRPr="00AD62FF" w:rsidRDefault="00AD62FF" w:rsidP="00AD62FF">
      <w:pPr>
        <w:widowControl/>
        <w:shd w:val="clear" w:color="auto" w:fill="FFFFFF"/>
        <w:spacing w:line="285" w:lineRule="atLeast"/>
        <w:ind w:firstLine="420"/>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sidRPr="00AD62FF">
        <w:rPr>
          <w:rFonts w:ascii="Consolas" w:eastAsia="宋体" w:hAnsi="Consolas" w:cs="宋体"/>
          <w:color w:val="795E26"/>
          <w:kern w:val="0"/>
          <w:szCs w:val="21"/>
        </w:rPr>
        <w:t>scanf</w:t>
      </w:r>
      <w:r w:rsidRPr="00AD62FF">
        <w:rPr>
          <w:rFonts w:ascii="Consolas" w:eastAsia="宋体" w:hAnsi="Consolas" w:cs="宋体"/>
          <w:color w:val="000000"/>
          <w:kern w:val="0"/>
          <w:szCs w:val="21"/>
        </w:rPr>
        <w:t>(</w:t>
      </w:r>
      <w:r w:rsidRPr="00AD62FF">
        <w:rPr>
          <w:rFonts w:ascii="Consolas" w:eastAsia="宋体" w:hAnsi="Consolas" w:cs="宋体"/>
          <w:color w:val="A31515"/>
          <w:kern w:val="0"/>
          <w:szCs w:val="21"/>
        </w:rPr>
        <w:t>"%d%d"</w:t>
      </w:r>
      <w:r w:rsidRPr="00AD62FF">
        <w:rPr>
          <w:rFonts w:ascii="Consolas" w:eastAsia="宋体" w:hAnsi="Consolas" w:cs="宋体"/>
          <w:color w:val="000000"/>
          <w:kern w:val="0"/>
          <w:szCs w:val="21"/>
        </w:rPr>
        <w:t>,&amp;</w:t>
      </w:r>
      <w:r w:rsidRPr="00AD62FF">
        <w:rPr>
          <w:rFonts w:ascii="Consolas" w:eastAsia="宋体" w:hAnsi="Consolas" w:cs="宋体"/>
          <w:color w:val="001080"/>
          <w:kern w:val="0"/>
          <w:szCs w:val="21"/>
        </w:rPr>
        <w:t>m</w:t>
      </w:r>
      <w:r w:rsidRPr="00AD62FF">
        <w:rPr>
          <w:rFonts w:ascii="Consolas" w:eastAsia="宋体" w:hAnsi="Consolas" w:cs="宋体"/>
          <w:color w:val="000000"/>
          <w:kern w:val="0"/>
          <w:szCs w:val="21"/>
        </w:rPr>
        <w:t>,&amp;</w:t>
      </w:r>
      <w:r w:rsidRPr="00AD62FF">
        <w:rPr>
          <w:rFonts w:ascii="Consolas" w:eastAsia="宋体" w:hAnsi="Consolas" w:cs="宋体"/>
          <w:color w:val="001080"/>
          <w:kern w:val="0"/>
          <w:szCs w:val="21"/>
        </w:rPr>
        <w:t>n</w:t>
      </w:r>
      <w:r w:rsidRPr="00AD62FF">
        <w:rPr>
          <w:rFonts w:ascii="Consolas" w:eastAsia="宋体" w:hAnsi="Consolas" w:cs="宋体"/>
          <w:color w:val="000000"/>
          <w:kern w:val="0"/>
          <w:szCs w:val="21"/>
        </w:rPr>
        <w:t>);</w:t>
      </w:r>
    </w:p>
    <w:p w14:paraId="0F185FDA" w14:textId="77777777" w:rsidR="00AD62FF" w:rsidRPr="00AD62FF" w:rsidRDefault="00AD62FF" w:rsidP="00AD62FF">
      <w:pPr>
        <w:widowControl/>
        <w:shd w:val="clear" w:color="auto" w:fill="FFFFFF"/>
        <w:spacing w:line="285" w:lineRule="atLeast"/>
        <w:ind w:firstLine="420"/>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sidRPr="00AD62FF">
        <w:rPr>
          <w:rFonts w:ascii="Consolas" w:eastAsia="宋体" w:hAnsi="Consolas" w:cs="宋体"/>
          <w:color w:val="795E26"/>
          <w:kern w:val="0"/>
          <w:szCs w:val="21"/>
        </w:rPr>
        <w:t>getchar</w:t>
      </w:r>
      <w:r w:rsidRPr="00AD62FF">
        <w:rPr>
          <w:rFonts w:ascii="Consolas" w:eastAsia="宋体" w:hAnsi="Consolas" w:cs="宋体"/>
          <w:color w:val="000000"/>
          <w:kern w:val="0"/>
          <w:szCs w:val="21"/>
        </w:rPr>
        <w:t>();</w:t>
      </w:r>
    </w:p>
    <w:p w14:paraId="3521E38C" w14:textId="77777777" w:rsidR="00AD62FF" w:rsidRPr="00AD62FF" w:rsidRDefault="00AD62FF" w:rsidP="00AD62FF">
      <w:pPr>
        <w:widowControl/>
        <w:shd w:val="clear" w:color="auto" w:fill="FFFFFF"/>
        <w:spacing w:line="285" w:lineRule="atLeast"/>
        <w:ind w:firstLine="420"/>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sidRPr="00AD62FF">
        <w:rPr>
          <w:rFonts w:ascii="Consolas" w:eastAsia="宋体" w:hAnsi="Consolas" w:cs="宋体"/>
          <w:color w:val="AF00DB"/>
          <w:kern w:val="0"/>
          <w:szCs w:val="21"/>
        </w:rPr>
        <w:t>if</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m</w:t>
      </w:r>
      <w:r w:rsidRPr="00AD62FF">
        <w:rPr>
          <w:rFonts w:ascii="Consolas" w:eastAsia="宋体" w:hAnsi="Consolas" w:cs="宋体"/>
          <w:color w:val="000000"/>
          <w:kern w:val="0"/>
          <w:szCs w:val="21"/>
        </w:rPr>
        <w:t>&lt;</w:t>
      </w:r>
      <w:r w:rsidRPr="00AD62FF">
        <w:rPr>
          <w:rFonts w:ascii="Consolas" w:eastAsia="宋体" w:hAnsi="Consolas" w:cs="宋体"/>
          <w:color w:val="001080"/>
          <w:kern w:val="0"/>
          <w:szCs w:val="21"/>
        </w:rPr>
        <w:t>n</w:t>
      </w:r>
      <w:r w:rsidRPr="00AD62FF">
        <w:rPr>
          <w:rFonts w:ascii="Consolas" w:eastAsia="宋体" w:hAnsi="Consolas" w:cs="宋体"/>
          <w:color w:val="000000"/>
          <w:kern w:val="0"/>
          <w:szCs w:val="21"/>
        </w:rPr>
        <w:t>)</w:t>
      </w:r>
    </w:p>
    <w:p w14:paraId="702331EC" w14:textId="77777777" w:rsidR="00AD62FF" w:rsidRPr="00AD62FF" w:rsidRDefault="00AD62FF" w:rsidP="00AD62FF">
      <w:pPr>
        <w:widowControl/>
        <w:shd w:val="clear" w:color="auto" w:fill="FFFFFF"/>
        <w:spacing w:line="285" w:lineRule="atLeast"/>
        <w:ind w:firstLine="420"/>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p>
    <w:p w14:paraId="113F1031" w14:textId="77777777" w:rsidR="00AD62FF" w:rsidRPr="00AD62FF" w:rsidRDefault="00AD62FF" w:rsidP="00AD62FF">
      <w:pPr>
        <w:widowControl/>
        <w:shd w:val="clear" w:color="auto" w:fill="FFFFFF"/>
        <w:spacing w:line="285" w:lineRule="atLeast"/>
        <w:ind w:firstLine="420"/>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sidRPr="00AD62FF">
        <w:rPr>
          <w:rFonts w:ascii="Consolas" w:eastAsia="宋体" w:hAnsi="Consolas" w:cs="宋体"/>
          <w:color w:val="001080"/>
          <w:kern w:val="0"/>
          <w:szCs w:val="21"/>
        </w:rPr>
        <w:t>n</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m</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n</w:t>
      </w:r>
      <w:r w:rsidRPr="00AD62FF">
        <w:rPr>
          <w:rFonts w:ascii="Consolas" w:eastAsia="宋体" w:hAnsi="Consolas" w:cs="宋体"/>
          <w:color w:val="000000"/>
          <w:kern w:val="0"/>
          <w:szCs w:val="21"/>
        </w:rPr>
        <w:t>;</w:t>
      </w:r>
    </w:p>
    <w:p w14:paraId="3B5CD92E" w14:textId="77777777" w:rsidR="00AD62FF" w:rsidRPr="00AD62FF" w:rsidRDefault="00AD62FF" w:rsidP="00AD62FF">
      <w:pPr>
        <w:widowControl/>
        <w:shd w:val="clear" w:color="auto" w:fill="FFFFFF"/>
        <w:spacing w:line="285" w:lineRule="atLeast"/>
        <w:ind w:firstLine="420"/>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sidRPr="00AD62FF">
        <w:rPr>
          <w:rFonts w:ascii="Consolas" w:eastAsia="宋体" w:hAnsi="Consolas" w:cs="宋体"/>
          <w:color w:val="001080"/>
          <w:kern w:val="0"/>
          <w:szCs w:val="21"/>
        </w:rPr>
        <w:t>m</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n</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m</w:t>
      </w:r>
      <w:r w:rsidRPr="00AD62FF">
        <w:rPr>
          <w:rFonts w:ascii="Consolas" w:eastAsia="宋体" w:hAnsi="Consolas" w:cs="宋体"/>
          <w:color w:val="000000"/>
          <w:kern w:val="0"/>
          <w:szCs w:val="21"/>
        </w:rPr>
        <w:t>;</w:t>
      </w:r>
    </w:p>
    <w:p w14:paraId="74048815" w14:textId="77777777" w:rsidR="00AD62FF" w:rsidRPr="00AD62FF" w:rsidRDefault="00AD62FF" w:rsidP="00AD62FF">
      <w:pPr>
        <w:widowControl/>
        <w:shd w:val="clear" w:color="auto" w:fill="FFFFFF"/>
        <w:spacing w:line="285" w:lineRule="atLeast"/>
        <w:ind w:firstLine="420"/>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sidRPr="00AD62FF">
        <w:rPr>
          <w:rFonts w:ascii="Consolas" w:eastAsia="宋体" w:hAnsi="Consolas" w:cs="宋体"/>
          <w:color w:val="001080"/>
          <w:kern w:val="0"/>
          <w:szCs w:val="21"/>
        </w:rPr>
        <w:t>n</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m</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n</w:t>
      </w:r>
      <w:r w:rsidRPr="00AD62FF">
        <w:rPr>
          <w:rFonts w:ascii="Consolas" w:eastAsia="宋体" w:hAnsi="Consolas" w:cs="宋体"/>
          <w:color w:val="000000"/>
          <w:kern w:val="0"/>
          <w:szCs w:val="21"/>
        </w:rPr>
        <w:t>;</w:t>
      </w:r>
    </w:p>
    <w:p w14:paraId="6CE58DAE" w14:textId="1D6AE559" w:rsidR="00AD62FF" w:rsidRPr="00AD62FF" w:rsidRDefault="00AD62FF" w:rsidP="00AD62FF">
      <w:pPr>
        <w:widowControl/>
        <w:shd w:val="clear" w:color="auto" w:fill="FFFFFF"/>
        <w:spacing w:line="285" w:lineRule="atLeast"/>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Pr>
          <w:rFonts w:ascii="Consolas" w:eastAsia="宋体" w:hAnsi="Consolas" w:cs="宋体"/>
          <w:color w:val="000000"/>
          <w:kern w:val="0"/>
          <w:szCs w:val="21"/>
        </w:rPr>
        <w:tab/>
      </w:r>
      <w:r w:rsidRPr="00AD62FF">
        <w:rPr>
          <w:rFonts w:ascii="Consolas" w:eastAsia="宋体" w:hAnsi="Consolas" w:cs="宋体"/>
          <w:color w:val="000000"/>
          <w:kern w:val="0"/>
          <w:szCs w:val="21"/>
        </w:rPr>
        <w:t>   } </w:t>
      </w:r>
    </w:p>
    <w:p w14:paraId="3D793663" w14:textId="77777777" w:rsidR="00AD62FF" w:rsidRPr="00AD62FF" w:rsidRDefault="00AD62FF" w:rsidP="00AD62FF">
      <w:pPr>
        <w:widowControl/>
        <w:shd w:val="clear" w:color="auto" w:fill="FFFFFF"/>
        <w:spacing w:line="285" w:lineRule="atLeast"/>
        <w:ind w:firstLine="420"/>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sidRPr="00AD62FF">
        <w:rPr>
          <w:rFonts w:ascii="Consolas" w:eastAsia="宋体" w:hAnsi="Consolas" w:cs="宋体"/>
          <w:color w:val="001080"/>
          <w:kern w:val="0"/>
          <w:szCs w:val="21"/>
        </w:rPr>
        <w:t>k</w:t>
      </w:r>
      <w:r w:rsidRPr="00AD62FF">
        <w:rPr>
          <w:rFonts w:ascii="Consolas" w:eastAsia="宋体" w:hAnsi="Consolas" w:cs="宋体"/>
          <w:color w:val="000000"/>
          <w:kern w:val="0"/>
          <w:szCs w:val="21"/>
        </w:rPr>
        <w:t>=</w:t>
      </w:r>
      <w:r w:rsidRPr="00AD62FF">
        <w:rPr>
          <w:rFonts w:ascii="Consolas" w:eastAsia="宋体" w:hAnsi="Consolas" w:cs="宋体"/>
          <w:color w:val="098658"/>
          <w:kern w:val="0"/>
          <w:szCs w:val="21"/>
        </w:rPr>
        <w:t>0</w:t>
      </w:r>
      <w:r w:rsidRPr="00AD62FF">
        <w:rPr>
          <w:rFonts w:ascii="Consolas" w:eastAsia="宋体" w:hAnsi="Consolas" w:cs="宋体"/>
          <w:color w:val="000000"/>
          <w:kern w:val="0"/>
          <w:szCs w:val="21"/>
        </w:rPr>
        <w:t>;</w:t>
      </w:r>
    </w:p>
    <w:p w14:paraId="6E283646" w14:textId="28ED5A0E" w:rsidR="00AD62FF" w:rsidRPr="00AD62FF" w:rsidRDefault="00AD62FF" w:rsidP="00AD62FF">
      <w:pPr>
        <w:widowControl/>
        <w:shd w:val="clear" w:color="auto" w:fill="FFFFFF"/>
        <w:spacing w:line="285" w:lineRule="atLeast"/>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Pr>
          <w:rFonts w:ascii="Consolas" w:eastAsia="宋体" w:hAnsi="Consolas" w:cs="宋体"/>
          <w:color w:val="000000"/>
          <w:kern w:val="0"/>
          <w:szCs w:val="21"/>
        </w:rPr>
        <w:tab/>
      </w:r>
      <w:r w:rsidRPr="00AD62FF">
        <w:rPr>
          <w:rFonts w:ascii="Consolas" w:eastAsia="宋体" w:hAnsi="Consolas" w:cs="宋体"/>
          <w:color w:val="000000"/>
          <w:kern w:val="0"/>
          <w:szCs w:val="21"/>
        </w:rPr>
        <w:t>   </w:t>
      </w:r>
      <w:r w:rsidRPr="00AD62FF">
        <w:rPr>
          <w:rFonts w:ascii="Consolas" w:eastAsia="宋体" w:hAnsi="Consolas" w:cs="宋体"/>
          <w:color w:val="AF00DB"/>
          <w:kern w:val="0"/>
          <w:szCs w:val="21"/>
        </w:rPr>
        <w:t>while</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m</w:t>
      </w:r>
      <w:r w:rsidRPr="00AD62FF">
        <w:rPr>
          <w:rFonts w:ascii="Consolas" w:eastAsia="宋体" w:hAnsi="Consolas" w:cs="宋体"/>
          <w:color w:val="000000"/>
          <w:kern w:val="0"/>
          <w:szCs w:val="21"/>
        </w:rPr>
        <w:t>&amp;</w:t>
      </w:r>
      <w:r w:rsidRPr="00AD62FF">
        <w:rPr>
          <w:rFonts w:ascii="Consolas" w:eastAsia="宋体" w:hAnsi="Consolas" w:cs="宋体"/>
          <w:color w:val="098658"/>
          <w:kern w:val="0"/>
          <w:szCs w:val="21"/>
        </w:rPr>
        <w:t>1</w:t>
      </w:r>
      <w:r w:rsidRPr="00AD62FF">
        <w:rPr>
          <w:rFonts w:ascii="Consolas" w:eastAsia="宋体" w:hAnsi="Consolas" w:cs="宋体"/>
          <w:color w:val="000000"/>
          <w:kern w:val="0"/>
          <w:szCs w:val="21"/>
        </w:rPr>
        <w:t>==</w:t>
      </w:r>
      <w:r w:rsidRPr="00AD62FF">
        <w:rPr>
          <w:rFonts w:ascii="Consolas" w:eastAsia="宋体" w:hAnsi="Consolas" w:cs="宋体"/>
          <w:color w:val="098658"/>
          <w:kern w:val="0"/>
          <w:szCs w:val="21"/>
        </w:rPr>
        <w:t>0</w:t>
      </w:r>
      <w:r w:rsidRPr="00AD62FF">
        <w:rPr>
          <w:rFonts w:ascii="Consolas" w:eastAsia="宋体" w:hAnsi="Consolas" w:cs="宋体"/>
          <w:color w:val="000000"/>
          <w:kern w:val="0"/>
          <w:szCs w:val="21"/>
        </w:rPr>
        <w:t> &amp;&amp; </w:t>
      </w:r>
      <w:r w:rsidRPr="00AD62FF">
        <w:rPr>
          <w:rFonts w:ascii="Consolas" w:eastAsia="宋体" w:hAnsi="Consolas" w:cs="宋体"/>
          <w:color w:val="001080"/>
          <w:kern w:val="0"/>
          <w:szCs w:val="21"/>
        </w:rPr>
        <w:t>n</w:t>
      </w:r>
      <w:r w:rsidRPr="00AD62FF">
        <w:rPr>
          <w:rFonts w:ascii="Consolas" w:eastAsia="宋体" w:hAnsi="Consolas" w:cs="宋体"/>
          <w:color w:val="000000"/>
          <w:kern w:val="0"/>
          <w:szCs w:val="21"/>
        </w:rPr>
        <w:t>&amp;</w:t>
      </w:r>
      <w:r w:rsidRPr="00AD62FF">
        <w:rPr>
          <w:rFonts w:ascii="Consolas" w:eastAsia="宋体" w:hAnsi="Consolas" w:cs="宋体"/>
          <w:color w:val="098658"/>
          <w:kern w:val="0"/>
          <w:szCs w:val="21"/>
        </w:rPr>
        <w:t>1</w:t>
      </w:r>
      <w:r w:rsidRPr="00AD62FF">
        <w:rPr>
          <w:rFonts w:ascii="Consolas" w:eastAsia="宋体" w:hAnsi="Consolas" w:cs="宋体"/>
          <w:color w:val="000000"/>
          <w:kern w:val="0"/>
          <w:szCs w:val="21"/>
        </w:rPr>
        <w:t>==</w:t>
      </w:r>
      <w:r w:rsidRPr="00AD62FF">
        <w:rPr>
          <w:rFonts w:ascii="Consolas" w:eastAsia="宋体" w:hAnsi="Consolas" w:cs="宋体"/>
          <w:color w:val="098658"/>
          <w:kern w:val="0"/>
          <w:szCs w:val="21"/>
        </w:rPr>
        <w:t>0</w:t>
      </w:r>
      <w:r w:rsidRPr="00AD62FF">
        <w:rPr>
          <w:rFonts w:ascii="Consolas" w:eastAsia="宋体" w:hAnsi="Consolas" w:cs="宋体"/>
          <w:color w:val="000000"/>
          <w:kern w:val="0"/>
          <w:szCs w:val="21"/>
        </w:rPr>
        <w:t>)</w:t>
      </w:r>
    </w:p>
    <w:p w14:paraId="17B7121E" w14:textId="34A492F1" w:rsidR="00AD62FF" w:rsidRPr="00AD62FF" w:rsidRDefault="00AD62FF" w:rsidP="00AD62FF">
      <w:pPr>
        <w:widowControl/>
        <w:shd w:val="clear" w:color="auto" w:fill="FFFFFF"/>
        <w:spacing w:line="285" w:lineRule="atLeast"/>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Pr>
          <w:rFonts w:ascii="Consolas" w:eastAsia="宋体" w:hAnsi="Consolas" w:cs="宋体"/>
          <w:color w:val="000000"/>
          <w:kern w:val="0"/>
          <w:szCs w:val="21"/>
        </w:rPr>
        <w:tab/>
      </w:r>
      <w:r w:rsidRPr="00AD62FF">
        <w:rPr>
          <w:rFonts w:ascii="Consolas" w:eastAsia="宋体" w:hAnsi="Consolas" w:cs="宋体"/>
          <w:color w:val="000000"/>
          <w:kern w:val="0"/>
          <w:szCs w:val="21"/>
        </w:rPr>
        <w:t>   {</w:t>
      </w:r>
    </w:p>
    <w:p w14:paraId="653ED7F2" w14:textId="28A608CF" w:rsidR="00AD62FF" w:rsidRPr="00AD62FF" w:rsidRDefault="00AD62FF" w:rsidP="00AD62FF">
      <w:pPr>
        <w:widowControl/>
        <w:shd w:val="clear" w:color="auto" w:fill="FFFFFF"/>
        <w:spacing w:line="285" w:lineRule="atLeast"/>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Pr>
          <w:rFonts w:ascii="Consolas" w:eastAsia="宋体" w:hAnsi="Consolas" w:cs="宋体"/>
          <w:color w:val="000000"/>
          <w:kern w:val="0"/>
          <w:szCs w:val="21"/>
        </w:rPr>
        <w:tab/>
      </w:r>
      <w:r w:rsidRPr="00AD62FF">
        <w:rPr>
          <w:rFonts w:ascii="Consolas" w:eastAsia="宋体" w:hAnsi="Consolas" w:cs="宋体"/>
          <w:color w:val="000000"/>
          <w:kern w:val="0"/>
          <w:szCs w:val="21"/>
        </w:rPr>
        <w:t>       </w:t>
      </w:r>
      <w:r w:rsidRPr="00AD62FF">
        <w:rPr>
          <w:rFonts w:ascii="Consolas" w:eastAsia="宋体" w:hAnsi="Consolas" w:cs="宋体"/>
          <w:color w:val="001080"/>
          <w:kern w:val="0"/>
          <w:szCs w:val="21"/>
        </w:rPr>
        <w:t>m</w:t>
      </w:r>
      <w:r w:rsidRPr="00AD62FF">
        <w:rPr>
          <w:rFonts w:ascii="Consolas" w:eastAsia="宋体" w:hAnsi="Consolas" w:cs="宋体"/>
          <w:color w:val="000000"/>
          <w:kern w:val="0"/>
          <w:szCs w:val="21"/>
        </w:rPr>
        <w:t>/=</w:t>
      </w:r>
      <w:r w:rsidRPr="00AD62FF">
        <w:rPr>
          <w:rFonts w:ascii="Consolas" w:eastAsia="宋体" w:hAnsi="Consolas" w:cs="宋体"/>
          <w:color w:val="098658"/>
          <w:kern w:val="0"/>
          <w:szCs w:val="21"/>
        </w:rPr>
        <w:t>2</w:t>
      </w:r>
      <w:r w:rsidRPr="00AD62FF">
        <w:rPr>
          <w:rFonts w:ascii="Consolas" w:eastAsia="宋体" w:hAnsi="Consolas" w:cs="宋体"/>
          <w:color w:val="000000"/>
          <w:kern w:val="0"/>
          <w:szCs w:val="21"/>
        </w:rPr>
        <w:t>;</w:t>
      </w:r>
    </w:p>
    <w:p w14:paraId="36EF50F5" w14:textId="04ACBE33" w:rsidR="00AD62FF" w:rsidRPr="00AD62FF" w:rsidRDefault="00AD62FF" w:rsidP="00AD62FF">
      <w:pPr>
        <w:widowControl/>
        <w:shd w:val="clear" w:color="auto" w:fill="FFFFFF"/>
        <w:spacing w:line="285" w:lineRule="atLeast"/>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Pr>
          <w:rFonts w:ascii="Consolas" w:eastAsia="宋体" w:hAnsi="Consolas" w:cs="宋体"/>
          <w:color w:val="000000"/>
          <w:kern w:val="0"/>
          <w:szCs w:val="21"/>
        </w:rPr>
        <w:tab/>
      </w:r>
      <w:r w:rsidRPr="00AD62FF">
        <w:rPr>
          <w:rFonts w:ascii="Consolas" w:eastAsia="宋体" w:hAnsi="Consolas" w:cs="宋体"/>
          <w:color w:val="000000"/>
          <w:kern w:val="0"/>
          <w:szCs w:val="21"/>
        </w:rPr>
        <w:t>       </w:t>
      </w:r>
      <w:r w:rsidRPr="00AD62FF">
        <w:rPr>
          <w:rFonts w:ascii="Consolas" w:eastAsia="宋体" w:hAnsi="Consolas" w:cs="宋体"/>
          <w:color w:val="001080"/>
          <w:kern w:val="0"/>
          <w:szCs w:val="21"/>
        </w:rPr>
        <w:t>n</w:t>
      </w:r>
      <w:r w:rsidRPr="00AD62FF">
        <w:rPr>
          <w:rFonts w:ascii="Consolas" w:eastAsia="宋体" w:hAnsi="Consolas" w:cs="宋体"/>
          <w:color w:val="000000"/>
          <w:kern w:val="0"/>
          <w:szCs w:val="21"/>
        </w:rPr>
        <w:t>/=</w:t>
      </w:r>
      <w:r w:rsidRPr="00AD62FF">
        <w:rPr>
          <w:rFonts w:ascii="Consolas" w:eastAsia="宋体" w:hAnsi="Consolas" w:cs="宋体"/>
          <w:color w:val="098658"/>
          <w:kern w:val="0"/>
          <w:szCs w:val="21"/>
        </w:rPr>
        <w:t>2</w:t>
      </w:r>
      <w:r w:rsidRPr="00AD62FF">
        <w:rPr>
          <w:rFonts w:ascii="Consolas" w:eastAsia="宋体" w:hAnsi="Consolas" w:cs="宋体"/>
          <w:color w:val="000000"/>
          <w:kern w:val="0"/>
          <w:szCs w:val="21"/>
        </w:rPr>
        <w:t>;</w:t>
      </w:r>
    </w:p>
    <w:p w14:paraId="16018C04" w14:textId="77777777" w:rsidR="00AD62FF" w:rsidRPr="00AD62FF" w:rsidRDefault="00AD62FF" w:rsidP="00AD62FF">
      <w:pPr>
        <w:widowControl/>
        <w:shd w:val="clear" w:color="auto" w:fill="FFFFFF"/>
        <w:spacing w:line="285" w:lineRule="atLeast"/>
        <w:ind w:firstLine="420"/>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sidRPr="00AD62FF">
        <w:rPr>
          <w:rFonts w:ascii="Consolas" w:eastAsia="宋体" w:hAnsi="Consolas" w:cs="宋体"/>
          <w:color w:val="001080"/>
          <w:kern w:val="0"/>
          <w:szCs w:val="21"/>
        </w:rPr>
        <w:t>k</w:t>
      </w:r>
      <w:r w:rsidRPr="00AD62FF">
        <w:rPr>
          <w:rFonts w:ascii="Consolas" w:eastAsia="宋体" w:hAnsi="Consolas" w:cs="宋体"/>
          <w:color w:val="000000"/>
          <w:kern w:val="0"/>
          <w:szCs w:val="21"/>
        </w:rPr>
        <w:t>++;</w:t>
      </w:r>
    </w:p>
    <w:p w14:paraId="54653418" w14:textId="72096B90" w:rsidR="00AD62FF" w:rsidRPr="00AD62FF" w:rsidRDefault="00AD62FF" w:rsidP="00AD62FF">
      <w:pPr>
        <w:widowControl/>
        <w:shd w:val="clear" w:color="auto" w:fill="FFFFFF"/>
        <w:spacing w:line="285" w:lineRule="atLeast"/>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Pr>
          <w:rFonts w:ascii="Consolas" w:eastAsia="宋体" w:hAnsi="Consolas" w:cs="宋体"/>
          <w:color w:val="000000"/>
          <w:kern w:val="0"/>
          <w:szCs w:val="21"/>
        </w:rPr>
        <w:tab/>
      </w:r>
      <w:r w:rsidRPr="00AD62FF">
        <w:rPr>
          <w:rFonts w:ascii="Consolas" w:eastAsia="宋体" w:hAnsi="Consolas" w:cs="宋体"/>
          <w:color w:val="000000"/>
          <w:kern w:val="0"/>
          <w:szCs w:val="21"/>
        </w:rPr>
        <w:t>   }</w:t>
      </w:r>
    </w:p>
    <w:p w14:paraId="498C50DD" w14:textId="6E7066A0" w:rsidR="00AD62FF" w:rsidRPr="00AD62FF" w:rsidRDefault="00AD62FF" w:rsidP="00AD62FF">
      <w:pPr>
        <w:widowControl/>
        <w:shd w:val="clear" w:color="auto" w:fill="FFFFFF"/>
        <w:spacing w:line="285" w:lineRule="atLeast"/>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Pr>
          <w:rFonts w:ascii="Consolas" w:eastAsia="宋体" w:hAnsi="Consolas" w:cs="宋体"/>
          <w:color w:val="000000"/>
          <w:kern w:val="0"/>
          <w:szCs w:val="21"/>
        </w:rPr>
        <w:tab/>
      </w:r>
      <w:r w:rsidRPr="00AD62FF">
        <w:rPr>
          <w:rFonts w:ascii="Consolas" w:eastAsia="宋体" w:hAnsi="Consolas" w:cs="宋体"/>
          <w:color w:val="000000"/>
          <w:kern w:val="0"/>
          <w:szCs w:val="21"/>
        </w:rPr>
        <w:t>   </w:t>
      </w:r>
      <w:r w:rsidRPr="00AD62FF">
        <w:rPr>
          <w:rFonts w:ascii="Consolas" w:eastAsia="宋体" w:hAnsi="Consolas" w:cs="宋体"/>
          <w:color w:val="AF00DB"/>
          <w:kern w:val="0"/>
          <w:szCs w:val="21"/>
        </w:rPr>
        <w:t>for</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p</w:t>
      </w:r>
      <w:r w:rsidRPr="00AD62FF">
        <w:rPr>
          <w:rFonts w:ascii="Consolas" w:eastAsia="宋体" w:hAnsi="Consolas" w:cs="宋体"/>
          <w:color w:val="000000"/>
          <w:kern w:val="0"/>
          <w:szCs w:val="21"/>
        </w:rPr>
        <w:t>=</w:t>
      </w:r>
      <w:r w:rsidRPr="00AD62FF">
        <w:rPr>
          <w:rFonts w:ascii="Consolas" w:eastAsia="宋体" w:hAnsi="Consolas" w:cs="宋体"/>
          <w:color w:val="098658"/>
          <w:kern w:val="0"/>
          <w:szCs w:val="21"/>
        </w:rPr>
        <w:t>1</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i</w:t>
      </w:r>
      <w:r w:rsidRPr="00AD62FF">
        <w:rPr>
          <w:rFonts w:ascii="Consolas" w:eastAsia="宋体" w:hAnsi="Consolas" w:cs="宋体"/>
          <w:color w:val="000000"/>
          <w:kern w:val="0"/>
          <w:szCs w:val="21"/>
        </w:rPr>
        <w:t>=</w:t>
      </w:r>
      <w:r w:rsidRPr="00AD62FF">
        <w:rPr>
          <w:rFonts w:ascii="Consolas" w:eastAsia="宋体" w:hAnsi="Consolas" w:cs="宋体"/>
          <w:color w:val="098658"/>
          <w:kern w:val="0"/>
          <w:szCs w:val="21"/>
        </w:rPr>
        <w:t>0</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i</w:t>
      </w:r>
      <w:r w:rsidRPr="00AD62FF">
        <w:rPr>
          <w:rFonts w:ascii="Consolas" w:eastAsia="宋体" w:hAnsi="Consolas" w:cs="宋体"/>
          <w:color w:val="000000"/>
          <w:kern w:val="0"/>
          <w:szCs w:val="21"/>
        </w:rPr>
        <w:t>&lt;</w:t>
      </w:r>
      <w:r w:rsidRPr="00AD62FF">
        <w:rPr>
          <w:rFonts w:ascii="Consolas" w:eastAsia="宋体" w:hAnsi="Consolas" w:cs="宋体"/>
          <w:color w:val="001080"/>
          <w:kern w:val="0"/>
          <w:szCs w:val="21"/>
        </w:rPr>
        <w:t>k</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i</w:t>
      </w:r>
      <w:r w:rsidRPr="00AD62FF">
        <w:rPr>
          <w:rFonts w:ascii="Consolas" w:eastAsia="宋体" w:hAnsi="Consolas" w:cs="宋体"/>
          <w:color w:val="000000"/>
          <w:kern w:val="0"/>
          <w:szCs w:val="21"/>
        </w:rPr>
        <w:t>++) </w:t>
      </w:r>
      <w:r w:rsidRPr="00AD62FF">
        <w:rPr>
          <w:rFonts w:ascii="Consolas" w:eastAsia="宋体" w:hAnsi="Consolas" w:cs="宋体"/>
          <w:color w:val="001080"/>
          <w:kern w:val="0"/>
          <w:szCs w:val="21"/>
        </w:rPr>
        <w:t>p</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p</w:t>
      </w:r>
      <w:r w:rsidRPr="00AD62FF">
        <w:rPr>
          <w:rFonts w:ascii="Consolas" w:eastAsia="宋体" w:hAnsi="Consolas" w:cs="宋体"/>
          <w:color w:val="000000"/>
          <w:kern w:val="0"/>
          <w:szCs w:val="21"/>
        </w:rPr>
        <w:t>&lt;&lt;</w:t>
      </w:r>
      <w:r w:rsidRPr="00AD62FF">
        <w:rPr>
          <w:rFonts w:ascii="Consolas" w:eastAsia="宋体" w:hAnsi="Consolas" w:cs="宋体"/>
          <w:color w:val="098658"/>
          <w:kern w:val="0"/>
          <w:szCs w:val="21"/>
        </w:rPr>
        <w:t>1</w:t>
      </w:r>
      <w:r w:rsidRPr="00AD62FF">
        <w:rPr>
          <w:rFonts w:ascii="Consolas" w:eastAsia="宋体" w:hAnsi="Consolas" w:cs="宋体"/>
          <w:color w:val="000000"/>
          <w:kern w:val="0"/>
          <w:szCs w:val="21"/>
        </w:rPr>
        <w:t>;</w:t>
      </w:r>
    </w:p>
    <w:p w14:paraId="27070774" w14:textId="691DF6F1" w:rsidR="00AD62FF" w:rsidRPr="00AD62FF" w:rsidRDefault="00AD62FF" w:rsidP="00AD62FF">
      <w:pPr>
        <w:widowControl/>
        <w:shd w:val="clear" w:color="auto" w:fill="FFFFFF"/>
        <w:spacing w:line="285" w:lineRule="atLeast"/>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Pr>
          <w:rFonts w:ascii="Consolas" w:eastAsia="宋体" w:hAnsi="Consolas" w:cs="宋体"/>
          <w:color w:val="000000"/>
          <w:kern w:val="0"/>
          <w:szCs w:val="21"/>
        </w:rPr>
        <w:tab/>
      </w:r>
      <w:r w:rsidRPr="00AD62FF">
        <w:rPr>
          <w:rFonts w:ascii="Consolas" w:eastAsia="宋体" w:hAnsi="Consolas" w:cs="宋体"/>
          <w:color w:val="000000"/>
          <w:kern w:val="0"/>
          <w:szCs w:val="21"/>
        </w:rPr>
        <w:t>   </w:t>
      </w:r>
      <w:r w:rsidRPr="00AD62FF">
        <w:rPr>
          <w:rFonts w:ascii="Consolas" w:eastAsia="宋体" w:hAnsi="Consolas" w:cs="宋体"/>
          <w:color w:val="AF00DB"/>
          <w:kern w:val="0"/>
          <w:szCs w:val="21"/>
        </w:rPr>
        <w:t>while</w:t>
      </w:r>
      <w:r w:rsidRPr="00AD62FF">
        <w:rPr>
          <w:rFonts w:ascii="Consolas" w:eastAsia="宋体" w:hAnsi="Consolas" w:cs="宋体"/>
          <w:color w:val="000000"/>
          <w:kern w:val="0"/>
          <w:szCs w:val="21"/>
        </w:rPr>
        <w:t> ((</w:t>
      </w:r>
      <w:r w:rsidRPr="00AD62FF">
        <w:rPr>
          <w:rFonts w:ascii="Consolas" w:eastAsia="宋体" w:hAnsi="Consolas" w:cs="宋体"/>
          <w:color w:val="001080"/>
          <w:kern w:val="0"/>
          <w:szCs w:val="21"/>
        </w:rPr>
        <w:t>d</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m</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n</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n</w:t>
      </w:r>
      <w:r w:rsidRPr="00AD62FF">
        <w:rPr>
          <w:rFonts w:ascii="Consolas" w:eastAsia="宋体" w:hAnsi="Consolas" w:cs="宋体"/>
          <w:color w:val="000000"/>
          <w:kern w:val="0"/>
          <w:szCs w:val="21"/>
        </w:rPr>
        <w:t>)</w:t>
      </w:r>
    </w:p>
    <w:p w14:paraId="53B5A676" w14:textId="7B0953FC" w:rsidR="00AD62FF" w:rsidRPr="00AD62FF" w:rsidRDefault="00AD62FF" w:rsidP="00AD62FF">
      <w:pPr>
        <w:widowControl/>
        <w:shd w:val="clear" w:color="auto" w:fill="FFFFFF"/>
        <w:spacing w:line="285" w:lineRule="atLeast"/>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Pr>
          <w:rFonts w:ascii="Consolas" w:eastAsia="宋体" w:hAnsi="Consolas" w:cs="宋体"/>
          <w:color w:val="000000"/>
          <w:kern w:val="0"/>
          <w:szCs w:val="21"/>
        </w:rPr>
        <w:tab/>
      </w:r>
      <w:r w:rsidRPr="00AD62FF">
        <w:rPr>
          <w:rFonts w:ascii="Consolas" w:eastAsia="宋体" w:hAnsi="Consolas" w:cs="宋体"/>
          <w:color w:val="000000"/>
          <w:kern w:val="0"/>
          <w:szCs w:val="21"/>
        </w:rPr>
        <w:t>  </w:t>
      </w:r>
      <w:r>
        <w:rPr>
          <w:rFonts w:ascii="Consolas" w:eastAsia="宋体" w:hAnsi="Consolas" w:cs="宋体"/>
          <w:color w:val="000000"/>
          <w:kern w:val="0"/>
          <w:szCs w:val="21"/>
        </w:rPr>
        <w:t xml:space="preserve">  </w:t>
      </w:r>
      <w:r w:rsidRPr="00AD62FF">
        <w:rPr>
          <w:rFonts w:ascii="Consolas" w:eastAsia="宋体" w:hAnsi="Consolas" w:cs="宋体"/>
          <w:color w:val="000000"/>
          <w:kern w:val="0"/>
          <w:szCs w:val="21"/>
        </w:rPr>
        <w:t>{</w:t>
      </w:r>
    </w:p>
    <w:p w14:paraId="7ABFD4FB" w14:textId="1D3C09F3" w:rsidR="00AD62FF" w:rsidRPr="00AD62FF" w:rsidRDefault="00AD62FF" w:rsidP="00AD62FF">
      <w:pPr>
        <w:widowControl/>
        <w:shd w:val="clear" w:color="auto" w:fill="FFFFFF"/>
        <w:spacing w:line="285" w:lineRule="atLeast"/>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Pr>
          <w:rFonts w:ascii="Consolas" w:eastAsia="宋体" w:hAnsi="Consolas" w:cs="宋体"/>
          <w:color w:val="000000"/>
          <w:kern w:val="0"/>
          <w:szCs w:val="21"/>
        </w:rPr>
        <w:tab/>
      </w:r>
      <w:r w:rsidRPr="00AD62FF">
        <w:rPr>
          <w:rFonts w:ascii="Consolas" w:eastAsia="宋体" w:hAnsi="Consolas" w:cs="宋体"/>
          <w:color w:val="000000"/>
          <w:kern w:val="0"/>
          <w:szCs w:val="21"/>
        </w:rPr>
        <w:t>      </w:t>
      </w:r>
      <w:r w:rsidRPr="00AD62FF">
        <w:rPr>
          <w:rFonts w:ascii="Consolas" w:eastAsia="宋体" w:hAnsi="Consolas" w:cs="宋体"/>
          <w:color w:val="AF00DB"/>
          <w:kern w:val="0"/>
          <w:szCs w:val="21"/>
        </w:rPr>
        <w:t>if</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d</w:t>
      </w:r>
      <w:r w:rsidRPr="00AD62FF">
        <w:rPr>
          <w:rFonts w:ascii="Consolas" w:eastAsia="宋体" w:hAnsi="Consolas" w:cs="宋体"/>
          <w:color w:val="000000"/>
          <w:kern w:val="0"/>
          <w:szCs w:val="21"/>
        </w:rPr>
        <w:t>&gt;</w:t>
      </w:r>
      <w:r w:rsidRPr="00AD62FF">
        <w:rPr>
          <w:rFonts w:ascii="Consolas" w:eastAsia="宋体" w:hAnsi="Consolas" w:cs="宋体"/>
          <w:color w:val="001080"/>
          <w:kern w:val="0"/>
          <w:szCs w:val="21"/>
        </w:rPr>
        <w:t>n</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m</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d</w:t>
      </w:r>
      <w:r w:rsidRPr="00AD62FF">
        <w:rPr>
          <w:rFonts w:ascii="Consolas" w:eastAsia="宋体" w:hAnsi="Consolas" w:cs="宋体"/>
          <w:color w:val="000000"/>
          <w:kern w:val="0"/>
          <w:szCs w:val="21"/>
        </w:rPr>
        <w:t>;</w:t>
      </w:r>
    </w:p>
    <w:p w14:paraId="2C5A9267" w14:textId="2FA92473" w:rsidR="00AD62FF" w:rsidRPr="00AD62FF" w:rsidRDefault="00AD62FF" w:rsidP="00AD62FF">
      <w:pPr>
        <w:widowControl/>
        <w:shd w:val="clear" w:color="auto" w:fill="FFFFFF"/>
        <w:spacing w:line="285" w:lineRule="atLeast"/>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Pr>
          <w:rFonts w:ascii="Consolas" w:eastAsia="宋体" w:hAnsi="Consolas" w:cs="宋体"/>
          <w:color w:val="000000"/>
          <w:kern w:val="0"/>
          <w:szCs w:val="21"/>
        </w:rPr>
        <w:tab/>
      </w:r>
      <w:r w:rsidRPr="00AD62FF">
        <w:rPr>
          <w:rFonts w:ascii="Consolas" w:eastAsia="宋体" w:hAnsi="Consolas" w:cs="宋体"/>
          <w:color w:val="000000"/>
          <w:kern w:val="0"/>
          <w:szCs w:val="21"/>
        </w:rPr>
        <w:t>  </w:t>
      </w:r>
      <w:r>
        <w:rPr>
          <w:rFonts w:ascii="Consolas" w:eastAsia="宋体" w:hAnsi="Consolas" w:cs="宋体"/>
          <w:color w:val="000000"/>
          <w:kern w:val="0"/>
          <w:szCs w:val="21"/>
        </w:rPr>
        <w:tab/>
      </w:r>
      <w:r w:rsidRPr="00AD62FF">
        <w:rPr>
          <w:rFonts w:ascii="Consolas" w:eastAsia="宋体" w:hAnsi="Consolas" w:cs="宋体"/>
          <w:color w:val="AF00DB"/>
          <w:kern w:val="0"/>
          <w:szCs w:val="21"/>
        </w:rPr>
        <w:t>else</w:t>
      </w:r>
    </w:p>
    <w:p w14:paraId="29AF3E94" w14:textId="4608A169" w:rsidR="00AD62FF" w:rsidRPr="00AD62FF" w:rsidRDefault="00AD62FF" w:rsidP="00AD62FF">
      <w:pPr>
        <w:widowControl/>
        <w:shd w:val="clear" w:color="auto" w:fill="FFFFFF"/>
        <w:spacing w:line="285" w:lineRule="atLeast"/>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Pr>
          <w:rFonts w:ascii="Consolas" w:eastAsia="宋体" w:hAnsi="Consolas" w:cs="宋体"/>
          <w:color w:val="000000"/>
          <w:kern w:val="0"/>
          <w:szCs w:val="21"/>
        </w:rPr>
        <w:tab/>
      </w:r>
      <w:r w:rsidRPr="00AD62FF">
        <w:rPr>
          <w:rFonts w:ascii="Consolas" w:eastAsia="宋体" w:hAnsi="Consolas" w:cs="宋体"/>
          <w:color w:val="000000"/>
          <w:kern w:val="0"/>
          <w:szCs w:val="21"/>
        </w:rPr>
        <w:t>    {</w:t>
      </w:r>
    </w:p>
    <w:p w14:paraId="43008058" w14:textId="0E29BC8D" w:rsidR="00AD62FF" w:rsidRPr="00AD62FF" w:rsidRDefault="00AD62FF" w:rsidP="00AD62FF">
      <w:pPr>
        <w:widowControl/>
        <w:shd w:val="clear" w:color="auto" w:fill="FFFFFF"/>
        <w:spacing w:line="285" w:lineRule="atLeast"/>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Pr>
          <w:rFonts w:ascii="Consolas" w:eastAsia="宋体" w:hAnsi="Consolas" w:cs="宋体"/>
          <w:color w:val="000000"/>
          <w:kern w:val="0"/>
          <w:szCs w:val="21"/>
        </w:rPr>
        <w:tab/>
      </w:r>
      <w:r w:rsidRPr="00AD62FF">
        <w:rPr>
          <w:rFonts w:ascii="Consolas" w:eastAsia="宋体" w:hAnsi="Consolas" w:cs="宋体"/>
          <w:color w:val="000000"/>
          <w:kern w:val="0"/>
          <w:szCs w:val="21"/>
        </w:rPr>
        <w:t>      </w:t>
      </w:r>
      <w:r>
        <w:rPr>
          <w:rFonts w:ascii="Consolas" w:eastAsia="宋体" w:hAnsi="Consolas" w:cs="宋体"/>
          <w:color w:val="000000"/>
          <w:kern w:val="0"/>
          <w:szCs w:val="21"/>
        </w:rPr>
        <w:t>(</w:t>
      </w:r>
      <w:r w:rsidRPr="00AD62FF">
        <w:rPr>
          <w:rFonts w:ascii="Consolas" w:eastAsia="宋体" w:hAnsi="Consolas" w:cs="宋体"/>
          <w:color w:val="001080"/>
          <w:kern w:val="0"/>
          <w:szCs w:val="21"/>
        </w:rPr>
        <w:t>m</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n</w:t>
      </w:r>
      <w:r>
        <w:rPr>
          <w:rFonts w:ascii="Consolas" w:eastAsia="宋体" w:hAnsi="Consolas" w:cs="宋体" w:hint="eastAsia"/>
          <w:color w:val="000000"/>
          <w:kern w:val="0"/>
          <w:szCs w:val="21"/>
        </w:rPr>
        <w:t>)</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d</w:t>
      </w:r>
      <w:r w:rsidRPr="00AD62FF">
        <w:rPr>
          <w:rFonts w:ascii="Consolas" w:eastAsia="宋体" w:hAnsi="Consolas" w:cs="宋体"/>
          <w:color w:val="000000"/>
          <w:kern w:val="0"/>
          <w:szCs w:val="21"/>
        </w:rPr>
        <w:t>;</w:t>
      </w:r>
    </w:p>
    <w:p w14:paraId="05487BE0" w14:textId="6D344FF1" w:rsidR="00AD62FF" w:rsidRPr="00AD62FF" w:rsidRDefault="00AD62FF" w:rsidP="00AD62FF">
      <w:pPr>
        <w:widowControl/>
        <w:shd w:val="clear" w:color="auto" w:fill="FFFFFF"/>
        <w:spacing w:line="285" w:lineRule="atLeast"/>
        <w:jc w:val="left"/>
        <w:rPr>
          <w:rFonts w:ascii="Consolas" w:eastAsia="宋体" w:hAnsi="Consolas" w:cs="宋体"/>
          <w:color w:val="000000"/>
          <w:kern w:val="0"/>
          <w:szCs w:val="21"/>
        </w:rPr>
      </w:pPr>
      <w:r w:rsidRPr="00AD62FF">
        <w:rPr>
          <w:rFonts w:ascii="Consolas" w:eastAsia="宋体" w:hAnsi="Consolas" w:cs="宋体"/>
          <w:color w:val="000000"/>
          <w:kern w:val="0"/>
          <w:szCs w:val="21"/>
        </w:rPr>
        <w:lastRenderedPageBreak/>
        <w:t>   </w:t>
      </w:r>
      <w:r>
        <w:rPr>
          <w:rFonts w:ascii="Consolas" w:eastAsia="宋体" w:hAnsi="Consolas" w:cs="宋体"/>
          <w:color w:val="000000"/>
          <w:kern w:val="0"/>
          <w:szCs w:val="21"/>
        </w:rPr>
        <w:tab/>
      </w:r>
      <w:r w:rsidRPr="00AD62FF">
        <w:rPr>
          <w:rFonts w:ascii="Consolas" w:eastAsia="宋体" w:hAnsi="Consolas" w:cs="宋体"/>
          <w:color w:val="000000"/>
          <w:kern w:val="0"/>
          <w:szCs w:val="21"/>
        </w:rPr>
        <w:t>     </w:t>
      </w:r>
      <w:r>
        <w:rPr>
          <w:rFonts w:ascii="Consolas" w:eastAsia="宋体" w:hAnsi="Consolas" w:cs="宋体"/>
          <w:color w:val="000000"/>
          <w:kern w:val="0"/>
          <w:szCs w:val="21"/>
        </w:rPr>
        <w:t xml:space="preserve">  </w:t>
      </w:r>
      <w:r w:rsidRPr="00AD62FF">
        <w:rPr>
          <w:rFonts w:ascii="Consolas" w:eastAsia="宋体" w:hAnsi="Consolas" w:cs="宋体"/>
          <w:color w:val="000000"/>
          <w:kern w:val="0"/>
          <w:szCs w:val="21"/>
        </w:rPr>
        <w:t>}</w:t>
      </w:r>
    </w:p>
    <w:p w14:paraId="48C4F3ED" w14:textId="4A72E664" w:rsidR="00AD62FF" w:rsidRPr="00AD62FF" w:rsidRDefault="00AD62FF" w:rsidP="00AD62FF">
      <w:pPr>
        <w:widowControl/>
        <w:shd w:val="clear" w:color="auto" w:fill="FFFFFF"/>
        <w:spacing w:line="285" w:lineRule="atLeast"/>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Pr>
          <w:rFonts w:ascii="Consolas" w:eastAsia="宋体" w:hAnsi="Consolas" w:cs="宋体"/>
          <w:color w:val="000000"/>
          <w:kern w:val="0"/>
          <w:szCs w:val="21"/>
        </w:rPr>
        <w:tab/>
      </w:r>
      <w:r w:rsidRPr="00AD62FF">
        <w:rPr>
          <w:rFonts w:ascii="Consolas" w:eastAsia="宋体" w:hAnsi="Consolas" w:cs="宋体"/>
          <w:color w:val="000000"/>
          <w:kern w:val="0"/>
          <w:szCs w:val="21"/>
        </w:rPr>
        <w:t> </w:t>
      </w:r>
      <w:r>
        <w:rPr>
          <w:rFonts w:ascii="Consolas" w:eastAsia="宋体" w:hAnsi="Consolas" w:cs="宋体"/>
          <w:color w:val="000000"/>
          <w:kern w:val="0"/>
          <w:szCs w:val="21"/>
        </w:rPr>
        <w:t xml:space="preserve">  </w:t>
      </w:r>
      <w:r w:rsidRPr="00AD62FF">
        <w:rPr>
          <w:rFonts w:ascii="Consolas" w:eastAsia="宋体" w:hAnsi="Consolas" w:cs="宋体"/>
          <w:color w:val="000000"/>
          <w:kern w:val="0"/>
          <w:szCs w:val="21"/>
        </w:rPr>
        <w:t>}</w:t>
      </w:r>
    </w:p>
    <w:p w14:paraId="46CEA3BD" w14:textId="700C9021" w:rsidR="00AD62FF" w:rsidRPr="00AD62FF" w:rsidRDefault="00AD62FF" w:rsidP="00AD62FF">
      <w:pPr>
        <w:widowControl/>
        <w:shd w:val="clear" w:color="auto" w:fill="FFFFFF"/>
        <w:spacing w:line="285" w:lineRule="atLeast"/>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Pr>
          <w:rFonts w:ascii="Consolas" w:eastAsia="宋体" w:hAnsi="Consolas" w:cs="宋体"/>
          <w:color w:val="000000"/>
          <w:kern w:val="0"/>
          <w:szCs w:val="21"/>
        </w:rPr>
        <w:tab/>
      </w:r>
      <w:r>
        <w:rPr>
          <w:rFonts w:ascii="Consolas" w:eastAsia="宋体" w:hAnsi="Consolas" w:cs="宋体"/>
          <w:color w:val="000000"/>
          <w:kern w:val="0"/>
          <w:szCs w:val="21"/>
        </w:rPr>
        <w:tab/>
      </w:r>
      <w:r w:rsidRPr="00AD62FF">
        <w:rPr>
          <w:rFonts w:ascii="Consolas" w:eastAsia="宋体" w:hAnsi="Consolas" w:cs="宋体"/>
          <w:color w:val="001080"/>
          <w:kern w:val="0"/>
          <w:szCs w:val="21"/>
        </w:rPr>
        <w:t>d</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p</w:t>
      </w:r>
      <w:r w:rsidRPr="00AD62FF">
        <w:rPr>
          <w:rFonts w:ascii="Consolas" w:eastAsia="宋体" w:hAnsi="Consolas" w:cs="宋体"/>
          <w:color w:val="000000"/>
          <w:kern w:val="0"/>
          <w:szCs w:val="21"/>
        </w:rPr>
        <w:t>;</w:t>
      </w:r>
    </w:p>
    <w:p w14:paraId="006C5EEF" w14:textId="77777777" w:rsidR="00AD62FF" w:rsidRPr="00AD62FF" w:rsidRDefault="00AD62FF" w:rsidP="00AD62FF">
      <w:pPr>
        <w:widowControl/>
        <w:shd w:val="clear" w:color="auto" w:fill="FFFFFF"/>
        <w:spacing w:line="285" w:lineRule="atLeast"/>
        <w:ind w:firstLine="420"/>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sidRPr="00AD62FF">
        <w:rPr>
          <w:rFonts w:ascii="Consolas" w:eastAsia="宋体" w:hAnsi="Consolas" w:cs="宋体"/>
          <w:color w:val="795E26"/>
          <w:kern w:val="0"/>
          <w:szCs w:val="21"/>
        </w:rPr>
        <w:t>printf</w:t>
      </w:r>
      <w:r w:rsidRPr="00AD62FF">
        <w:rPr>
          <w:rFonts w:ascii="Consolas" w:eastAsia="宋体" w:hAnsi="Consolas" w:cs="宋体"/>
          <w:color w:val="000000"/>
          <w:kern w:val="0"/>
          <w:szCs w:val="21"/>
        </w:rPr>
        <w:t>(</w:t>
      </w:r>
      <w:r w:rsidRPr="00AD62FF">
        <w:rPr>
          <w:rFonts w:ascii="Consolas" w:eastAsia="宋体" w:hAnsi="Consolas" w:cs="宋体"/>
          <w:color w:val="A31515"/>
          <w:kern w:val="0"/>
          <w:szCs w:val="21"/>
        </w:rPr>
        <w:t>"the greatest common divisor:%d"</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d</w:t>
      </w:r>
      <w:r w:rsidRPr="00AD62FF">
        <w:rPr>
          <w:rFonts w:ascii="Consolas" w:eastAsia="宋体" w:hAnsi="Consolas" w:cs="宋体"/>
          <w:color w:val="000000"/>
          <w:kern w:val="0"/>
          <w:szCs w:val="21"/>
        </w:rPr>
        <w:t>);</w:t>
      </w:r>
    </w:p>
    <w:p w14:paraId="58829F0F" w14:textId="77777777" w:rsidR="00AD62FF" w:rsidRPr="00AD62FF" w:rsidRDefault="00AD62FF" w:rsidP="00AD62FF">
      <w:pPr>
        <w:widowControl/>
        <w:shd w:val="clear" w:color="auto" w:fill="FFFFFF"/>
        <w:spacing w:line="285" w:lineRule="atLeast"/>
        <w:ind w:firstLine="420"/>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sidRPr="00AD62FF">
        <w:rPr>
          <w:rFonts w:ascii="Consolas" w:eastAsia="宋体" w:hAnsi="Consolas" w:cs="宋体"/>
          <w:color w:val="795E26"/>
          <w:kern w:val="0"/>
          <w:szCs w:val="21"/>
        </w:rPr>
        <w:t>getchar</w:t>
      </w:r>
      <w:r w:rsidRPr="00AD62FF">
        <w:rPr>
          <w:rFonts w:ascii="Consolas" w:eastAsia="宋体" w:hAnsi="Consolas" w:cs="宋体"/>
          <w:color w:val="000000"/>
          <w:kern w:val="0"/>
          <w:szCs w:val="21"/>
        </w:rPr>
        <w:t>();</w:t>
      </w:r>
    </w:p>
    <w:p w14:paraId="261CF10C" w14:textId="77777777" w:rsidR="00AD62FF" w:rsidRPr="00AD62FF" w:rsidRDefault="00AD62FF" w:rsidP="00AD62FF">
      <w:pPr>
        <w:widowControl/>
        <w:shd w:val="clear" w:color="auto" w:fill="FFFFFF"/>
        <w:spacing w:line="285" w:lineRule="atLeast"/>
        <w:ind w:firstLine="420"/>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sidRPr="00AD62FF">
        <w:rPr>
          <w:rFonts w:ascii="Consolas" w:eastAsia="宋体" w:hAnsi="Consolas" w:cs="宋体"/>
          <w:color w:val="AF00DB"/>
          <w:kern w:val="0"/>
          <w:szCs w:val="21"/>
        </w:rPr>
        <w:t>return</w:t>
      </w:r>
      <w:r w:rsidRPr="00AD62FF">
        <w:rPr>
          <w:rFonts w:ascii="Consolas" w:eastAsia="宋体" w:hAnsi="Consolas" w:cs="宋体"/>
          <w:color w:val="000000"/>
          <w:kern w:val="0"/>
          <w:szCs w:val="21"/>
        </w:rPr>
        <w:t> </w:t>
      </w:r>
      <w:r w:rsidRPr="00AD62FF">
        <w:rPr>
          <w:rFonts w:ascii="Consolas" w:eastAsia="宋体" w:hAnsi="Consolas" w:cs="宋体"/>
          <w:color w:val="098658"/>
          <w:kern w:val="0"/>
          <w:szCs w:val="21"/>
        </w:rPr>
        <w:t>0</w:t>
      </w:r>
      <w:r w:rsidRPr="00AD62FF">
        <w:rPr>
          <w:rFonts w:ascii="Consolas" w:eastAsia="宋体" w:hAnsi="Consolas" w:cs="宋体"/>
          <w:color w:val="000000"/>
          <w:kern w:val="0"/>
          <w:szCs w:val="21"/>
        </w:rPr>
        <w:t>;</w:t>
      </w:r>
    </w:p>
    <w:p w14:paraId="3F581C32" w14:textId="17581216" w:rsidR="00AD62FF" w:rsidRDefault="00AD62FF" w:rsidP="00AD62FF">
      <w:pPr>
        <w:widowControl/>
        <w:shd w:val="clear" w:color="auto" w:fill="FFFFFF"/>
        <w:spacing w:line="285" w:lineRule="atLeast"/>
        <w:ind w:firstLine="420"/>
        <w:jc w:val="left"/>
        <w:rPr>
          <w:rFonts w:ascii="Consolas" w:eastAsia="宋体" w:hAnsi="Consolas" w:cs="宋体"/>
          <w:color w:val="000000"/>
          <w:kern w:val="0"/>
          <w:szCs w:val="21"/>
        </w:rPr>
      </w:pPr>
      <w:r w:rsidRPr="00AD62FF">
        <w:rPr>
          <w:rFonts w:ascii="Consolas" w:eastAsia="宋体" w:hAnsi="Consolas" w:cs="宋体"/>
          <w:color w:val="000000"/>
          <w:kern w:val="0"/>
          <w:szCs w:val="21"/>
        </w:rPr>
        <w:t>}</w:t>
      </w:r>
    </w:p>
    <w:p w14:paraId="28BAA053" w14:textId="43B0774C" w:rsidR="00AD62FF" w:rsidRPr="00AD62FF" w:rsidRDefault="00AD62FF" w:rsidP="00AD62FF">
      <w:pPr>
        <w:widowControl/>
        <w:shd w:val="clear" w:color="auto" w:fill="FFFFFF"/>
        <w:spacing w:line="285" w:lineRule="atLeast"/>
        <w:ind w:firstLine="420"/>
        <w:jc w:val="left"/>
        <w:rPr>
          <w:rFonts w:ascii="Consolas" w:eastAsia="宋体" w:hAnsi="Consolas" w:cs="宋体"/>
          <w:color w:val="000000"/>
          <w:kern w:val="0"/>
          <w:szCs w:val="21"/>
        </w:rPr>
      </w:pPr>
      <w:r>
        <w:rPr>
          <w:rFonts w:ascii="Consolas" w:eastAsia="宋体" w:hAnsi="Consolas" w:cs="宋体" w:hint="eastAsia"/>
          <w:color w:val="000000"/>
          <w:kern w:val="0"/>
          <w:szCs w:val="21"/>
        </w:rPr>
        <w:t>运行结果如下：</w:t>
      </w:r>
    </w:p>
    <w:p w14:paraId="512CE93B" w14:textId="13557235" w:rsidR="007275E6" w:rsidRPr="00885843" w:rsidRDefault="00AD62FF" w:rsidP="007275E6">
      <w:pPr>
        <w:snapToGrid w:val="0"/>
        <w:spacing w:line="360" w:lineRule="auto"/>
        <w:rPr>
          <w:sz w:val="24"/>
        </w:rPr>
      </w:pPr>
      <w:r>
        <w:rPr>
          <w:rFonts w:hint="eastAsia"/>
          <w:noProof/>
          <w:sz w:val="24"/>
        </w:rPr>
        <w:drawing>
          <wp:inline distT="0" distB="0" distL="0" distR="0" wp14:anchorId="500B0AC2" wp14:editId="49DBFBCF">
            <wp:extent cx="5274310" cy="2689860"/>
            <wp:effectExtent l="0" t="0" r="2540" b="0"/>
            <wp:docPr id="3" name="图片 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文本&#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689860"/>
                    </a:xfrm>
                    <a:prstGeom prst="rect">
                      <a:avLst/>
                    </a:prstGeom>
                  </pic:spPr>
                </pic:pic>
              </a:graphicData>
            </a:graphic>
          </wp:inline>
        </w:drawing>
      </w:r>
    </w:p>
    <w:p w14:paraId="228329E1" w14:textId="700A466B" w:rsidR="007275E6" w:rsidRDefault="00143A63" w:rsidP="00CB52DB">
      <w:r>
        <w:rPr>
          <w:rFonts w:hint="eastAsia"/>
        </w:rPr>
        <w:t>方案可行性：</w:t>
      </w:r>
    </w:p>
    <w:p w14:paraId="29FA9F9D" w14:textId="154DFE34" w:rsidR="00B53A5C" w:rsidRDefault="00B53A5C" w:rsidP="00CB52DB">
      <w:r>
        <w:rPr>
          <w:rFonts w:hint="eastAsia"/>
        </w:rPr>
        <w:t>该方案相当于m</w:t>
      </w:r>
      <w:r>
        <w:t>=m^n^m,</w:t>
      </w:r>
      <w:r>
        <w:rPr>
          <w:rFonts w:hint="eastAsia"/>
        </w:rPr>
        <w:t>表达式的值是n与m按位加后再与m按位加，也就是n按位加m两次，等价于n^</w:t>
      </w:r>
      <w:r>
        <w:t>(m^m),</w:t>
      </w:r>
      <w:r>
        <w:rPr>
          <w:rFonts w:hint="eastAsia"/>
        </w:rPr>
        <w:t>显然m</w:t>
      </w:r>
      <w:r>
        <w:t>^m</w:t>
      </w:r>
      <w:r>
        <w:rPr>
          <w:rFonts w:hint="eastAsia"/>
        </w:rPr>
        <w:t>==</w:t>
      </w:r>
      <w:r>
        <w:t>0</w:t>
      </w:r>
      <w:r>
        <w:rPr>
          <w:rFonts w:hint="eastAsia"/>
        </w:rPr>
        <w:t>，则n</w:t>
      </w:r>
      <w:r>
        <w:t>^0==n;</w:t>
      </w:r>
      <w:r>
        <w:rPr>
          <w:rFonts w:hint="eastAsia"/>
        </w:rPr>
        <w:t>最后给m赋值为n；同理；在给n赋值时m已经变为了n的初始值，此时n=</w:t>
      </w:r>
      <w:r>
        <w:t>n^m^n,</w:t>
      </w:r>
      <w:r>
        <w:rPr>
          <w:rFonts w:hint="eastAsia"/>
        </w:rPr>
        <w:t>将m的值赋给了n。</w:t>
      </w:r>
    </w:p>
    <w:p w14:paraId="68D0F3BC" w14:textId="77777777" w:rsidR="00B53A5C" w:rsidRPr="00B53A5C" w:rsidRDefault="00B53A5C" w:rsidP="00B53A5C">
      <w:pPr>
        <w:snapToGrid w:val="0"/>
        <w:spacing w:afterLines="25" w:after="78" w:line="360" w:lineRule="auto"/>
        <w:rPr>
          <w:rFonts w:ascii="Times New Roman" w:eastAsia="宋体" w:hAnsi="Times New Roman" w:cs="Times New Roman"/>
          <w:b/>
          <w:sz w:val="24"/>
          <w:szCs w:val="24"/>
        </w:rPr>
      </w:pPr>
      <w:r w:rsidRPr="00B53A5C">
        <w:rPr>
          <w:rFonts w:ascii="Times New Roman" w:eastAsia="宋体" w:hAnsi="Times New Roman" w:cs="Times New Roman"/>
          <w:b/>
          <w:sz w:val="24"/>
          <w:szCs w:val="24"/>
        </w:rPr>
        <w:t xml:space="preserve">1.2.3 </w:t>
      </w:r>
      <w:r w:rsidRPr="00B53A5C">
        <w:rPr>
          <w:rFonts w:ascii="Times New Roman" w:eastAsia="宋体" w:hAnsi="宋体" w:cs="Times New Roman"/>
          <w:b/>
          <w:sz w:val="24"/>
          <w:szCs w:val="24"/>
        </w:rPr>
        <w:t>程序设计</w:t>
      </w:r>
    </w:p>
    <w:p w14:paraId="33237200" w14:textId="77777777" w:rsidR="00B53A5C" w:rsidRPr="00B53A5C" w:rsidRDefault="00B53A5C" w:rsidP="00B53A5C">
      <w:pPr>
        <w:snapToGrid w:val="0"/>
        <w:spacing w:line="360" w:lineRule="auto"/>
        <w:rPr>
          <w:rFonts w:ascii="Times New Roman" w:eastAsia="宋体" w:hAnsi="Times New Roman" w:cs="Times New Roman"/>
          <w:sz w:val="24"/>
          <w:szCs w:val="24"/>
        </w:rPr>
      </w:pPr>
      <w:r w:rsidRPr="00B53A5C">
        <w:rPr>
          <w:rFonts w:ascii="Times New Roman" w:eastAsia="宋体" w:hAnsi="宋体" w:cs="Times New Roman"/>
          <w:b/>
          <w:sz w:val="24"/>
          <w:szCs w:val="24"/>
        </w:rPr>
        <w:t>（</w:t>
      </w:r>
      <w:r w:rsidRPr="00B53A5C">
        <w:rPr>
          <w:rFonts w:ascii="Times New Roman" w:eastAsia="宋体" w:hAnsi="Times New Roman" w:cs="Times New Roman"/>
          <w:b/>
          <w:sz w:val="24"/>
          <w:szCs w:val="24"/>
        </w:rPr>
        <w:t>1</w:t>
      </w:r>
      <w:r w:rsidRPr="00B53A5C">
        <w:rPr>
          <w:rFonts w:ascii="Times New Roman" w:eastAsia="宋体" w:hAnsi="宋体" w:cs="Times New Roman"/>
          <w:b/>
          <w:sz w:val="24"/>
          <w:szCs w:val="24"/>
        </w:rPr>
        <w:t>）</w:t>
      </w:r>
      <w:r w:rsidRPr="00B53A5C">
        <w:rPr>
          <w:rFonts w:ascii="Times New Roman" w:eastAsia="宋体" w:hAnsi="宋体" w:cs="Times New Roman"/>
          <w:sz w:val="24"/>
          <w:szCs w:val="24"/>
        </w:rPr>
        <w:t>编写一个程序，输入字符ｃ，如果ｃ是大写字母，则将ｃ转换成对应的小写，否则ｃ的值不变，最后输出ｃ。</w:t>
      </w:r>
    </w:p>
    <w:p w14:paraId="71D949C1" w14:textId="77777777" w:rsidR="00B53A5C" w:rsidRPr="00B53A5C" w:rsidRDefault="00B53A5C" w:rsidP="00B53A5C">
      <w:pPr>
        <w:snapToGrid w:val="0"/>
        <w:spacing w:line="360" w:lineRule="auto"/>
        <w:rPr>
          <w:rFonts w:ascii="Times New Roman" w:eastAsia="宋体" w:hAnsi="Times New Roman" w:cs="Times New Roman"/>
          <w:b/>
          <w:sz w:val="24"/>
          <w:szCs w:val="24"/>
        </w:rPr>
      </w:pPr>
      <w:r w:rsidRPr="00B53A5C">
        <w:rPr>
          <w:rFonts w:ascii="Times New Roman" w:eastAsia="宋体" w:hAnsi="宋体" w:cs="Times New Roman"/>
          <w:b/>
          <w:sz w:val="24"/>
          <w:szCs w:val="24"/>
        </w:rPr>
        <w:t>解答：</w:t>
      </w:r>
    </w:p>
    <w:p w14:paraId="6C1DD54C" w14:textId="14050B40" w:rsidR="00B53A5C" w:rsidRPr="00A810A1" w:rsidRDefault="00B53A5C" w:rsidP="00A810A1">
      <w:pPr>
        <w:pStyle w:val="a8"/>
        <w:numPr>
          <w:ilvl w:val="0"/>
          <w:numId w:val="2"/>
        </w:numPr>
        <w:ind w:firstLineChars="0"/>
        <w:rPr>
          <w:rFonts w:ascii="Times New Roman" w:eastAsia="宋体" w:hAnsi="宋体" w:cs="Times New Roman"/>
          <w:sz w:val="24"/>
          <w:szCs w:val="24"/>
        </w:rPr>
      </w:pPr>
      <w:r w:rsidRPr="00A810A1">
        <w:rPr>
          <w:rFonts w:ascii="Times New Roman" w:eastAsia="宋体" w:hAnsi="宋体" w:cs="Times New Roman"/>
          <w:sz w:val="24"/>
          <w:szCs w:val="24"/>
        </w:rPr>
        <w:t>算法流程如图</w:t>
      </w:r>
      <w:r w:rsidRPr="00A810A1">
        <w:rPr>
          <w:rFonts w:ascii="Times New Roman" w:eastAsia="宋体" w:hAnsi="Times New Roman" w:cs="Times New Roman"/>
          <w:sz w:val="24"/>
          <w:szCs w:val="24"/>
        </w:rPr>
        <w:t>1.1</w:t>
      </w:r>
      <w:r w:rsidRPr="00A810A1">
        <w:rPr>
          <w:rFonts w:ascii="Times New Roman" w:eastAsia="宋体" w:hAnsi="宋体" w:cs="Times New Roman"/>
          <w:sz w:val="24"/>
          <w:szCs w:val="24"/>
        </w:rPr>
        <w:t>所示。</w:t>
      </w:r>
    </w:p>
    <w:p w14:paraId="525EA5A2" w14:textId="51687831" w:rsidR="00A810A1" w:rsidRDefault="00A810A1" w:rsidP="00A810A1">
      <w:pPr>
        <w:pStyle w:val="a8"/>
        <w:ind w:left="2100" w:hangingChars="1000" w:hanging="2100"/>
        <w:rPr>
          <w:sz w:val="24"/>
          <w:szCs w:val="24"/>
        </w:rPr>
      </w:pPr>
      <w:r>
        <w:rPr>
          <w:rFonts w:hint="eastAsia"/>
          <w:noProof/>
        </w:rPr>
        <w:lastRenderedPageBreak/>
        <w:drawing>
          <wp:inline distT="0" distB="0" distL="0" distR="0" wp14:anchorId="251CA19A" wp14:editId="720FE834">
            <wp:extent cx="5267325" cy="5502275"/>
            <wp:effectExtent l="0" t="0" r="9525"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7325" cy="5502275"/>
                    </a:xfrm>
                    <a:prstGeom prst="rect">
                      <a:avLst/>
                    </a:prstGeom>
                    <a:noFill/>
                    <a:ln>
                      <a:noFill/>
                    </a:ln>
                  </pic:spPr>
                </pic:pic>
              </a:graphicData>
            </a:graphic>
          </wp:inline>
        </w:drawing>
      </w:r>
      <w:r>
        <w:rPr>
          <w:rFonts w:hint="eastAsia"/>
          <w:sz w:val="24"/>
          <w:szCs w:val="24"/>
        </w:rPr>
        <w:t xml:space="preserve"> </w:t>
      </w:r>
      <w:r>
        <w:rPr>
          <w:sz w:val="24"/>
          <w:szCs w:val="24"/>
        </w:rPr>
        <w:t xml:space="preserve">       </w:t>
      </w:r>
      <w:r w:rsidRPr="00A810A1">
        <w:rPr>
          <w:rFonts w:hint="eastAsia"/>
          <w:sz w:val="24"/>
          <w:szCs w:val="24"/>
        </w:rPr>
        <w:t>图</w:t>
      </w:r>
      <w:r w:rsidRPr="00A810A1">
        <w:rPr>
          <w:rFonts w:ascii="Times New Roman" w:hAnsi="Times New Roman" w:cs="Times New Roman"/>
          <w:sz w:val="24"/>
          <w:szCs w:val="24"/>
        </w:rPr>
        <w:t>1.1</w:t>
      </w:r>
    </w:p>
    <w:p w14:paraId="6BA928E9" w14:textId="77777777" w:rsidR="0001705E" w:rsidRPr="0001705E" w:rsidRDefault="0001705E" w:rsidP="0001705E">
      <w:pPr>
        <w:snapToGrid w:val="0"/>
        <w:spacing w:line="360" w:lineRule="auto"/>
        <w:ind w:firstLineChars="200" w:firstLine="480"/>
        <w:rPr>
          <w:rFonts w:ascii="Times New Roman" w:eastAsia="宋体" w:hAnsi="Times New Roman" w:cs="Times New Roman"/>
          <w:sz w:val="24"/>
          <w:szCs w:val="24"/>
        </w:rPr>
      </w:pPr>
      <w:r w:rsidRPr="0001705E">
        <w:rPr>
          <w:rFonts w:ascii="Times New Roman" w:eastAsia="宋体" w:hAnsi="Times New Roman" w:cs="Times New Roman"/>
          <w:sz w:val="24"/>
          <w:szCs w:val="24"/>
        </w:rPr>
        <w:t>2</w:t>
      </w:r>
      <w:r w:rsidRPr="0001705E">
        <w:rPr>
          <w:rFonts w:ascii="Times New Roman" w:eastAsia="宋体" w:hAnsi="宋体" w:cs="Times New Roman"/>
          <w:sz w:val="24"/>
          <w:szCs w:val="24"/>
        </w:rPr>
        <w:t>）源程序清单</w:t>
      </w:r>
    </w:p>
    <w:p w14:paraId="7E2A0019" w14:textId="77777777" w:rsidR="0001705E" w:rsidRPr="0001705E" w:rsidRDefault="0001705E" w:rsidP="0001705E">
      <w:pPr>
        <w:widowControl/>
        <w:shd w:val="clear" w:color="auto" w:fill="FFFFFF"/>
        <w:spacing w:line="285" w:lineRule="atLeast"/>
        <w:jc w:val="left"/>
        <w:rPr>
          <w:rFonts w:ascii="Consolas" w:eastAsia="宋体" w:hAnsi="Consolas" w:cs="宋体"/>
          <w:color w:val="000000"/>
          <w:kern w:val="0"/>
          <w:szCs w:val="21"/>
        </w:rPr>
      </w:pPr>
      <w:r w:rsidRPr="0001705E">
        <w:rPr>
          <w:rFonts w:ascii="Consolas" w:eastAsia="宋体" w:hAnsi="Consolas" w:cs="宋体"/>
          <w:color w:val="AF00DB"/>
          <w:kern w:val="0"/>
          <w:szCs w:val="21"/>
        </w:rPr>
        <w:t>#include</w:t>
      </w:r>
      <w:r w:rsidRPr="0001705E">
        <w:rPr>
          <w:rFonts w:ascii="Consolas" w:eastAsia="宋体" w:hAnsi="Consolas" w:cs="宋体"/>
          <w:color w:val="A31515"/>
          <w:kern w:val="0"/>
          <w:szCs w:val="21"/>
        </w:rPr>
        <w:t>&lt;stdio.h&gt;</w:t>
      </w:r>
    </w:p>
    <w:p w14:paraId="2C52ABCE" w14:textId="77777777" w:rsidR="0001705E" w:rsidRPr="0001705E" w:rsidRDefault="0001705E" w:rsidP="0001705E">
      <w:pPr>
        <w:widowControl/>
        <w:shd w:val="clear" w:color="auto" w:fill="FFFFFF"/>
        <w:spacing w:line="285" w:lineRule="atLeast"/>
        <w:jc w:val="left"/>
        <w:rPr>
          <w:rFonts w:ascii="Consolas" w:eastAsia="宋体" w:hAnsi="Consolas" w:cs="宋体"/>
          <w:color w:val="000000"/>
          <w:kern w:val="0"/>
          <w:szCs w:val="21"/>
        </w:rPr>
      </w:pPr>
      <w:r w:rsidRPr="0001705E">
        <w:rPr>
          <w:rFonts w:ascii="Consolas" w:eastAsia="宋体" w:hAnsi="Consolas" w:cs="宋体"/>
          <w:color w:val="0000FF"/>
          <w:kern w:val="0"/>
          <w:szCs w:val="21"/>
        </w:rPr>
        <w:t>int</w:t>
      </w:r>
      <w:r w:rsidRPr="0001705E">
        <w:rPr>
          <w:rFonts w:ascii="Consolas" w:eastAsia="宋体" w:hAnsi="Consolas" w:cs="宋体"/>
          <w:color w:val="000000"/>
          <w:kern w:val="0"/>
          <w:szCs w:val="21"/>
        </w:rPr>
        <w:t> </w:t>
      </w:r>
      <w:r w:rsidRPr="0001705E">
        <w:rPr>
          <w:rFonts w:ascii="Consolas" w:eastAsia="宋体" w:hAnsi="Consolas" w:cs="宋体"/>
          <w:color w:val="795E26"/>
          <w:kern w:val="0"/>
          <w:szCs w:val="21"/>
        </w:rPr>
        <w:t>main</w:t>
      </w:r>
      <w:r w:rsidRPr="0001705E">
        <w:rPr>
          <w:rFonts w:ascii="Consolas" w:eastAsia="宋体" w:hAnsi="Consolas" w:cs="宋体"/>
          <w:color w:val="000000"/>
          <w:kern w:val="0"/>
          <w:szCs w:val="21"/>
        </w:rPr>
        <w:t>()</w:t>
      </w:r>
    </w:p>
    <w:p w14:paraId="7A95C6E3" w14:textId="77777777" w:rsidR="0001705E" w:rsidRPr="0001705E" w:rsidRDefault="0001705E" w:rsidP="0001705E">
      <w:pPr>
        <w:widowControl/>
        <w:shd w:val="clear" w:color="auto" w:fill="FFFFFF"/>
        <w:spacing w:line="285" w:lineRule="atLeast"/>
        <w:jc w:val="left"/>
        <w:rPr>
          <w:rFonts w:ascii="Consolas" w:eastAsia="宋体" w:hAnsi="Consolas" w:cs="宋体"/>
          <w:color w:val="000000"/>
          <w:kern w:val="0"/>
          <w:szCs w:val="21"/>
        </w:rPr>
      </w:pPr>
      <w:r w:rsidRPr="0001705E">
        <w:rPr>
          <w:rFonts w:ascii="Consolas" w:eastAsia="宋体" w:hAnsi="Consolas" w:cs="宋体"/>
          <w:color w:val="000000"/>
          <w:kern w:val="0"/>
          <w:szCs w:val="21"/>
        </w:rPr>
        <w:t>{</w:t>
      </w:r>
    </w:p>
    <w:p w14:paraId="5EFBF67D" w14:textId="77777777" w:rsidR="0001705E" w:rsidRPr="0001705E" w:rsidRDefault="0001705E" w:rsidP="0001705E">
      <w:pPr>
        <w:widowControl/>
        <w:shd w:val="clear" w:color="auto" w:fill="FFFFFF"/>
        <w:spacing w:line="285" w:lineRule="atLeast"/>
        <w:jc w:val="left"/>
        <w:rPr>
          <w:rFonts w:ascii="Consolas" w:eastAsia="宋体" w:hAnsi="Consolas" w:cs="宋体"/>
          <w:color w:val="000000"/>
          <w:kern w:val="0"/>
          <w:szCs w:val="21"/>
        </w:rPr>
      </w:pPr>
      <w:r w:rsidRPr="0001705E">
        <w:rPr>
          <w:rFonts w:ascii="Consolas" w:eastAsia="宋体" w:hAnsi="Consolas" w:cs="宋体"/>
          <w:color w:val="000000"/>
          <w:kern w:val="0"/>
          <w:szCs w:val="21"/>
        </w:rPr>
        <w:t>    </w:t>
      </w:r>
      <w:r w:rsidRPr="0001705E">
        <w:rPr>
          <w:rFonts w:ascii="Consolas" w:eastAsia="宋体" w:hAnsi="Consolas" w:cs="宋体"/>
          <w:color w:val="0000FF"/>
          <w:kern w:val="0"/>
          <w:szCs w:val="21"/>
        </w:rPr>
        <w:t>char</w:t>
      </w:r>
      <w:r w:rsidRPr="0001705E">
        <w:rPr>
          <w:rFonts w:ascii="Consolas" w:eastAsia="宋体" w:hAnsi="Consolas" w:cs="宋体"/>
          <w:color w:val="000000"/>
          <w:kern w:val="0"/>
          <w:szCs w:val="21"/>
        </w:rPr>
        <w:t> </w:t>
      </w:r>
      <w:r w:rsidRPr="0001705E">
        <w:rPr>
          <w:rFonts w:ascii="Consolas" w:eastAsia="宋体" w:hAnsi="Consolas" w:cs="宋体"/>
          <w:color w:val="001080"/>
          <w:kern w:val="0"/>
          <w:szCs w:val="21"/>
        </w:rPr>
        <w:t>ch</w:t>
      </w:r>
      <w:r w:rsidRPr="0001705E">
        <w:rPr>
          <w:rFonts w:ascii="Consolas" w:eastAsia="宋体" w:hAnsi="Consolas" w:cs="宋体"/>
          <w:color w:val="000000"/>
          <w:kern w:val="0"/>
          <w:szCs w:val="21"/>
        </w:rPr>
        <w:t>;</w:t>
      </w:r>
    </w:p>
    <w:p w14:paraId="032BF55A" w14:textId="77777777" w:rsidR="0001705E" w:rsidRPr="0001705E" w:rsidRDefault="0001705E" w:rsidP="0001705E">
      <w:pPr>
        <w:widowControl/>
        <w:shd w:val="clear" w:color="auto" w:fill="FFFFFF"/>
        <w:spacing w:line="285" w:lineRule="atLeast"/>
        <w:jc w:val="left"/>
        <w:rPr>
          <w:rFonts w:ascii="Consolas" w:eastAsia="宋体" w:hAnsi="Consolas" w:cs="宋体"/>
          <w:color w:val="000000"/>
          <w:kern w:val="0"/>
          <w:szCs w:val="21"/>
        </w:rPr>
      </w:pPr>
      <w:r w:rsidRPr="0001705E">
        <w:rPr>
          <w:rFonts w:ascii="Consolas" w:eastAsia="宋体" w:hAnsi="Consolas" w:cs="宋体"/>
          <w:color w:val="000000"/>
          <w:kern w:val="0"/>
          <w:szCs w:val="21"/>
        </w:rPr>
        <w:t>    </w:t>
      </w:r>
      <w:r w:rsidRPr="0001705E">
        <w:rPr>
          <w:rFonts w:ascii="Consolas" w:eastAsia="宋体" w:hAnsi="Consolas" w:cs="宋体"/>
          <w:color w:val="AF00DB"/>
          <w:kern w:val="0"/>
          <w:szCs w:val="21"/>
        </w:rPr>
        <w:t>while</w:t>
      </w:r>
      <w:r w:rsidRPr="0001705E">
        <w:rPr>
          <w:rFonts w:ascii="Consolas" w:eastAsia="宋体" w:hAnsi="Consolas" w:cs="宋体"/>
          <w:color w:val="000000"/>
          <w:kern w:val="0"/>
          <w:szCs w:val="21"/>
        </w:rPr>
        <w:t> ((</w:t>
      </w:r>
      <w:r w:rsidRPr="0001705E">
        <w:rPr>
          <w:rFonts w:ascii="Consolas" w:eastAsia="宋体" w:hAnsi="Consolas" w:cs="宋体"/>
          <w:color w:val="001080"/>
          <w:kern w:val="0"/>
          <w:szCs w:val="21"/>
        </w:rPr>
        <w:t>ch</w:t>
      </w:r>
      <w:r w:rsidRPr="0001705E">
        <w:rPr>
          <w:rFonts w:ascii="Consolas" w:eastAsia="宋体" w:hAnsi="Consolas" w:cs="宋体"/>
          <w:color w:val="000000"/>
          <w:kern w:val="0"/>
          <w:szCs w:val="21"/>
        </w:rPr>
        <w:t>=</w:t>
      </w:r>
      <w:r w:rsidRPr="0001705E">
        <w:rPr>
          <w:rFonts w:ascii="Consolas" w:eastAsia="宋体" w:hAnsi="Consolas" w:cs="宋体"/>
          <w:color w:val="795E26"/>
          <w:kern w:val="0"/>
          <w:szCs w:val="21"/>
        </w:rPr>
        <w:t>getchar</w:t>
      </w:r>
      <w:r w:rsidRPr="0001705E">
        <w:rPr>
          <w:rFonts w:ascii="Consolas" w:eastAsia="宋体" w:hAnsi="Consolas" w:cs="宋体"/>
          <w:color w:val="000000"/>
          <w:kern w:val="0"/>
          <w:szCs w:val="21"/>
        </w:rPr>
        <w:t>()) !=</w:t>
      </w:r>
      <w:r w:rsidRPr="0001705E">
        <w:rPr>
          <w:rFonts w:ascii="Consolas" w:eastAsia="宋体" w:hAnsi="Consolas" w:cs="宋体"/>
          <w:color w:val="0000FF"/>
          <w:kern w:val="0"/>
          <w:szCs w:val="21"/>
        </w:rPr>
        <w:t>EOF</w:t>
      </w:r>
      <w:r w:rsidRPr="0001705E">
        <w:rPr>
          <w:rFonts w:ascii="Consolas" w:eastAsia="宋体" w:hAnsi="Consolas" w:cs="宋体"/>
          <w:color w:val="000000"/>
          <w:kern w:val="0"/>
          <w:szCs w:val="21"/>
        </w:rPr>
        <w:t>) </w:t>
      </w:r>
    </w:p>
    <w:p w14:paraId="48702C4D" w14:textId="77777777" w:rsidR="0001705E" w:rsidRPr="0001705E" w:rsidRDefault="0001705E" w:rsidP="0001705E">
      <w:pPr>
        <w:widowControl/>
        <w:shd w:val="clear" w:color="auto" w:fill="FFFFFF"/>
        <w:spacing w:line="285" w:lineRule="atLeast"/>
        <w:jc w:val="left"/>
        <w:rPr>
          <w:rFonts w:ascii="Consolas" w:eastAsia="宋体" w:hAnsi="Consolas" w:cs="宋体"/>
          <w:color w:val="000000"/>
          <w:kern w:val="0"/>
          <w:szCs w:val="21"/>
        </w:rPr>
      </w:pPr>
      <w:r w:rsidRPr="0001705E">
        <w:rPr>
          <w:rFonts w:ascii="Consolas" w:eastAsia="宋体" w:hAnsi="Consolas" w:cs="宋体"/>
          <w:color w:val="000000"/>
          <w:kern w:val="0"/>
          <w:szCs w:val="21"/>
        </w:rPr>
        <w:t>    {</w:t>
      </w:r>
    </w:p>
    <w:p w14:paraId="12605F11" w14:textId="77777777" w:rsidR="0001705E" w:rsidRPr="0001705E" w:rsidRDefault="0001705E" w:rsidP="0001705E">
      <w:pPr>
        <w:widowControl/>
        <w:shd w:val="clear" w:color="auto" w:fill="FFFFFF"/>
        <w:spacing w:line="285" w:lineRule="atLeast"/>
        <w:jc w:val="left"/>
        <w:rPr>
          <w:rFonts w:ascii="Consolas" w:eastAsia="宋体" w:hAnsi="Consolas" w:cs="宋体"/>
          <w:color w:val="000000"/>
          <w:kern w:val="0"/>
          <w:szCs w:val="21"/>
        </w:rPr>
      </w:pPr>
      <w:r w:rsidRPr="0001705E">
        <w:rPr>
          <w:rFonts w:ascii="Consolas" w:eastAsia="宋体" w:hAnsi="Consolas" w:cs="宋体"/>
          <w:color w:val="000000"/>
          <w:kern w:val="0"/>
          <w:szCs w:val="21"/>
        </w:rPr>
        <w:t>        </w:t>
      </w:r>
      <w:r w:rsidRPr="0001705E">
        <w:rPr>
          <w:rFonts w:ascii="Consolas" w:eastAsia="宋体" w:hAnsi="Consolas" w:cs="宋体"/>
          <w:color w:val="795E26"/>
          <w:kern w:val="0"/>
          <w:szCs w:val="21"/>
        </w:rPr>
        <w:t>putchar</w:t>
      </w:r>
      <w:r w:rsidRPr="0001705E">
        <w:rPr>
          <w:rFonts w:ascii="Consolas" w:eastAsia="宋体" w:hAnsi="Consolas" w:cs="宋体"/>
          <w:color w:val="000000"/>
          <w:kern w:val="0"/>
          <w:szCs w:val="21"/>
        </w:rPr>
        <w:t>((</w:t>
      </w:r>
      <w:r w:rsidRPr="0001705E">
        <w:rPr>
          <w:rFonts w:ascii="Consolas" w:eastAsia="宋体" w:hAnsi="Consolas" w:cs="宋体"/>
          <w:color w:val="001080"/>
          <w:kern w:val="0"/>
          <w:szCs w:val="21"/>
        </w:rPr>
        <w:t>ch</w:t>
      </w:r>
      <w:r w:rsidRPr="0001705E">
        <w:rPr>
          <w:rFonts w:ascii="Consolas" w:eastAsia="宋体" w:hAnsi="Consolas" w:cs="宋体"/>
          <w:color w:val="000000"/>
          <w:kern w:val="0"/>
          <w:szCs w:val="21"/>
        </w:rPr>
        <w:t>&gt;</w:t>
      </w:r>
      <w:r w:rsidRPr="0001705E">
        <w:rPr>
          <w:rFonts w:ascii="Consolas" w:eastAsia="宋体" w:hAnsi="Consolas" w:cs="宋体"/>
          <w:color w:val="A31515"/>
          <w:kern w:val="0"/>
          <w:szCs w:val="21"/>
        </w:rPr>
        <w:t>'a'</w:t>
      </w:r>
      <w:r w:rsidRPr="0001705E">
        <w:rPr>
          <w:rFonts w:ascii="Consolas" w:eastAsia="宋体" w:hAnsi="Consolas" w:cs="宋体"/>
          <w:color w:val="000000"/>
          <w:kern w:val="0"/>
          <w:szCs w:val="21"/>
        </w:rPr>
        <w:t>&amp;&amp;</w:t>
      </w:r>
      <w:r w:rsidRPr="0001705E">
        <w:rPr>
          <w:rFonts w:ascii="Consolas" w:eastAsia="宋体" w:hAnsi="Consolas" w:cs="宋体"/>
          <w:color w:val="001080"/>
          <w:kern w:val="0"/>
          <w:szCs w:val="21"/>
        </w:rPr>
        <w:t>ch</w:t>
      </w:r>
      <w:r w:rsidRPr="0001705E">
        <w:rPr>
          <w:rFonts w:ascii="Consolas" w:eastAsia="宋体" w:hAnsi="Consolas" w:cs="宋体"/>
          <w:color w:val="000000"/>
          <w:kern w:val="0"/>
          <w:szCs w:val="21"/>
        </w:rPr>
        <w:t>&lt;=</w:t>
      </w:r>
      <w:r w:rsidRPr="0001705E">
        <w:rPr>
          <w:rFonts w:ascii="Consolas" w:eastAsia="宋体" w:hAnsi="Consolas" w:cs="宋体"/>
          <w:color w:val="A31515"/>
          <w:kern w:val="0"/>
          <w:szCs w:val="21"/>
        </w:rPr>
        <w:t>'z'</w:t>
      </w:r>
      <w:r w:rsidRPr="0001705E">
        <w:rPr>
          <w:rFonts w:ascii="Consolas" w:eastAsia="宋体" w:hAnsi="Consolas" w:cs="宋体"/>
          <w:color w:val="000000"/>
          <w:kern w:val="0"/>
          <w:szCs w:val="21"/>
        </w:rPr>
        <w:t>)?</w:t>
      </w:r>
      <w:r w:rsidRPr="0001705E">
        <w:rPr>
          <w:rFonts w:ascii="Consolas" w:eastAsia="宋体" w:hAnsi="Consolas" w:cs="宋体"/>
          <w:color w:val="001080"/>
          <w:kern w:val="0"/>
          <w:szCs w:val="21"/>
        </w:rPr>
        <w:t>ch</w:t>
      </w:r>
      <w:r w:rsidRPr="0001705E">
        <w:rPr>
          <w:rFonts w:ascii="Consolas" w:eastAsia="宋体" w:hAnsi="Consolas" w:cs="宋体"/>
          <w:color w:val="000000"/>
          <w:kern w:val="0"/>
          <w:szCs w:val="21"/>
        </w:rPr>
        <w:t>:</w:t>
      </w:r>
      <w:r w:rsidRPr="0001705E">
        <w:rPr>
          <w:rFonts w:ascii="Consolas" w:eastAsia="宋体" w:hAnsi="Consolas" w:cs="宋体"/>
          <w:color w:val="001080"/>
          <w:kern w:val="0"/>
          <w:szCs w:val="21"/>
        </w:rPr>
        <w:t>ch</w:t>
      </w:r>
      <w:r w:rsidRPr="0001705E">
        <w:rPr>
          <w:rFonts w:ascii="Consolas" w:eastAsia="宋体" w:hAnsi="Consolas" w:cs="宋体"/>
          <w:color w:val="000000"/>
          <w:kern w:val="0"/>
          <w:szCs w:val="21"/>
        </w:rPr>
        <w:t>+</w:t>
      </w:r>
      <w:r w:rsidRPr="0001705E">
        <w:rPr>
          <w:rFonts w:ascii="Consolas" w:eastAsia="宋体" w:hAnsi="Consolas" w:cs="宋体"/>
          <w:color w:val="A31515"/>
          <w:kern w:val="0"/>
          <w:szCs w:val="21"/>
        </w:rPr>
        <w:t>'a'</w:t>
      </w:r>
      <w:r w:rsidRPr="0001705E">
        <w:rPr>
          <w:rFonts w:ascii="Consolas" w:eastAsia="宋体" w:hAnsi="Consolas" w:cs="宋体"/>
          <w:color w:val="000000"/>
          <w:kern w:val="0"/>
          <w:szCs w:val="21"/>
        </w:rPr>
        <w:t>-</w:t>
      </w:r>
      <w:r w:rsidRPr="0001705E">
        <w:rPr>
          <w:rFonts w:ascii="Consolas" w:eastAsia="宋体" w:hAnsi="Consolas" w:cs="宋体"/>
          <w:color w:val="A31515"/>
          <w:kern w:val="0"/>
          <w:szCs w:val="21"/>
        </w:rPr>
        <w:t>'A'</w:t>
      </w:r>
      <w:r w:rsidRPr="0001705E">
        <w:rPr>
          <w:rFonts w:ascii="Consolas" w:eastAsia="宋体" w:hAnsi="Consolas" w:cs="宋体"/>
          <w:color w:val="000000"/>
          <w:kern w:val="0"/>
          <w:szCs w:val="21"/>
        </w:rPr>
        <w:t>);</w:t>
      </w:r>
    </w:p>
    <w:p w14:paraId="162BD889" w14:textId="77777777" w:rsidR="0001705E" w:rsidRPr="0001705E" w:rsidRDefault="0001705E" w:rsidP="0001705E">
      <w:pPr>
        <w:widowControl/>
        <w:shd w:val="clear" w:color="auto" w:fill="FFFFFF"/>
        <w:spacing w:line="285" w:lineRule="atLeast"/>
        <w:jc w:val="left"/>
        <w:rPr>
          <w:rFonts w:ascii="Consolas" w:eastAsia="宋体" w:hAnsi="Consolas" w:cs="宋体"/>
          <w:color w:val="000000"/>
          <w:kern w:val="0"/>
          <w:szCs w:val="21"/>
        </w:rPr>
      </w:pPr>
      <w:r w:rsidRPr="0001705E">
        <w:rPr>
          <w:rFonts w:ascii="Consolas" w:eastAsia="宋体" w:hAnsi="Consolas" w:cs="宋体"/>
          <w:color w:val="000000"/>
          <w:kern w:val="0"/>
          <w:szCs w:val="21"/>
        </w:rPr>
        <w:t>        </w:t>
      </w:r>
      <w:r w:rsidRPr="0001705E">
        <w:rPr>
          <w:rFonts w:ascii="Consolas" w:eastAsia="宋体" w:hAnsi="Consolas" w:cs="宋体"/>
          <w:color w:val="795E26"/>
          <w:kern w:val="0"/>
          <w:szCs w:val="21"/>
        </w:rPr>
        <w:t>printf</w:t>
      </w:r>
      <w:r w:rsidRPr="0001705E">
        <w:rPr>
          <w:rFonts w:ascii="Consolas" w:eastAsia="宋体" w:hAnsi="Consolas" w:cs="宋体"/>
          <w:color w:val="000000"/>
          <w:kern w:val="0"/>
          <w:szCs w:val="21"/>
        </w:rPr>
        <w:t>(</w:t>
      </w:r>
      <w:r w:rsidRPr="0001705E">
        <w:rPr>
          <w:rFonts w:ascii="Consolas" w:eastAsia="宋体" w:hAnsi="Consolas" w:cs="宋体"/>
          <w:color w:val="A31515"/>
          <w:kern w:val="0"/>
          <w:szCs w:val="21"/>
        </w:rPr>
        <w:t>"</w:t>
      </w:r>
      <w:r w:rsidRPr="0001705E">
        <w:rPr>
          <w:rFonts w:ascii="Consolas" w:eastAsia="宋体" w:hAnsi="Consolas" w:cs="宋体"/>
          <w:color w:val="EE0000"/>
          <w:kern w:val="0"/>
          <w:szCs w:val="21"/>
        </w:rPr>
        <w:t>\n</w:t>
      </w:r>
      <w:r w:rsidRPr="0001705E">
        <w:rPr>
          <w:rFonts w:ascii="Consolas" w:eastAsia="宋体" w:hAnsi="Consolas" w:cs="宋体"/>
          <w:color w:val="A31515"/>
          <w:kern w:val="0"/>
          <w:szCs w:val="21"/>
        </w:rPr>
        <w:t>"</w:t>
      </w:r>
      <w:r w:rsidRPr="0001705E">
        <w:rPr>
          <w:rFonts w:ascii="Consolas" w:eastAsia="宋体" w:hAnsi="Consolas" w:cs="宋体"/>
          <w:color w:val="000000"/>
          <w:kern w:val="0"/>
          <w:szCs w:val="21"/>
        </w:rPr>
        <w:t>);</w:t>
      </w:r>
    </w:p>
    <w:p w14:paraId="2B1EAC94" w14:textId="77777777" w:rsidR="0001705E" w:rsidRPr="0001705E" w:rsidRDefault="0001705E" w:rsidP="0001705E">
      <w:pPr>
        <w:widowControl/>
        <w:shd w:val="clear" w:color="auto" w:fill="FFFFFF"/>
        <w:spacing w:line="285" w:lineRule="atLeast"/>
        <w:jc w:val="left"/>
        <w:rPr>
          <w:rFonts w:ascii="Consolas" w:eastAsia="宋体" w:hAnsi="Consolas" w:cs="宋体"/>
          <w:color w:val="000000"/>
          <w:kern w:val="0"/>
          <w:szCs w:val="21"/>
        </w:rPr>
      </w:pPr>
      <w:r w:rsidRPr="0001705E">
        <w:rPr>
          <w:rFonts w:ascii="Consolas" w:eastAsia="宋体" w:hAnsi="Consolas" w:cs="宋体"/>
          <w:color w:val="000000"/>
          <w:kern w:val="0"/>
          <w:szCs w:val="21"/>
        </w:rPr>
        <w:t>    }</w:t>
      </w:r>
    </w:p>
    <w:p w14:paraId="52CF7511" w14:textId="4FF81E5D" w:rsidR="0001705E" w:rsidRDefault="0001705E" w:rsidP="0001705E">
      <w:pPr>
        <w:widowControl/>
        <w:shd w:val="clear" w:color="auto" w:fill="FFFFFF"/>
        <w:spacing w:line="285" w:lineRule="atLeast"/>
        <w:jc w:val="left"/>
        <w:rPr>
          <w:rFonts w:ascii="Consolas" w:eastAsia="宋体" w:hAnsi="Consolas" w:cs="宋体"/>
          <w:color w:val="000000"/>
          <w:kern w:val="0"/>
          <w:szCs w:val="21"/>
        </w:rPr>
      </w:pPr>
      <w:r w:rsidRPr="0001705E">
        <w:rPr>
          <w:rFonts w:ascii="Consolas" w:eastAsia="宋体" w:hAnsi="Consolas" w:cs="宋体"/>
          <w:color w:val="000000"/>
          <w:kern w:val="0"/>
          <w:szCs w:val="21"/>
        </w:rPr>
        <w:t>}</w:t>
      </w:r>
    </w:p>
    <w:p w14:paraId="21E1F809" w14:textId="1280D082" w:rsidR="00A810A1" w:rsidRPr="0001705E" w:rsidRDefault="0001705E" w:rsidP="0001705E">
      <w:pPr>
        <w:ind w:left="420"/>
        <w:rPr>
          <w:rFonts w:ascii="Times New Roman" w:eastAsia="宋体" w:hAnsi="宋体" w:cs="Times New Roman"/>
          <w:sz w:val="24"/>
          <w:szCs w:val="24"/>
        </w:rPr>
      </w:pPr>
      <w:r>
        <w:rPr>
          <w:rFonts w:ascii="Times New Roman" w:eastAsia="宋体" w:hAnsi="宋体" w:cs="Times New Roman" w:hint="eastAsia"/>
          <w:sz w:val="24"/>
          <w:szCs w:val="24"/>
        </w:rPr>
        <w:t>3</w:t>
      </w:r>
      <w:r>
        <w:rPr>
          <w:rFonts w:ascii="Times New Roman" w:eastAsia="宋体" w:hAnsi="宋体" w:cs="Times New Roman" w:hint="eastAsia"/>
          <w:sz w:val="24"/>
          <w:szCs w:val="24"/>
        </w:rPr>
        <w:t>）</w:t>
      </w:r>
      <w:r w:rsidRPr="0001705E">
        <w:rPr>
          <w:rFonts w:ascii="Times New Roman" w:eastAsia="宋体" w:hAnsi="宋体" w:cs="Times New Roman"/>
          <w:sz w:val="24"/>
          <w:szCs w:val="24"/>
        </w:rPr>
        <w:t>测试</w:t>
      </w:r>
    </w:p>
    <w:p w14:paraId="333326DA" w14:textId="3E0C4BDD" w:rsidR="0001705E" w:rsidRDefault="0001705E" w:rsidP="0001705E">
      <w:pPr>
        <w:ind w:left="420"/>
      </w:pPr>
      <w:r>
        <w:tab/>
        <w:t>A</w:t>
      </w:r>
      <w:r>
        <w:rPr>
          <w:rFonts w:hint="eastAsia"/>
        </w:rPr>
        <w:t>）测试数据：A</w:t>
      </w:r>
      <w:r>
        <w:t xml:space="preserve"> C </w:t>
      </w:r>
      <w:r>
        <w:rPr>
          <w:rFonts w:hint="eastAsia"/>
        </w:rPr>
        <w:t>c</w:t>
      </w:r>
    </w:p>
    <w:p w14:paraId="4C467882" w14:textId="77777777" w:rsidR="0001705E" w:rsidRPr="0001705E" w:rsidRDefault="0001705E" w:rsidP="0001705E">
      <w:pPr>
        <w:snapToGrid w:val="0"/>
        <w:spacing w:line="360" w:lineRule="auto"/>
        <w:ind w:firstLineChars="200" w:firstLine="420"/>
        <w:rPr>
          <w:rFonts w:ascii="Times New Roman" w:eastAsia="宋体" w:hAnsi="Times New Roman" w:cs="Times New Roman"/>
          <w:sz w:val="24"/>
          <w:szCs w:val="24"/>
        </w:rPr>
      </w:pPr>
      <w:r>
        <w:tab/>
        <w:t xml:space="preserve">B) </w:t>
      </w:r>
      <w:r w:rsidRPr="0001705E">
        <w:rPr>
          <w:rFonts w:ascii="Times New Roman" w:eastAsia="宋体" w:hAnsi="宋体" w:cs="Times New Roman"/>
          <w:sz w:val="24"/>
          <w:szCs w:val="24"/>
        </w:rPr>
        <w:t>对应测试数据的运行结果截图</w:t>
      </w:r>
    </w:p>
    <w:p w14:paraId="038FC1EA" w14:textId="5004DF8F" w:rsidR="0001705E" w:rsidRDefault="0001705E" w:rsidP="0001705E">
      <w:pPr>
        <w:ind w:left="420"/>
      </w:pPr>
      <w:r>
        <w:rPr>
          <w:rFonts w:hint="eastAsia"/>
          <w:noProof/>
        </w:rPr>
        <w:lastRenderedPageBreak/>
        <w:drawing>
          <wp:inline distT="0" distB="0" distL="0" distR="0" wp14:anchorId="579080A7" wp14:editId="460F322E">
            <wp:extent cx="3229141" cy="1571706"/>
            <wp:effectExtent l="0" t="0" r="9525" b="9525"/>
            <wp:docPr id="5" name="图片 5" descr="图片包含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片包含 应用程序&#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29141" cy="1571706"/>
                    </a:xfrm>
                    <a:prstGeom prst="rect">
                      <a:avLst/>
                    </a:prstGeom>
                  </pic:spPr>
                </pic:pic>
              </a:graphicData>
            </a:graphic>
          </wp:inline>
        </w:drawing>
      </w:r>
    </w:p>
    <w:p w14:paraId="66014A69" w14:textId="02BAB7C2" w:rsidR="0001705E" w:rsidRDefault="0001705E" w:rsidP="0001705E">
      <w:pPr>
        <w:ind w:left="420"/>
        <w:rPr>
          <w:rFonts w:ascii="Times New Roman" w:eastAsia="宋体" w:hAnsi="宋体" w:cs="Times New Roman"/>
          <w:sz w:val="24"/>
          <w:szCs w:val="24"/>
        </w:rPr>
      </w:pPr>
      <w:r w:rsidRPr="0001705E">
        <w:rPr>
          <w:rFonts w:ascii="Times New Roman" w:eastAsia="宋体" w:hAnsi="宋体" w:cs="Times New Roman"/>
          <w:sz w:val="24"/>
          <w:szCs w:val="24"/>
        </w:rPr>
        <w:t>（</w:t>
      </w:r>
      <w:r w:rsidRPr="0001705E">
        <w:rPr>
          <w:rFonts w:ascii="Times New Roman" w:eastAsia="宋体" w:hAnsi="Times New Roman" w:cs="Times New Roman"/>
          <w:sz w:val="24"/>
          <w:szCs w:val="24"/>
        </w:rPr>
        <w:t>2</w:t>
      </w:r>
      <w:r w:rsidRPr="0001705E">
        <w:rPr>
          <w:rFonts w:ascii="Times New Roman" w:eastAsia="宋体" w:hAnsi="宋体" w:cs="Times New Roman"/>
          <w:sz w:val="24"/>
          <w:szCs w:val="24"/>
        </w:rPr>
        <w:t>）编写一个程序，输入无符号短整数</w:t>
      </w:r>
      <w:r w:rsidRPr="0001705E">
        <w:rPr>
          <w:rFonts w:ascii="Times New Roman" w:eastAsia="宋体" w:hAnsi="Times New Roman" w:cs="Times New Roman"/>
          <w:sz w:val="24"/>
          <w:szCs w:val="24"/>
        </w:rPr>
        <w:t>x</w:t>
      </w:r>
      <w:r w:rsidRPr="0001705E">
        <w:rPr>
          <w:rFonts w:ascii="Times New Roman" w:eastAsia="宋体" w:hAnsi="宋体" w:cs="Times New Roman"/>
          <w:sz w:val="24"/>
          <w:szCs w:val="24"/>
        </w:rPr>
        <w:t>，ｍ，ｎ（</w:t>
      </w:r>
      <w:r w:rsidRPr="0001705E">
        <w:rPr>
          <w:rFonts w:ascii="Times New Roman" w:eastAsia="宋体" w:hAnsi="Times New Roman" w:cs="Times New Roman"/>
          <w:sz w:val="24"/>
          <w:szCs w:val="24"/>
        </w:rPr>
        <w:t>0 ≤</w:t>
      </w:r>
      <w:r w:rsidRPr="0001705E">
        <w:rPr>
          <w:rFonts w:ascii="Times New Roman" w:eastAsia="宋体" w:hAnsi="宋体" w:cs="Times New Roman"/>
          <w:sz w:val="24"/>
          <w:szCs w:val="24"/>
        </w:rPr>
        <w:t>ｍ</w:t>
      </w:r>
      <w:r w:rsidRPr="0001705E">
        <w:rPr>
          <w:rFonts w:ascii="Times New Roman" w:eastAsia="宋体" w:hAnsi="Times New Roman" w:cs="Times New Roman"/>
          <w:sz w:val="24"/>
          <w:szCs w:val="24"/>
        </w:rPr>
        <w:t xml:space="preserve">≤ 15, 1 ≤ </w:t>
      </w:r>
      <w:r w:rsidRPr="0001705E">
        <w:rPr>
          <w:rFonts w:ascii="Times New Roman" w:eastAsia="宋体" w:hAnsi="宋体" w:cs="Times New Roman"/>
          <w:sz w:val="24"/>
          <w:szCs w:val="24"/>
        </w:rPr>
        <w:t>ｎ</w:t>
      </w:r>
      <w:r w:rsidRPr="0001705E">
        <w:rPr>
          <w:rFonts w:ascii="Times New Roman" w:eastAsia="宋体" w:hAnsi="Times New Roman" w:cs="Times New Roman"/>
          <w:sz w:val="24"/>
          <w:szCs w:val="24"/>
        </w:rPr>
        <w:t>≤ 16-</w:t>
      </w:r>
      <w:r w:rsidRPr="0001705E">
        <w:rPr>
          <w:rFonts w:ascii="Times New Roman" w:eastAsia="宋体" w:hAnsi="宋体" w:cs="Times New Roman"/>
          <w:sz w:val="24"/>
          <w:szCs w:val="24"/>
        </w:rPr>
        <w:t>ｍ）</w:t>
      </w:r>
      <w:r w:rsidRPr="0001705E">
        <w:rPr>
          <w:rFonts w:ascii="Times New Roman" w:eastAsia="宋体" w:hAnsi="Times New Roman" w:cs="Times New Roman"/>
          <w:sz w:val="24"/>
          <w:szCs w:val="24"/>
        </w:rPr>
        <w:t>,</w:t>
      </w:r>
      <w:r w:rsidRPr="0001705E">
        <w:rPr>
          <w:rFonts w:ascii="Times New Roman" w:eastAsia="宋体" w:hAnsi="宋体" w:cs="Times New Roman"/>
          <w:sz w:val="24"/>
          <w:szCs w:val="24"/>
        </w:rPr>
        <w:t>取出</w:t>
      </w:r>
      <w:r w:rsidRPr="0001705E">
        <w:rPr>
          <w:rFonts w:ascii="Times New Roman" w:eastAsia="宋体" w:hAnsi="Times New Roman" w:cs="Times New Roman"/>
          <w:sz w:val="24"/>
          <w:szCs w:val="24"/>
        </w:rPr>
        <w:t>x</w:t>
      </w:r>
      <w:r w:rsidRPr="0001705E">
        <w:rPr>
          <w:rFonts w:ascii="Times New Roman" w:eastAsia="宋体" w:hAnsi="宋体" w:cs="Times New Roman"/>
          <w:sz w:val="24"/>
          <w:szCs w:val="24"/>
        </w:rPr>
        <w:t>从第ｍ位开始向左的ｎ位（ｍ从右至左编号为</w:t>
      </w:r>
      <w:r w:rsidRPr="0001705E">
        <w:rPr>
          <w:rFonts w:ascii="Times New Roman" w:eastAsia="宋体" w:hAnsi="Times New Roman" w:cs="Times New Roman"/>
          <w:sz w:val="24"/>
          <w:szCs w:val="24"/>
        </w:rPr>
        <w:t>0</w:t>
      </w:r>
      <w:r w:rsidRPr="0001705E">
        <w:rPr>
          <w:rFonts w:ascii="Times New Roman" w:eastAsia="宋体" w:hAnsi="宋体" w:cs="Times New Roman"/>
          <w:sz w:val="24"/>
          <w:szCs w:val="24"/>
        </w:rPr>
        <w:t>～</w:t>
      </w:r>
      <w:r w:rsidRPr="0001705E">
        <w:rPr>
          <w:rFonts w:ascii="Times New Roman" w:eastAsia="宋体" w:hAnsi="Times New Roman" w:cs="Times New Roman"/>
          <w:sz w:val="24"/>
          <w:szCs w:val="24"/>
        </w:rPr>
        <w:t>15</w:t>
      </w:r>
      <w:r w:rsidRPr="0001705E">
        <w:rPr>
          <w:rFonts w:ascii="Times New Roman" w:eastAsia="宋体" w:hAnsi="宋体" w:cs="Times New Roman"/>
          <w:sz w:val="24"/>
          <w:szCs w:val="24"/>
        </w:rPr>
        <w:t>），并使其向左端（第</w:t>
      </w:r>
      <w:r w:rsidRPr="0001705E">
        <w:rPr>
          <w:rFonts w:ascii="Times New Roman" w:eastAsia="宋体" w:hAnsi="Times New Roman" w:cs="Times New Roman"/>
          <w:sz w:val="24"/>
          <w:szCs w:val="24"/>
        </w:rPr>
        <w:t>15</w:t>
      </w:r>
      <w:r w:rsidRPr="0001705E">
        <w:rPr>
          <w:rFonts w:ascii="Times New Roman" w:eastAsia="宋体" w:hAnsi="宋体" w:cs="Times New Roman"/>
          <w:sz w:val="24"/>
          <w:szCs w:val="24"/>
        </w:rPr>
        <w:t>位）靠齐</w:t>
      </w:r>
    </w:p>
    <w:p w14:paraId="0BFA813E" w14:textId="2A758812" w:rsidR="0001705E" w:rsidRDefault="0001705E" w:rsidP="0001705E">
      <w:pPr>
        <w:snapToGrid w:val="0"/>
        <w:spacing w:line="360" w:lineRule="auto"/>
        <w:ind w:firstLine="420"/>
        <w:rPr>
          <w:rFonts w:ascii="Times New Roman" w:eastAsia="宋体" w:hAnsi="宋体" w:cs="Times New Roman"/>
          <w:b/>
          <w:sz w:val="24"/>
          <w:szCs w:val="24"/>
        </w:rPr>
      </w:pPr>
      <w:r w:rsidRPr="0001705E">
        <w:rPr>
          <w:rFonts w:ascii="Times New Roman" w:eastAsia="宋体" w:hAnsi="宋体" w:cs="Times New Roman"/>
          <w:b/>
          <w:sz w:val="24"/>
          <w:szCs w:val="24"/>
        </w:rPr>
        <w:t>解答：</w:t>
      </w:r>
    </w:p>
    <w:p w14:paraId="79F1E96F" w14:textId="3763A57F" w:rsidR="0001705E" w:rsidRPr="0001705E" w:rsidRDefault="0001705E" w:rsidP="0001705E">
      <w:pPr>
        <w:snapToGrid w:val="0"/>
        <w:spacing w:line="360" w:lineRule="auto"/>
        <w:ind w:firstLine="420"/>
        <w:rPr>
          <w:rFonts w:ascii="Times New Roman" w:eastAsia="宋体" w:hAnsi="Times New Roman" w:cs="Times New Roman"/>
          <w:b/>
          <w:sz w:val="24"/>
          <w:szCs w:val="24"/>
        </w:rPr>
      </w:pPr>
      <w:r>
        <w:rPr>
          <w:rFonts w:ascii="Times New Roman" w:eastAsia="宋体" w:hAnsi="宋体" w:cs="Times New Roman"/>
          <w:b/>
          <w:sz w:val="24"/>
          <w:szCs w:val="24"/>
        </w:rPr>
        <w:tab/>
      </w:r>
      <w:r w:rsidRPr="0001705E">
        <w:rPr>
          <w:rFonts w:ascii="Times New Roman" w:eastAsia="宋体" w:hAnsi="Times New Roman" w:cs="Times New Roman"/>
          <w:sz w:val="24"/>
          <w:szCs w:val="24"/>
        </w:rPr>
        <w:t xml:space="preserve">1) </w:t>
      </w:r>
      <w:r w:rsidRPr="0001705E">
        <w:rPr>
          <w:rFonts w:ascii="Times New Roman" w:eastAsia="宋体" w:hAnsi="宋体" w:cs="Times New Roman"/>
          <w:sz w:val="24"/>
          <w:szCs w:val="24"/>
        </w:rPr>
        <w:t>解题思路：</w:t>
      </w:r>
      <w:r w:rsidR="004B09A0">
        <w:rPr>
          <w:rFonts w:ascii="Times New Roman" w:eastAsia="宋体" w:hAnsi="宋体" w:cs="Times New Roman" w:hint="eastAsia"/>
          <w:sz w:val="24"/>
          <w:szCs w:val="24"/>
        </w:rPr>
        <w:t>见程序清单注释</w:t>
      </w:r>
    </w:p>
    <w:p w14:paraId="50283410" w14:textId="459AB740" w:rsidR="0001705E" w:rsidRDefault="0001705E" w:rsidP="0001705E">
      <w:pPr>
        <w:ind w:left="420"/>
        <w:rPr>
          <w:rFonts w:ascii="Times New Roman" w:eastAsia="宋体" w:hAnsi="宋体" w:cs="Times New Roman"/>
          <w:sz w:val="24"/>
          <w:szCs w:val="24"/>
        </w:rPr>
      </w:pPr>
      <w:r>
        <w:tab/>
      </w:r>
      <w:r w:rsidRPr="0001705E">
        <w:rPr>
          <w:rFonts w:ascii="Times New Roman" w:eastAsia="宋体" w:hAnsi="Times New Roman" w:cs="Times New Roman"/>
          <w:sz w:val="24"/>
          <w:szCs w:val="24"/>
        </w:rPr>
        <w:t>2</w:t>
      </w:r>
      <w:r w:rsidRPr="0001705E">
        <w:rPr>
          <w:rFonts w:ascii="Times New Roman" w:eastAsia="宋体" w:hAnsi="宋体" w:cs="Times New Roman"/>
          <w:sz w:val="24"/>
          <w:szCs w:val="24"/>
        </w:rPr>
        <w:t>）程序清单</w:t>
      </w:r>
    </w:p>
    <w:p w14:paraId="0E6E2E90" w14:textId="77777777"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AF00DB"/>
          <w:kern w:val="0"/>
          <w:szCs w:val="21"/>
        </w:rPr>
        <w:t>#include</w:t>
      </w:r>
      <w:r w:rsidRPr="004B09A0">
        <w:rPr>
          <w:rFonts w:ascii="Consolas" w:eastAsia="宋体" w:hAnsi="Consolas" w:cs="宋体"/>
          <w:color w:val="A31515"/>
          <w:kern w:val="0"/>
          <w:szCs w:val="21"/>
        </w:rPr>
        <w:t>&lt;stdio.h&gt;</w:t>
      </w:r>
    </w:p>
    <w:p w14:paraId="33FCFFD0" w14:textId="77777777"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FF"/>
          <w:kern w:val="0"/>
          <w:szCs w:val="21"/>
        </w:rPr>
        <w:t>int</w:t>
      </w:r>
      <w:r w:rsidRPr="004B09A0">
        <w:rPr>
          <w:rFonts w:ascii="Consolas" w:eastAsia="宋体" w:hAnsi="Consolas" w:cs="宋体"/>
          <w:color w:val="000000"/>
          <w:kern w:val="0"/>
          <w:szCs w:val="21"/>
        </w:rPr>
        <w:t> </w:t>
      </w:r>
      <w:r w:rsidRPr="004B09A0">
        <w:rPr>
          <w:rFonts w:ascii="Consolas" w:eastAsia="宋体" w:hAnsi="Consolas" w:cs="宋体"/>
          <w:color w:val="795E26"/>
          <w:kern w:val="0"/>
          <w:szCs w:val="21"/>
        </w:rPr>
        <w:t>main</w:t>
      </w:r>
      <w:r w:rsidRPr="004B09A0">
        <w:rPr>
          <w:rFonts w:ascii="Consolas" w:eastAsia="宋体" w:hAnsi="Consolas" w:cs="宋体"/>
          <w:color w:val="000000"/>
          <w:kern w:val="0"/>
          <w:szCs w:val="21"/>
        </w:rPr>
        <w:t>()</w:t>
      </w:r>
    </w:p>
    <w:p w14:paraId="0BEE9C91" w14:textId="77777777"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w:t>
      </w:r>
    </w:p>
    <w:p w14:paraId="5BF91D86" w14:textId="77777777"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r w:rsidRPr="004B09A0">
        <w:rPr>
          <w:rFonts w:ascii="Consolas" w:eastAsia="宋体" w:hAnsi="Consolas" w:cs="宋体"/>
          <w:color w:val="0000FF"/>
          <w:kern w:val="0"/>
          <w:szCs w:val="21"/>
        </w:rPr>
        <w:t>unsigned</w:t>
      </w:r>
      <w:r w:rsidRPr="004B09A0">
        <w:rPr>
          <w:rFonts w:ascii="Consolas" w:eastAsia="宋体" w:hAnsi="Consolas" w:cs="宋体"/>
          <w:color w:val="000000"/>
          <w:kern w:val="0"/>
          <w:szCs w:val="21"/>
        </w:rPr>
        <w:t> </w:t>
      </w:r>
      <w:r w:rsidRPr="004B09A0">
        <w:rPr>
          <w:rFonts w:ascii="Consolas" w:eastAsia="宋体" w:hAnsi="Consolas" w:cs="宋体"/>
          <w:color w:val="0000FF"/>
          <w:kern w:val="0"/>
          <w:szCs w:val="21"/>
        </w:rPr>
        <w:t>short</w:t>
      </w:r>
      <w:r w:rsidRPr="004B09A0">
        <w:rPr>
          <w:rFonts w:ascii="Consolas" w:eastAsia="宋体" w:hAnsi="Consolas" w:cs="宋体"/>
          <w:color w:val="000000"/>
          <w:kern w:val="0"/>
          <w:szCs w:val="21"/>
        </w:rPr>
        <w:t> </w:t>
      </w:r>
      <w:r w:rsidRPr="004B09A0">
        <w:rPr>
          <w:rFonts w:ascii="Consolas" w:eastAsia="宋体" w:hAnsi="Consolas" w:cs="宋体"/>
          <w:color w:val="0000FF"/>
          <w:kern w:val="0"/>
          <w:szCs w:val="21"/>
        </w:rPr>
        <w:t>int</w:t>
      </w:r>
      <w:r w:rsidRPr="004B09A0">
        <w:rPr>
          <w:rFonts w:ascii="Consolas" w:eastAsia="宋体" w:hAnsi="Consolas" w:cs="宋体"/>
          <w:color w:val="000000"/>
          <w:kern w:val="0"/>
          <w:szCs w:val="21"/>
        </w:rPr>
        <w:t> </w:t>
      </w:r>
      <w:r w:rsidRPr="004B09A0">
        <w:rPr>
          <w:rFonts w:ascii="Consolas" w:eastAsia="宋体" w:hAnsi="Consolas" w:cs="宋体"/>
          <w:color w:val="001080"/>
          <w:kern w:val="0"/>
          <w:szCs w:val="21"/>
        </w:rPr>
        <w:t>x</w:t>
      </w:r>
      <w:r w:rsidRPr="004B09A0">
        <w:rPr>
          <w:rFonts w:ascii="Consolas" w:eastAsia="宋体" w:hAnsi="Consolas" w:cs="宋体"/>
          <w:color w:val="000000"/>
          <w:kern w:val="0"/>
          <w:szCs w:val="21"/>
        </w:rPr>
        <w:t>,</w:t>
      </w:r>
      <w:r w:rsidRPr="004B09A0">
        <w:rPr>
          <w:rFonts w:ascii="Consolas" w:eastAsia="宋体" w:hAnsi="Consolas" w:cs="宋体"/>
          <w:color w:val="001080"/>
          <w:kern w:val="0"/>
          <w:szCs w:val="21"/>
        </w:rPr>
        <w:t>m</w:t>
      </w:r>
      <w:r w:rsidRPr="004B09A0">
        <w:rPr>
          <w:rFonts w:ascii="Consolas" w:eastAsia="宋体" w:hAnsi="Consolas" w:cs="宋体"/>
          <w:color w:val="000000"/>
          <w:kern w:val="0"/>
          <w:szCs w:val="21"/>
        </w:rPr>
        <w:t>,</w:t>
      </w:r>
      <w:r w:rsidRPr="004B09A0">
        <w:rPr>
          <w:rFonts w:ascii="Consolas" w:eastAsia="宋体" w:hAnsi="Consolas" w:cs="宋体"/>
          <w:color w:val="001080"/>
          <w:kern w:val="0"/>
          <w:szCs w:val="21"/>
        </w:rPr>
        <w:t>n</w:t>
      </w:r>
      <w:r w:rsidRPr="004B09A0">
        <w:rPr>
          <w:rFonts w:ascii="Consolas" w:eastAsia="宋体" w:hAnsi="Consolas" w:cs="宋体"/>
          <w:color w:val="000000"/>
          <w:kern w:val="0"/>
          <w:szCs w:val="21"/>
        </w:rPr>
        <w:t>;</w:t>
      </w:r>
    </w:p>
    <w:p w14:paraId="52CAA65A" w14:textId="435CA80E" w:rsidR="004B09A0" w:rsidRDefault="004B09A0" w:rsidP="004B09A0">
      <w:pPr>
        <w:widowControl/>
        <w:shd w:val="clear" w:color="auto" w:fill="FFFFFF"/>
        <w:spacing w:line="285" w:lineRule="atLeast"/>
        <w:ind w:firstLine="460"/>
        <w:jc w:val="left"/>
        <w:rPr>
          <w:rFonts w:ascii="Consolas" w:eastAsia="宋体" w:hAnsi="Consolas" w:cs="宋体"/>
          <w:color w:val="000000"/>
          <w:kern w:val="0"/>
          <w:szCs w:val="21"/>
        </w:rPr>
      </w:pPr>
      <w:r w:rsidRPr="004B09A0">
        <w:rPr>
          <w:rFonts w:ascii="Consolas" w:eastAsia="宋体" w:hAnsi="Consolas" w:cs="宋体"/>
          <w:color w:val="0000FF"/>
          <w:kern w:val="0"/>
          <w:szCs w:val="21"/>
        </w:rPr>
        <w:t>unsigned</w:t>
      </w:r>
      <w:r w:rsidRPr="004B09A0">
        <w:rPr>
          <w:rFonts w:ascii="Consolas" w:eastAsia="宋体" w:hAnsi="Consolas" w:cs="宋体"/>
          <w:color w:val="000000"/>
          <w:kern w:val="0"/>
          <w:szCs w:val="21"/>
        </w:rPr>
        <w:t> </w:t>
      </w:r>
      <w:r w:rsidRPr="004B09A0">
        <w:rPr>
          <w:rFonts w:ascii="Consolas" w:eastAsia="宋体" w:hAnsi="Consolas" w:cs="宋体"/>
          <w:color w:val="0000FF"/>
          <w:kern w:val="0"/>
          <w:szCs w:val="21"/>
        </w:rPr>
        <w:t>short</w:t>
      </w:r>
      <w:r w:rsidRPr="004B09A0">
        <w:rPr>
          <w:rFonts w:ascii="Consolas" w:eastAsia="宋体" w:hAnsi="Consolas" w:cs="宋体"/>
          <w:color w:val="000000"/>
          <w:kern w:val="0"/>
          <w:szCs w:val="21"/>
        </w:rPr>
        <w:t> </w:t>
      </w:r>
      <w:r w:rsidRPr="004B09A0">
        <w:rPr>
          <w:rFonts w:ascii="Consolas" w:eastAsia="宋体" w:hAnsi="Consolas" w:cs="宋体"/>
          <w:color w:val="0000FF"/>
          <w:kern w:val="0"/>
          <w:szCs w:val="21"/>
        </w:rPr>
        <w:t>int</w:t>
      </w:r>
      <w:r w:rsidRPr="004B09A0">
        <w:rPr>
          <w:rFonts w:ascii="Consolas" w:eastAsia="宋体" w:hAnsi="Consolas" w:cs="宋体"/>
          <w:color w:val="000000"/>
          <w:kern w:val="0"/>
          <w:szCs w:val="21"/>
        </w:rPr>
        <w:t> </w:t>
      </w:r>
      <w:r w:rsidRPr="004B09A0">
        <w:rPr>
          <w:rFonts w:ascii="Consolas" w:eastAsia="宋体" w:hAnsi="Consolas" w:cs="宋体"/>
          <w:color w:val="001080"/>
          <w:kern w:val="0"/>
          <w:szCs w:val="21"/>
        </w:rPr>
        <w:t>i</w:t>
      </w:r>
      <w:r w:rsidRPr="004B09A0">
        <w:rPr>
          <w:rFonts w:ascii="Consolas" w:eastAsia="宋体" w:hAnsi="Consolas" w:cs="宋体"/>
          <w:color w:val="000000"/>
          <w:kern w:val="0"/>
          <w:szCs w:val="21"/>
        </w:rPr>
        <w:t>,</w:t>
      </w:r>
      <w:r w:rsidRPr="004B09A0">
        <w:rPr>
          <w:rFonts w:ascii="Consolas" w:eastAsia="宋体" w:hAnsi="Consolas" w:cs="宋体"/>
          <w:color w:val="001080"/>
          <w:kern w:val="0"/>
          <w:szCs w:val="21"/>
        </w:rPr>
        <w:t>l</w:t>
      </w:r>
      <w:r w:rsidRPr="004B09A0">
        <w:rPr>
          <w:rFonts w:ascii="Consolas" w:eastAsia="宋体" w:hAnsi="Consolas" w:cs="宋体"/>
          <w:color w:val="000000"/>
          <w:kern w:val="0"/>
          <w:szCs w:val="21"/>
        </w:rPr>
        <w:t>,</w:t>
      </w:r>
      <w:r w:rsidRPr="004B09A0">
        <w:rPr>
          <w:rFonts w:ascii="Consolas" w:eastAsia="宋体" w:hAnsi="Consolas" w:cs="宋体"/>
          <w:color w:val="001080"/>
          <w:kern w:val="0"/>
          <w:szCs w:val="21"/>
        </w:rPr>
        <w:t>r</w:t>
      </w:r>
      <w:r w:rsidRPr="004B09A0">
        <w:rPr>
          <w:rFonts w:ascii="Consolas" w:eastAsia="宋体" w:hAnsi="Consolas" w:cs="宋体"/>
          <w:color w:val="000000"/>
          <w:kern w:val="0"/>
          <w:szCs w:val="21"/>
        </w:rPr>
        <w:t>;    </w:t>
      </w:r>
    </w:p>
    <w:p w14:paraId="7EEE7604" w14:textId="57E3A1FF" w:rsidR="004B09A0" w:rsidRPr="004B09A0" w:rsidRDefault="004B09A0" w:rsidP="004B09A0">
      <w:pPr>
        <w:widowControl/>
        <w:shd w:val="clear" w:color="auto" w:fill="FFFFFF"/>
        <w:spacing w:line="285" w:lineRule="atLeast"/>
        <w:ind w:firstLine="460"/>
        <w:jc w:val="left"/>
        <w:rPr>
          <w:rFonts w:ascii="Consolas" w:eastAsia="宋体" w:hAnsi="Consolas" w:cs="宋体"/>
          <w:color w:val="000000"/>
          <w:kern w:val="0"/>
          <w:szCs w:val="21"/>
        </w:rPr>
      </w:pPr>
      <w:r w:rsidRPr="004B09A0">
        <w:rPr>
          <w:rFonts w:ascii="Consolas" w:eastAsia="宋体" w:hAnsi="Consolas" w:cs="宋体"/>
          <w:color w:val="008000"/>
          <w:kern w:val="0"/>
          <w:szCs w:val="21"/>
        </w:rPr>
        <w:t>/*</w:t>
      </w:r>
      <w:r w:rsidRPr="004B09A0">
        <w:rPr>
          <w:rFonts w:ascii="Consolas" w:eastAsia="宋体" w:hAnsi="Consolas" w:cs="宋体"/>
          <w:color w:val="008000"/>
          <w:kern w:val="0"/>
          <w:szCs w:val="21"/>
        </w:rPr>
        <w:t>逻辑尺</w:t>
      </w:r>
      <w:r w:rsidRPr="004B09A0">
        <w:rPr>
          <w:rFonts w:ascii="Consolas" w:eastAsia="宋体" w:hAnsi="Consolas" w:cs="宋体"/>
          <w:color w:val="008000"/>
          <w:kern w:val="0"/>
          <w:szCs w:val="21"/>
        </w:rPr>
        <w:t> i</w:t>
      </w:r>
      <w:r w:rsidRPr="004B09A0">
        <w:rPr>
          <w:rFonts w:ascii="Consolas" w:eastAsia="宋体" w:hAnsi="Consolas" w:cs="宋体"/>
          <w:color w:val="008000"/>
          <w:kern w:val="0"/>
          <w:szCs w:val="21"/>
        </w:rPr>
        <w:t>表示第</w:t>
      </w:r>
      <w:r w:rsidRPr="004B09A0">
        <w:rPr>
          <w:rFonts w:ascii="Consolas" w:eastAsia="宋体" w:hAnsi="Consolas" w:cs="宋体"/>
          <w:color w:val="008000"/>
          <w:kern w:val="0"/>
          <w:szCs w:val="21"/>
        </w:rPr>
        <w:t>m+n</w:t>
      </w:r>
      <w:r w:rsidRPr="004B09A0">
        <w:rPr>
          <w:rFonts w:ascii="Consolas" w:eastAsia="宋体" w:hAnsi="Consolas" w:cs="宋体"/>
          <w:color w:val="008000"/>
          <w:kern w:val="0"/>
          <w:szCs w:val="21"/>
        </w:rPr>
        <w:t>位，</w:t>
      </w:r>
      <w:r w:rsidRPr="004B09A0">
        <w:rPr>
          <w:rFonts w:ascii="Consolas" w:eastAsia="宋体" w:hAnsi="Consolas" w:cs="宋体"/>
          <w:color w:val="008000"/>
          <w:kern w:val="0"/>
          <w:szCs w:val="21"/>
        </w:rPr>
        <w:t>l</w:t>
      </w:r>
      <w:r w:rsidRPr="004B09A0">
        <w:rPr>
          <w:rFonts w:ascii="Consolas" w:eastAsia="宋体" w:hAnsi="Consolas" w:cs="宋体"/>
          <w:color w:val="008000"/>
          <w:kern w:val="0"/>
          <w:szCs w:val="21"/>
        </w:rPr>
        <w:t>表示第</w:t>
      </w:r>
      <w:r w:rsidRPr="004B09A0">
        <w:rPr>
          <w:rFonts w:ascii="Consolas" w:eastAsia="宋体" w:hAnsi="Consolas" w:cs="宋体"/>
          <w:color w:val="008000"/>
          <w:kern w:val="0"/>
          <w:szCs w:val="21"/>
        </w:rPr>
        <w:t>i</w:t>
      </w:r>
      <w:r w:rsidRPr="004B09A0">
        <w:rPr>
          <w:rFonts w:ascii="Consolas" w:eastAsia="宋体" w:hAnsi="Consolas" w:cs="宋体"/>
          <w:color w:val="008000"/>
          <w:kern w:val="0"/>
          <w:szCs w:val="21"/>
        </w:rPr>
        <w:t>位的</w:t>
      </w:r>
      <w:r w:rsidRPr="004B09A0">
        <w:rPr>
          <w:rFonts w:ascii="Consolas" w:eastAsia="宋体" w:hAnsi="Consolas" w:cs="宋体"/>
          <w:color w:val="008000"/>
          <w:kern w:val="0"/>
          <w:szCs w:val="21"/>
        </w:rPr>
        <w:t>left</w:t>
      </w:r>
      <w:r w:rsidRPr="004B09A0">
        <w:rPr>
          <w:rFonts w:ascii="Consolas" w:eastAsia="宋体" w:hAnsi="Consolas" w:cs="宋体"/>
          <w:color w:val="008000"/>
          <w:kern w:val="0"/>
          <w:szCs w:val="21"/>
        </w:rPr>
        <w:t>，</w:t>
      </w:r>
      <w:r w:rsidRPr="004B09A0">
        <w:rPr>
          <w:rFonts w:ascii="Consolas" w:eastAsia="宋体" w:hAnsi="Consolas" w:cs="宋体"/>
          <w:color w:val="008000"/>
          <w:kern w:val="0"/>
          <w:szCs w:val="21"/>
        </w:rPr>
        <w:t>r</w:t>
      </w:r>
      <w:r w:rsidRPr="004B09A0">
        <w:rPr>
          <w:rFonts w:ascii="Consolas" w:eastAsia="宋体" w:hAnsi="Consolas" w:cs="宋体"/>
          <w:color w:val="008000"/>
          <w:kern w:val="0"/>
          <w:szCs w:val="21"/>
        </w:rPr>
        <w:t>表示第</w:t>
      </w:r>
      <w:r w:rsidRPr="004B09A0">
        <w:rPr>
          <w:rFonts w:ascii="Consolas" w:eastAsia="宋体" w:hAnsi="Consolas" w:cs="宋体"/>
          <w:color w:val="008000"/>
          <w:kern w:val="0"/>
          <w:szCs w:val="21"/>
        </w:rPr>
        <w:t>i</w:t>
      </w:r>
      <w:r w:rsidRPr="004B09A0">
        <w:rPr>
          <w:rFonts w:ascii="Consolas" w:eastAsia="宋体" w:hAnsi="Consolas" w:cs="宋体"/>
          <w:color w:val="008000"/>
          <w:kern w:val="0"/>
          <w:szCs w:val="21"/>
        </w:rPr>
        <w:t>位的</w:t>
      </w:r>
      <w:r w:rsidRPr="004B09A0">
        <w:rPr>
          <w:rFonts w:ascii="Consolas" w:eastAsia="宋体" w:hAnsi="Consolas" w:cs="宋体"/>
          <w:color w:val="008000"/>
          <w:kern w:val="0"/>
          <w:szCs w:val="21"/>
        </w:rPr>
        <w:t>right*/</w:t>
      </w:r>
    </w:p>
    <w:p w14:paraId="1D327D94" w14:textId="77777777"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r w:rsidRPr="004B09A0">
        <w:rPr>
          <w:rFonts w:ascii="Consolas" w:eastAsia="宋体" w:hAnsi="Consolas" w:cs="宋体"/>
          <w:color w:val="795E26"/>
          <w:kern w:val="0"/>
          <w:szCs w:val="21"/>
        </w:rPr>
        <w:t>printf</w:t>
      </w:r>
      <w:r w:rsidRPr="004B09A0">
        <w:rPr>
          <w:rFonts w:ascii="Consolas" w:eastAsia="宋体" w:hAnsi="Consolas" w:cs="宋体"/>
          <w:color w:val="000000"/>
          <w:kern w:val="0"/>
          <w:szCs w:val="21"/>
        </w:rPr>
        <w:t>(</w:t>
      </w:r>
      <w:r w:rsidRPr="004B09A0">
        <w:rPr>
          <w:rFonts w:ascii="Consolas" w:eastAsia="宋体" w:hAnsi="Consolas" w:cs="宋体"/>
          <w:color w:val="A31515"/>
          <w:kern w:val="0"/>
          <w:szCs w:val="21"/>
        </w:rPr>
        <w:t>"input:x,m,n</w:t>
      </w:r>
      <w:r w:rsidRPr="004B09A0">
        <w:rPr>
          <w:rFonts w:ascii="Consolas" w:eastAsia="宋体" w:hAnsi="Consolas" w:cs="宋体"/>
          <w:color w:val="EE0000"/>
          <w:kern w:val="0"/>
          <w:szCs w:val="21"/>
        </w:rPr>
        <w:t>\n</w:t>
      </w:r>
      <w:r w:rsidRPr="004B09A0">
        <w:rPr>
          <w:rFonts w:ascii="Consolas" w:eastAsia="宋体" w:hAnsi="Consolas" w:cs="宋体"/>
          <w:color w:val="A31515"/>
          <w:kern w:val="0"/>
          <w:szCs w:val="21"/>
        </w:rPr>
        <w:t>"</w:t>
      </w:r>
      <w:r w:rsidRPr="004B09A0">
        <w:rPr>
          <w:rFonts w:ascii="Consolas" w:eastAsia="宋体" w:hAnsi="Consolas" w:cs="宋体"/>
          <w:color w:val="000000"/>
          <w:kern w:val="0"/>
          <w:szCs w:val="21"/>
        </w:rPr>
        <w:t>);</w:t>
      </w:r>
    </w:p>
    <w:p w14:paraId="35084FA3" w14:textId="77777777"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r w:rsidRPr="004B09A0">
        <w:rPr>
          <w:rFonts w:ascii="Consolas" w:eastAsia="宋体" w:hAnsi="Consolas" w:cs="宋体"/>
          <w:color w:val="795E26"/>
          <w:kern w:val="0"/>
          <w:szCs w:val="21"/>
        </w:rPr>
        <w:t>scanf</w:t>
      </w:r>
      <w:r w:rsidRPr="004B09A0">
        <w:rPr>
          <w:rFonts w:ascii="Consolas" w:eastAsia="宋体" w:hAnsi="Consolas" w:cs="宋体"/>
          <w:color w:val="000000"/>
          <w:kern w:val="0"/>
          <w:szCs w:val="21"/>
        </w:rPr>
        <w:t>(</w:t>
      </w:r>
      <w:r w:rsidRPr="004B09A0">
        <w:rPr>
          <w:rFonts w:ascii="Consolas" w:eastAsia="宋体" w:hAnsi="Consolas" w:cs="宋体"/>
          <w:color w:val="A31515"/>
          <w:kern w:val="0"/>
          <w:szCs w:val="21"/>
        </w:rPr>
        <w:t>"%hx %hu %hu"</w:t>
      </w:r>
      <w:r w:rsidRPr="004B09A0">
        <w:rPr>
          <w:rFonts w:ascii="Consolas" w:eastAsia="宋体" w:hAnsi="Consolas" w:cs="宋体"/>
          <w:color w:val="000000"/>
          <w:kern w:val="0"/>
          <w:szCs w:val="21"/>
        </w:rPr>
        <w:t>,&amp;</w:t>
      </w:r>
      <w:r w:rsidRPr="004B09A0">
        <w:rPr>
          <w:rFonts w:ascii="Consolas" w:eastAsia="宋体" w:hAnsi="Consolas" w:cs="宋体"/>
          <w:color w:val="001080"/>
          <w:kern w:val="0"/>
          <w:szCs w:val="21"/>
        </w:rPr>
        <w:t>x</w:t>
      </w:r>
      <w:r w:rsidRPr="004B09A0">
        <w:rPr>
          <w:rFonts w:ascii="Consolas" w:eastAsia="宋体" w:hAnsi="Consolas" w:cs="宋体"/>
          <w:color w:val="000000"/>
          <w:kern w:val="0"/>
          <w:szCs w:val="21"/>
        </w:rPr>
        <w:t>,&amp;</w:t>
      </w:r>
      <w:r w:rsidRPr="004B09A0">
        <w:rPr>
          <w:rFonts w:ascii="Consolas" w:eastAsia="宋体" w:hAnsi="Consolas" w:cs="宋体"/>
          <w:color w:val="001080"/>
          <w:kern w:val="0"/>
          <w:szCs w:val="21"/>
        </w:rPr>
        <w:t>m</w:t>
      </w:r>
      <w:r w:rsidRPr="004B09A0">
        <w:rPr>
          <w:rFonts w:ascii="Consolas" w:eastAsia="宋体" w:hAnsi="Consolas" w:cs="宋体"/>
          <w:color w:val="000000"/>
          <w:kern w:val="0"/>
          <w:szCs w:val="21"/>
        </w:rPr>
        <w:t>,&amp;</w:t>
      </w:r>
      <w:r w:rsidRPr="004B09A0">
        <w:rPr>
          <w:rFonts w:ascii="Consolas" w:eastAsia="宋体" w:hAnsi="Consolas" w:cs="宋体"/>
          <w:color w:val="001080"/>
          <w:kern w:val="0"/>
          <w:szCs w:val="21"/>
        </w:rPr>
        <w:t>n</w:t>
      </w:r>
      <w:r w:rsidRPr="004B09A0">
        <w:rPr>
          <w:rFonts w:ascii="Consolas" w:eastAsia="宋体" w:hAnsi="Consolas" w:cs="宋体"/>
          <w:color w:val="000000"/>
          <w:kern w:val="0"/>
          <w:szCs w:val="21"/>
        </w:rPr>
        <w:t>);</w:t>
      </w:r>
    </w:p>
    <w:p w14:paraId="1AE3F4E3" w14:textId="77777777"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r w:rsidRPr="004B09A0">
        <w:rPr>
          <w:rFonts w:ascii="Consolas" w:eastAsia="宋体" w:hAnsi="Consolas" w:cs="宋体"/>
          <w:color w:val="795E26"/>
          <w:kern w:val="0"/>
          <w:szCs w:val="21"/>
        </w:rPr>
        <w:t>getchar</w:t>
      </w:r>
      <w:r w:rsidRPr="004B09A0">
        <w:rPr>
          <w:rFonts w:ascii="Consolas" w:eastAsia="宋体" w:hAnsi="Consolas" w:cs="宋体"/>
          <w:color w:val="000000"/>
          <w:kern w:val="0"/>
          <w:szCs w:val="21"/>
        </w:rPr>
        <w:t>();</w:t>
      </w:r>
    </w:p>
    <w:p w14:paraId="363665AF" w14:textId="49A24E65"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r w:rsidRPr="004B09A0">
        <w:rPr>
          <w:rFonts w:ascii="Consolas" w:eastAsia="宋体" w:hAnsi="Consolas" w:cs="宋体"/>
          <w:color w:val="AF00DB"/>
          <w:kern w:val="0"/>
          <w:szCs w:val="21"/>
        </w:rPr>
        <w:t>if</w:t>
      </w:r>
      <w:r w:rsidRPr="004B09A0">
        <w:rPr>
          <w:rFonts w:ascii="Consolas" w:eastAsia="宋体" w:hAnsi="Consolas" w:cs="宋体"/>
          <w:color w:val="000000"/>
          <w:kern w:val="0"/>
          <w:szCs w:val="21"/>
        </w:rPr>
        <w:t> (</w:t>
      </w:r>
      <w:r w:rsidRPr="004B09A0">
        <w:rPr>
          <w:rFonts w:ascii="Consolas" w:eastAsia="宋体" w:hAnsi="Consolas" w:cs="宋体"/>
          <w:color w:val="001080"/>
          <w:kern w:val="0"/>
          <w:szCs w:val="21"/>
        </w:rPr>
        <w:t>m</w:t>
      </w:r>
      <w:r w:rsidRPr="004B09A0">
        <w:rPr>
          <w:rFonts w:ascii="Consolas" w:eastAsia="宋体" w:hAnsi="Consolas" w:cs="宋体"/>
          <w:color w:val="000000"/>
          <w:kern w:val="0"/>
          <w:szCs w:val="21"/>
        </w:rPr>
        <w:t>&gt;=</w:t>
      </w:r>
      <w:r w:rsidRPr="004B09A0">
        <w:rPr>
          <w:rFonts w:ascii="Consolas" w:eastAsia="宋体" w:hAnsi="Consolas" w:cs="宋体"/>
          <w:color w:val="098658"/>
          <w:kern w:val="0"/>
          <w:szCs w:val="21"/>
        </w:rPr>
        <w:t>0</w:t>
      </w:r>
      <w:r w:rsidRPr="004B09A0">
        <w:rPr>
          <w:rFonts w:ascii="Consolas" w:eastAsia="宋体" w:hAnsi="Consolas" w:cs="宋体"/>
          <w:color w:val="000000"/>
          <w:kern w:val="0"/>
          <w:szCs w:val="21"/>
        </w:rPr>
        <w:t>&amp;&amp;</w:t>
      </w:r>
      <w:r w:rsidRPr="004B09A0">
        <w:rPr>
          <w:rFonts w:ascii="Consolas" w:eastAsia="宋体" w:hAnsi="Consolas" w:cs="宋体"/>
          <w:color w:val="001080"/>
          <w:kern w:val="0"/>
          <w:szCs w:val="21"/>
        </w:rPr>
        <w:t>m</w:t>
      </w:r>
      <w:r w:rsidRPr="004B09A0">
        <w:rPr>
          <w:rFonts w:ascii="Consolas" w:eastAsia="宋体" w:hAnsi="Consolas" w:cs="宋体"/>
          <w:color w:val="000000"/>
          <w:kern w:val="0"/>
          <w:szCs w:val="21"/>
        </w:rPr>
        <w:t>&lt;=</w:t>
      </w:r>
      <w:r w:rsidRPr="004B09A0">
        <w:rPr>
          <w:rFonts w:ascii="Consolas" w:eastAsia="宋体" w:hAnsi="Consolas" w:cs="宋体"/>
          <w:color w:val="098658"/>
          <w:kern w:val="0"/>
          <w:szCs w:val="21"/>
        </w:rPr>
        <w:t>15</w:t>
      </w:r>
      <w:r w:rsidRPr="004B09A0">
        <w:rPr>
          <w:rFonts w:ascii="Consolas" w:eastAsia="宋体" w:hAnsi="Consolas" w:cs="宋体"/>
          <w:color w:val="000000"/>
          <w:kern w:val="0"/>
          <w:szCs w:val="21"/>
        </w:rPr>
        <w:t>&amp;&amp;</w:t>
      </w:r>
      <w:r w:rsidRPr="004B09A0">
        <w:rPr>
          <w:rFonts w:ascii="Consolas" w:eastAsia="宋体" w:hAnsi="Consolas" w:cs="宋体"/>
          <w:color w:val="001080"/>
          <w:kern w:val="0"/>
          <w:szCs w:val="21"/>
        </w:rPr>
        <w:t>n</w:t>
      </w:r>
      <w:r w:rsidRPr="004B09A0">
        <w:rPr>
          <w:rFonts w:ascii="Consolas" w:eastAsia="宋体" w:hAnsi="Consolas" w:cs="宋体"/>
          <w:color w:val="000000"/>
          <w:kern w:val="0"/>
          <w:szCs w:val="21"/>
        </w:rPr>
        <w:t>&gt;=</w:t>
      </w:r>
      <w:r w:rsidRPr="004B09A0">
        <w:rPr>
          <w:rFonts w:ascii="Consolas" w:eastAsia="宋体" w:hAnsi="Consolas" w:cs="宋体"/>
          <w:color w:val="098658"/>
          <w:kern w:val="0"/>
          <w:szCs w:val="21"/>
        </w:rPr>
        <w:t>1</w:t>
      </w:r>
      <w:r w:rsidRPr="004B09A0">
        <w:rPr>
          <w:rFonts w:ascii="Consolas" w:eastAsia="宋体" w:hAnsi="Consolas" w:cs="宋体"/>
          <w:color w:val="000000"/>
          <w:kern w:val="0"/>
          <w:szCs w:val="21"/>
        </w:rPr>
        <w:t>&amp;&amp;</w:t>
      </w:r>
      <w:r w:rsidRPr="004B09A0">
        <w:rPr>
          <w:rFonts w:ascii="Consolas" w:eastAsia="宋体" w:hAnsi="Consolas" w:cs="宋体"/>
          <w:color w:val="001080"/>
          <w:kern w:val="0"/>
          <w:szCs w:val="21"/>
        </w:rPr>
        <w:t>n</w:t>
      </w:r>
      <w:r w:rsidRPr="004B09A0">
        <w:rPr>
          <w:rFonts w:ascii="Consolas" w:eastAsia="宋体" w:hAnsi="Consolas" w:cs="宋体"/>
          <w:color w:val="000000"/>
          <w:kern w:val="0"/>
          <w:szCs w:val="21"/>
        </w:rPr>
        <w:t>&lt;=</w:t>
      </w:r>
      <w:r w:rsidR="00293AA4" w:rsidRPr="00293AA4">
        <w:rPr>
          <w:rFonts w:ascii="Consolas" w:eastAsia="宋体" w:hAnsi="Consolas" w:cs="宋体"/>
          <w:color w:val="098658"/>
          <w:kern w:val="0"/>
          <w:szCs w:val="21"/>
        </w:rPr>
        <w:t xml:space="preserve"> 16</w:t>
      </w:r>
      <w:r w:rsidR="00293AA4" w:rsidRPr="00293AA4">
        <w:rPr>
          <w:rFonts w:ascii="Consolas" w:eastAsia="宋体" w:hAnsi="Consolas" w:cs="宋体"/>
          <w:color w:val="000000"/>
          <w:kern w:val="0"/>
          <w:szCs w:val="21"/>
        </w:rPr>
        <w:t>-</w:t>
      </w:r>
      <w:r w:rsidR="00293AA4" w:rsidRPr="00293AA4">
        <w:rPr>
          <w:rFonts w:ascii="Consolas" w:eastAsia="宋体" w:hAnsi="Consolas" w:cs="宋体"/>
          <w:color w:val="001080"/>
          <w:kern w:val="0"/>
          <w:szCs w:val="21"/>
        </w:rPr>
        <w:t>m</w:t>
      </w:r>
      <w:r w:rsidRPr="004B09A0">
        <w:rPr>
          <w:rFonts w:ascii="Consolas" w:eastAsia="宋体" w:hAnsi="Consolas" w:cs="宋体"/>
          <w:color w:val="000000"/>
          <w:kern w:val="0"/>
          <w:szCs w:val="21"/>
        </w:rPr>
        <w:t>)</w:t>
      </w:r>
      <w:r w:rsidRPr="004B09A0">
        <w:rPr>
          <w:rFonts w:ascii="Consolas" w:eastAsia="宋体" w:hAnsi="Consolas" w:cs="宋体"/>
          <w:color w:val="008000"/>
          <w:kern w:val="0"/>
          <w:szCs w:val="21"/>
        </w:rPr>
        <w:t>//</w:t>
      </w:r>
      <w:r w:rsidRPr="004B09A0">
        <w:rPr>
          <w:rFonts w:ascii="Consolas" w:eastAsia="宋体" w:hAnsi="Consolas" w:cs="宋体"/>
          <w:color w:val="008000"/>
          <w:kern w:val="0"/>
          <w:szCs w:val="21"/>
        </w:rPr>
        <w:t>判断</w:t>
      </w:r>
      <w:r w:rsidRPr="004B09A0">
        <w:rPr>
          <w:rFonts w:ascii="Consolas" w:eastAsia="宋体" w:hAnsi="Consolas" w:cs="宋体"/>
          <w:color w:val="008000"/>
          <w:kern w:val="0"/>
          <w:szCs w:val="21"/>
        </w:rPr>
        <w:t>m</w:t>
      </w:r>
      <w:r w:rsidRPr="004B09A0">
        <w:rPr>
          <w:rFonts w:ascii="Consolas" w:eastAsia="宋体" w:hAnsi="Consolas" w:cs="宋体"/>
          <w:color w:val="008000"/>
          <w:kern w:val="0"/>
          <w:szCs w:val="21"/>
        </w:rPr>
        <w:t>，</w:t>
      </w:r>
      <w:r w:rsidRPr="004B09A0">
        <w:rPr>
          <w:rFonts w:ascii="Consolas" w:eastAsia="宋体" w:hAnsi="Consolas" w:cs="宋体"/>
          <w:color w:val="008000"/>
          <w:kern w:val="0"/>
          <w:szCs w:val="21"/>
        </w:rPr>
        <w:t>n</w:t>
      </w:r>
      <w:r w:rsidRPr="004B09A0">
        <w:rPr>
          <w:rFonts w:ascii="Consolas" w:eastAsia="宋体" w:hAnsi="Consolas" w:cs="宋体"/>
          <w:color w:val="008000"/>
          <w:kern w:val="0"/>
          <w:szCs w:val="21"/>
        </w:rPr>
        <w:t>的范围</w:t>
      </w:r>
    </w:p>
    <w:p w14:paraId="5FE7AD69" w14:textId="77777777"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p>
    <w:p w14:paraId="55F46FE2" w14:textId="77777777"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r w:rsidRPr="004B09A0">
        <w:rPr>
          <w:rFonts w:ascii="Consolas" w:eastAsia="宋体" w:hAnsi="Consolas" w:cs="宋体"/>
          <w:color w:val="001080"/>
          <w:kern w:val="0"/>
          <w:szCs w:val="21"/>
        </w:rPr>
        <w:t>i</w:t>
      </w:r>
      <w:r w:rsidRPr="004B09A0">
        <w:rPr>
          <w:rFonts w:ascii="Consolas" w:eastAsia="宋体" w:hAnsi="Consolas" w:cs="宋体"/>
          <w:color w:val="000000"/>
          <w:kern w:val="0"/>
          <w:szCs w:val="21"/>
        </w:rPr>
        <w:t>=</w:t>
      </w:r>
      <w:r w:rsidRPr="004B09A0">
        <w:rPr>
          <w:rFonts w:ascii="Consolas" w:eastAsia="宋体" w:hAnsi="Consolas" w:cs="宋体"/>
          <w:color w:val="098658"/>
          <w:kern w:val="0"/>
          <w:szCs w:val="21"/>
        </w:rPr>
        <w:t>0x0001</w:t>
      </w:r>
      <w:r w:rsidRPr="004B09A0">
        <w:rPr>
          <w:rFonts w:ascii="Consolas" w:eastAsia="宋体" w:hAnsi="Consolas" w:cs="宋体"/>
          <w:color w:val="000000"/>
          <w:kern w:val="0"/>
          <w:szCs w:val="21"/>
        </w:rPr>
        <w:t>;</w:t>
      </w:r>
    </w:p>
    <w:p w14:paraId="1D7509AB" w14:textId="77777777"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r w:rsidRPr="004B09A0">
        <w:rPr>
          <w:rFonts w:ascii="Consolas" w:eastAsia="宋体" w:hAnsi="Consolas" w:cs="宋体"/>
          <w:color w:val="001080"/>
          <w:kern w:val="0"/>
          <w:szCs w:val="21"/>
        </w:rPr>
        <w:t>l</w:t>
      </w:r>
      <w:r w:rsidRPr="004B09A0">
        <w:rPr>
          <w:rFonts w:ascii="Consolas" w:eastAsia="宋体" w:hAnsi="Consolas" w:cs="宋体"/>
          <w:color w:val="000000"/>
          <w:kern w:val="0"/>
          <w:szCs w:val="21"/>
        </w:rPr>
        <w:t>=</w:t>
      </w:r>
      <w:r w:rsidRPr="004B09A0">
        <w:rPr>
          <w:rFonts w:ascii="Consolas" w:eastAsia="宋体" w:hAnsi="Consolas" w:cs="宋体"/>
          <w:color w:val="098658"/>
          <w:kern w:val="0"/>
          <w:szCs w:val="21"/>
        </w:rPr>
        <w:t>0xffff</w:t>
      </w:r>
      <w:r w:rsidRPr="004B09A0">
        <w:rPr>
          <w:rFonts w:ascii="Consolas" w:eastAsia="宋体" w:hAnsi="Consolas" w:cs="宋体"/>
          <w:color w:val="000000"/>
          <w:kern w:val="0"/>
          <w:szCs w:val="21"/>
        </w:rPr>
        <w:t>;</w:t>
      </w:r>
    </w:p>
    <w:p w14:paraId="2E00B36C" w14:textId="77777777"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r w:rsidRPr="004B09A0">
        <w:rPr>
          <w:rFonts w:ascii="Consolas" w:eastAsia="宋体" w:hAnsi="Consolas" w:cs="宋体"/>
          <w:color w:val="001080"/>
          <w:kern w:val="0"/>
          <w:szCs w:val="21"/>
        </w:rPr>
        <w:t>r</w:t>
      </w:r>
      <w:r w:rsidRPr="004B09A0">
        <w:rPr>
          <w:rFonts w:ascii="Consolas" w:eastAsia="宋体" w:hAnsi="Consolas" w:cs="宋体"/>
          <w:color w:val="000000"/>
          <w:kern w:val="0"/>
          <w:szCs w:val="21"/>
        </w:rPr>
        <w:t>=</w:t>
      </w:r>
      <w:r w:rsidRPr="004B09A0">
        <w:rPr>
          <w:rFonts w:ascii="Consolas" w:eastAsia="宋体" w:hAnsi="Consolas" w:cs="宋体"/>
          <w:color w:val="098658"/>
          <w:kern w:val="0"/>
          <w:szCs w:val="21"/>
        </w:rPr>
        <w:t>0xffff</w:t>
      </w:r>
      <w:r w:rsidRPr="004B09A0">
        <w:rPr>
          <w:rFonts w:ascii="Consolas" w:eastAsia="宋体" w:hAnsi="Consolas" w:cs="宋体"/>
          <w:color w:val="000000"/>
          <w:kern w:val="0"/>
          <w:szCs w:val="21"/>
        </w:rPr>
        <w:t>;         </w:t>
      </w:r>
      <w:r w:rsidRPr="004B09A0">
        <w:rPr>
          <w:rFonts w:ascii="Consolas" w:eastAsia="宋体" w:hAnsi="Consolas" w:cs="宋体"/>
          <w:color w:val="008000"/>
          <w:kern w:val="0"/>
          <w:szCs w:val="21"/>
        </w:rPr>
        <w:t>/*</w:t>
      </w:r>
      <w:r w:rsidRPr="004B09A0">
        <w:rPr>
          <w:rFonts w:ascii="Consolas" w:eastAsia="宋体" w:hAnsi="Consolas" w:cs="宋体"/>
          <w:color w:val="008000"/>
          <w:kern w:val="0"/>
          <w:szCs w:val="21"/>
        </w:rPr>
        <w:t>逻辑尺对应好位置</w:t>
      </w:r>
      <w:r w:rsidRPr="004B09A0">
        <w:rPr>
          <w:rFonts w:ascii="Consolas" w:eastAsia="宋体" w:hAnsi="Consolas" w:cs="宋体"/>
          <w:color w:val="008000"/>
          <w:kern w:val="0"/>
          <w:szCs w:val="21"/>
        </w:rPr>
        <w:t>*/</w:t>
      </w:r>
    </w:p>
    <w:p w14:paraId="6BF008F4" w14:textId="77777777"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r w:rsidRPr="004B09A0">
        <w:rPr>
          <w:rFonts w:ascii="Consolas" w:eastAsia="宋体" w:hAnsi="Consolas" w:cs="宋体"/>
          <w:color w:val="001080"/>
          <w:kern w:val="0"/>
          <w:szCs w:val="21"/>
        </w:rPr>
        <w:t>i</w:t>
      </w:r>
      <w:r w:rsidRPr="004B09A0">
        <w:rPr>
          <w:rFonts w:ascii="Consolas" w:eastAsia="宋体" w:hAnsi="Consolas" w:cs="宋体"/>
          <w:color w:val="000000"/>
          <w:kern w:val="0"/>
          <w:szCs w:val="21"/>
        </w:rPr>
        <w:t>&lt;&lt;=</w:t>
      </w:r>
      <w:r w:rsidRPr="004B09A0">
        <w:rPr>
          <w:rFonts w:ascii="Consolas" w:eastAsia="宋体" w:hAnsi="Consolas" w:cs="宋体"/>
          <w:color w:val="001080"/>
          <w:kern w:val="0"/>
          <w:szCs w:val="21"/>
        </w:rPr>
        <w:t>m</w:t>
      </w:r>
      <w:r w:rsidRPr="004B09A0">
        <w:rPr>
          <w:rFonts w:ascii="Consolas" w:eastAsia="宋体" w:hAnsi="Consolas" w:cs="宋体"/>
          <w:color w:val="000000"/>
          <w:kern w:val="0"/>
          <w:szCs w:val="21"/>
        </w:rPr>
        <w:t>+</w:t>
      </w:r>
      <w:r w:rsidRPr="004B09A0">
        <w:rPr>
          <w:rFonts w:ascii="Consolas" w:eastAsia="宋体" w:hAnsi="Consolas" w:cs="宋体"/>
          <w:color w:val="001080"/>
          <w:kern w:val="0"/>
          <w:szCs w:val="21"/>
        </w:rPr>
        <w:t>n</w:t>
      </w:r>
      <w:r w:rsidRPr="004B09A0">
        <w:rPr>
          <w:rFonts w:ascii="Consolas" w:eastAsia="宋体" w:hAnsi="Consolas" w:cs="宋体"/>
          <w:color w:val="000000"/>
          <w:kern w:val="0"/>
          <w:szCs w:val="21"/>
        </w:rPr>
        <w:t>;          </w:t>
      </w:r>
      <w:r w:rsidRPr="004B09A0">
        <w:rPr>
          <w:rFonts w:ascii="Consolas" w:eastAsia="宋体" w:hAnsi="Consolas" w:cs="宋体"/>
          <w:color w:val="008000"/>
          <w:kern w:val="0"/>
          <w:szCs w:val="21"/>
        </w:rPr>
        <w:t>/*</w:t>
      </w:r>
      <w:r w:rsidRPr="004B09A0">
        <w:rPr>
          <w:rFonts w:ascii="Consolas" w:eastAsia="宋体" w:hAnsi="Consolas" w:cs="宋体"/>
          <w:color w:val="008000"/>
          <w:kern w:val="0"/>
          <w:szCs w:val="21"/>
        </w:rPr>
        <w:t>从</w:t>
      </w:r>
      <w:r w:rsidRPr="004B09A0">
        <w:rPr>
          <w:rFonts w:ascii="Consolas" w:eastAsia="宋体" w:hAnsi="Consolas" w:cs="宋体"/>
          <w:color w:val="008000"/>
          <w:kern w:val="0"/>
          <w:szCs w:val="21"/>
        </w:rPr>
        <w:t>m</w:t>
      </w:r>
      <w:r w:rsidRPr="004B09A0">
        <w:rPr>
          <w:rFonts w:ascii="Consolas" w:eastAsia="宋体" w:hAnsi="Consolas" w:cs="宋体"/>
          <w:color w:val="008000"/>
          <w:kern w:val="0"/>
          <w:szCs w:val="21"/>
        </w:rPr>
        <w:t>位开始向左</w:t>
      </w:r>
      <w:r w:rsidRPr="004B09A0">
        <w:rPr>
          <w:rFonts w:ascii="Consolas" w:eastAsia="宋体" w:hAnsi="Consolas" w:cs="宋体"/>
          <w:color w:val="008000"/>
          <w:kern w:val="0"/>
          <w:szCs w:val="21"/>
        </w:rPr>
        <w:t>n</w:t>
      </w:r>
      <w:r w:rsidRPr="004B09A0">
        <w:rPr>
          <w:rFonts w:ascii="Consolas" w:eastAsia="宋体" w:hAnsi="Consolas" w:cs="宋体"/>
          <w:color w:val="008000"/>
          <w:kern w:val="0"/>
          <w:szCs w:val="21"/>
        </w:rPr>
        <w:t>位</w:t>
      </w:r>
      <w:r w:rsidRPr="004B09A0">
        <w:rPr>
          <w:rFonts w:ascii="Consolas" w:eastAsia="宋体" w:hAnsi="Consolas" w:cs="宋体"/>
          <w:color w:val="008000"/>
          <w:kern w:val="0"/>
          <w:szCs w:val="21"/>
        </w:rPr>
        <w:t>*/</w:t>
      </w:r>
    </w:p>
    <w:p w14:paraId="729466DB" w14:textId="77777777"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r w:rsidRPr="004B09A0">
        <w:rPr>
          <w:rFonts w:ascii="Consolas" w:eastAsia="宋体" w:hAnsi="Consolas" w:cs="宋体"/>
          <w:color w:val="001080"/>
          <w:kern w:val="0"/>
          <w:szCs w:val="21"/>
        </w:rPr>
        <w:t>i</w:t>
      </w:r>
      <w:r w:rsidRPr="004B09A0">
        <w:rPr>
          <w:rFonts w:ascii="Consolas" w:eastAsia="宋体" w:hAnsi="Consolas" w:cs="宋体"/>
          <w:color w:val="000000"/>
          <w:kern w:val="0"/>
          <w:szCs w:val="21"/>
        </w:rPr>
        <w:t>&amp;=</w:t>
      </w:r>
      <w:r w:rsidRPr="004B09A0">
        <w:rPr>
          <w:rFonts w:ascii="Consolas" w:eastAsia="宋体" w:hAnsi="Consolas" w:cs="宋体"/>
          <w:color w:val="001080"/>
          <w:kern w:val="0"/>
          <w:szCs w:val="21"/>
        </w:rPr>
        <w:t>x</w:t>
      </w:r>
      <w:r w:rsidRPr="004B09A0">
        <w:rPr>
          <w:rFonts w:ascii="Consolas" w:eastAsia="宋体" w:hAnsi="Consolas" w:cs="宋体"/>
          <w:color w:val="000000"/>
          <w:kern w:val="0"/>
          <w:szCs w:val="21"/>
        </w:rPr>
        <w:t>;             </w:t>
      </w:r>
      <w:r w:rsidRPr="004B09A0">
        <w:rPr>
          <w:rFonts w:ascii="Consolas" w:eastAsia="宋体" w:hAnsi="Consolas" w:cs="宋体"/>
          <w:color w:val="008000"/>
          <w:kern w:val="0"/>
          <w:szCs w:val="21"/>
        </w:rPr>
        <w:t>/*</w:t>
      </w:r>
      <w:r w:rsidRPr="004B09A0">
        <w:rPr>
          <w:rFonts w:ascii="Consolas" w:eastAsia="宋体" w:hAnsi="Consolas" w:cs="宋体"/>
          <w:color w:val="008000"/>
          <w:kern w:val="0"/>
          <w:szCs w:val="21"/>
        </w:rPr>
        <w:t>取出第</w:t>
      </w:r>
      <w:r w:rsidRPr="004B09A0">
        <w:rPr>
          <w:rFonts w:ascii="Consolas" w:eastAsia="宋体" w:hAnsi="Consolas" w:cs="宋体"/>
          <w:color w:val="008000"/>
          <w:kern w:val="0"/>
          <w:szCs w:val="21"/>
        </w:rPr>
        <w:t>m+n</w:t>
      </w:r>
      <w:r w:rsidRPr="004B09A0">
        <w:rPr>
          <w:rFonts w:ascii="Consolas" w:eastAsia="宋体" w:hAnsi="Consolas" w:cs="宋体"/>
          <w:color w:val="008000"/>
          <w:kern w:val="0"/>
          <w:szCs w:val="21"/>
        </w:rPr>
        <w:t>位</w:t>
      </w:r>
      <w:r w:rsidRPr="004B09A0">
        <w:rPr>
          <w:rFonts w:ascii="Consolas" w:eastAsia="宋体" w:hAnsi="Consolas" w:cs="宋体"/>
          <w:color w:val="008000"/>
          <w:kern w:val="0"/>
          <w:szCs w:val="21"/>
        </w:rPr>
        <w:t>*/</w:t>
      </w:r>
    </w:p>
    <w:p w14:paraId="423AE741" w14:textId="77777777"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r w:rsidRPr="004B09A0">
        <w:rPr>
          <w:rFonts w:ascii="Consolas" w:eastAsia="宋体" w:hAnsi="Consolas" w:cs="宋体"/>
          <w:color w:val="001080"/>
          <w:kern w:val="0"/>
          <w:szCs w:val="21"/>
        </w:rPr>
        <w:t>i</w:t>
      </w:r>
      <w:r w:rsidRPr="004B09A0">
        <w:rPr>
          <w:rFonts w:ascii="Consolas" w:eastAsia="宋体" w:hAnsi="Consolas" w:cs="宋体"/>
          <w:color w:val="000000"/>
          <w:kern w:val="0"/>
          <w:szCs w:val="21"/>
        </w:rPr>
        <w:t>&lt;&lt;=</w:t>
      </w:r>
      <w:r w:rsidRPr="004B09A0">
        <w:rPr>
          <w:rFonts w:ascii="Consolas" w:eastAsia="宋体" w:hAnsi="Consolas" w:cs="宋体"/>
          <w:color w:val="098658"/>
          <w:kern w:val="0"/>
          <w:szCs w:val="21"/>
        </w:rPr>
        <w:t>15</w:t>
      </w:r>
      <w:r w:rsidRPr="004B09A0">
        <w:rPr>
          <w:rFonts w:ascii="Consolas" w:eastAsia="宋体" w:hAnsi="Consolas" w:cs="宋体"/>
          <w:color w:val="000000"/>
          <w:kern w:val="0"/>
          <w:szCs w:val="21"/>
        </w:rPr>
        <w:t>-</w:t>
      </w:r>
      <w:r w:rsidRPr="004B09A0">
        <w:rPr>
          <w:rFonts w:ascii="Consolas" w:eastAsia="宋体" w:hAnsi="Consolas" w:cs="宋体"/>
          <w:color w:val="001080"/>
          <w:kern w:val="0"/>
          <w:szCs w:val="21"/>
        </w:rPr>
        <w:t>m</w:t>
      </w:r>
      <w:r w:rsidRPr="004B09A0">
        <w:rPr>
          <w:rFonts w:ascii="Consolas" w:eastAsia="宋体" w:hAnsi="Consolas" w:cs="宋体"/>
          <w:color w:val="000000"/>
          <w:kern w:val="0"/>
          <w:szCs w:val="21"/>
        </w:rPr>
        <w:t>-</w:t>
      </w:r>
      <w:r w:rsidRPr="004B09A0">
        <w:rPr>
          <w:rFonts w:ascii="Consolas" w:eastAsia="宋体" w:hAnsi="Consolas" w:cs="宋体"/>
          <w:color w:val="001080"/>
          <w:kern w:val="0"/>
          <w:szCs w:val="21"/>
        </w:rPr>
        <w:t>n</w:t>
      </w:r>
      <w:r w:rsidRPr="004B09A0">
        <w:rPr>
          <w:rFonts w:ascii="Consolas" w:eastAsia="宋体" w:hAnsi="Consolas" w:cs="宋体"/>
          <w:color w:val="000000"/>
          <w:kern w:val="0"/>
          <w:szCs w:val="21"/>
        </w:rPr>
        <w:t>;       </w:t>
      </w:r>
      <w:r w:rsidRPr="004B09A0">
        <w:rPr>
          <w:rFonts w:ascii="Consolas" w:eastAsia="宋体" w:hAnsi="Consolas" w:cs="宋体"/>
          <w:color w:val="008000"/>
          <w:kern w:val="0"/>
          <w:szCs w:val="21"/>
        </w:rPr>
        <w:t>/*</w:t>
      </w:r>
      <w:r w:rsidRPr="004B09A0">
        <w:rPr>
          <w:rFonts w:ascii="Consolas" w:eastAsia="宋体" w:hAnsi="Consolas" w:cs="宋体"/>
          <w:color w:val="008000"/>
          <w:kern w:val="0"/>
          <w:szCs w:val="21"/>
        </w:rPr>
        <w:t>向左靠齐</w:t>
      </w:r>
      <w:r w:rsidRPr="004B09A0">
        <w:rPr>
          <w:rFonts w:ascii="Consolas" w:eastAsia="宋体" w:hAnsi="Consolas" w:cs="宋体"/>
          <w:color w:val="008000"/>
          <w:kern w:val="0"/>
          <w:szCs w:val="21"/>
        </w:rPr>
        <w:t>*/</w:t>
      </w:r>
      <w:r w:rsidRPr="004B09A0">
        <w:rPr>
          <w:rFonts w:ascii="Consolas" w:eastAsia="宋体" w:hAnsi="Consolas" w:cs="宋体"/>
          <w:color w:val="000000"/>
          <w:kern w:val="0"/>
          <w:szCs w:val="21"/>
        </w:rPr>
        <w:t>             </w:t>
      </w:r>
    </w:p>
    <w:p w14:paraId="68C680A7" w14:textId="77777777"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r w:rsidRPr="004B09A0">
        <w:rPr>
          <w:rFonts w:ascii="Consolas" w:eastAsia="宋体" w:hAnsi="Consolas" w:cs="宋体"/>
          <w:color w:val="001080"/>
          <w:kern w:val="0"/>
          <w:szCs w:val="21"/>
        </w:rPr>
        <w:t>l</w:t>
      </w:r>
      <w:r w:rsidRPr="004B09A0">
        <w:rPr>
          <w:rFonts w:ascii="Consolas" w:eastAsia="宋体" w:hAnsi="Consolas" w:cs="宋体"/>
          <w:color w:val="000000"/>
          <w:kern w:val="0"/>
          <w:szCs w:val="21"/>
        </w:rPr>
        <w:t>&lt;&lt;=</w:t>
      </w:r>
      <w:r w:rsidRPr="004B09A0">
        <w:rPr>
          <w:rFonts w:ascii="Consolas" w:eastAsia="宋体" w:hAnsi="Consolas" w:cs="宋体"/>
          <w:color w:val="001080"/>
          <w:kern w:val="0"/>
          <w:szCs w:val="21"/>
        </w:rPr>
        <w:t>m</w:t>
      </w:r>
      <w:r w:rsidRPr="004B09A0">
        <w:rPr>
          <w:rFonts w:ascii="Consolas" w:eastAsia="宋体" w:hAnsi="Consolas" w:cs="宋体"/>
          <w:color w:val="000000"/>
          <w:kern w:val="0"/>
          <w:szCs w:val="21"/>
        </w:rPr>
        <w:t>+</w:t>
      </w:r>
      <w:r w:rsidRPr="004B09A0">
        <w:rPr>
          <w:rFonts w:ascii="Consolas" w:eastAsia="宋体" w:hAnsi="Consolas" w:cs="宋体"/>
          <w:color w:val="001080"/>
          <w:kern w:val="0"/>
          <w:szCs w:val="21"/>
        </w:rPr>
        <w:t>n</w:t>
      </w:r>
      <w:r w:rsidRPr="004B09A0">
        <w:rPr>
          <w:rFonts w:ascii="Consolas" w:eastAsia="宋体" w:hAnsi="Consolas" w:cs="宋体"/>
          <w:color w:val="000000"/>
          <w:kern w:val="0"/>
          <w:szCs w:val="21"/>
        </w:rPr>
        <w:t>+</w:t>
      </w:r>
      <w:r w:rsidRPr="004B09A0">
        <w:rPr>
          <w:rFonts w:ascii="Consolas" w:eastAsia="宋体" w:hAnsi="Consolas" w:cs="宋体"/>
          <w:color w:val="098658"/>
          <w:kern w:val="0"/>
          <w:szCs w:val="21"/>
        </w:rPr>
        <w:t>1</w:t>
      </w:r>
      <w:r w:rsidRPr="004B09A0">
        <w:rPr>
          <w:rFonts w:ascii="Consolas" w:eastAsia="宋体" w:hAnsi="Consolas" w:cs="宋体"/>
          <w:color w:val="000000"/>
          <w:kern w:val="0"/>
          <w:szCs w:val="21"/>
        </w:rPr>
        <w:t>;</w:t>
      </w:r>
    </w:p>
    <w:p w14:paraId="224270EB" w14:textId="77777777"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r w:rsidRPr="004B09A0">
        <w:rPr>
          <w:rFonts w:ascii="Consolas" w:eastAsia="宋体" w:hAnsi="Consolas" w:cs="宋体"/>
          <w:color w:val="001080"/>
          <w:kern w:val="0"/>
          <w:szCs w:val="21"/>
        </w:rPr>
        <w:t>l</w:t>
      </w:r>
      <w:r w:rsidRPr="004B09A0">
        <w:rPr>
          <w:rFonts w:ascii="Consolas" w:eastAsia="宋体" w:hAnsi="Consolas" w:cs="宋体"/>
          <w:color w:val="000000"/>
          <w:kern w:val="0"/>
          <w:szCs w:val="21"/>
        </w:rPr>
        <w:t>&amp;=</w:t>
      </w:r>
      <w:r w:rsidRPr="004B09A0">
        <w:rPr>
          <w:rFonts w:ascii="Consolas" w:eastAsia="宋体" w:hAnsi="Consolas" w:cs="宋体"/>
          <w:color w:val="001080"/>
          <w:kern w:val="0"/>
          <w:szCs w:val="21"/>
        </w:rPr>
        <w:t>x</w:t>
      </w:r>
      <w:r w:rsidRPr="004B09A0">
        <w:rPr>
          <w:rFonts w:ascii="Consolas" w:eastAsia="宋体" w:hAnsi="Consolas" w:cs="宋体"/>
          <w:color w:val="000000"/>
          <w:kern w:val="0"/>
          <w:szCs w:val="21"/>
        </w:rPr>
        <w:t>;             </w:t>
      </w:r>
      <w:r w:rsidRPr="004B09A0">
        <w:rPr>
          <w:rFonts w:ascii="Consolas" w:eastAsia="宋体" w:hAnsi="Consolas" w:cs="宋体"/>
          <w:color w:val="008000"/>
          <w:kern w:val="0"/>
          <w:szCs w:val="21"/>
        </w:rPr>
        <w:t>/*</w:t>
      </w:r>
      <w:r w:rsidRPr="004B09A0">
        <w:rPr>
          <w:rFonts w:ascii="Consolas" w:eastAsia="宋体" w:hAnsi="Consolas" w:cs="宋体"/>
          <w:color w:val="008000"/>
          <w:kern w:val="0"/>
          <w:szCs w:val="21"/>
        </w:rPr>
        <w:t>取出第</w:t>
      </w:r>
      <w:r w:rsidRPr="004B09A0">
        <w:rPr>
          <w:rFonts w:ascii="Consolas" w:eastAsia="宋体" w:hAnsi="Consolas" w:cs="宋体"/>
          <w:color w:val="008000"/>
          <w:kern w:val="0"/>
          <w:szCs w:val="21"/>
        </w:rPr>
        <w:t>m+n</w:t>
      </w:r>
      <w:r w:rsidRPr="004B09A0">
        <w:rPr>
          <w:rFonts w:ascii="Consolas" w:eastAsia="宋体" w:hAnsi="Consolas" w:cs="宋体"/>
          <w:color w:val="008000"/>
          <w:kern w:val="0"/>
          <w:szCs w:val="21"/>
        </w:rPr>
        <w:t>位左边的所有位</w:t>
      </w:r>
      <w:r w:rsidRPr="004B09A0">
        <w:rPr>
          <w:rFonts w:ascii="Consolas" w:eastAsia="宋体" w:hAnsi="Consolas" w:cs="宋体"/>
          <w:color w:val="008000"/>
          <w:kern w:val="0"/>
          <w:szCs w:val="21"/>
        </w:rPr>
        <w:t>*/</w:t>
      </w:r>
    </w:p>
    <w:p w14:paraId="69F2B093" w14:textId="77777777"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r w:rsidRPr="004B09A0">
        <w:rPr>
          <w:rFonts w:ascii="Consolas" w:eastAsia="宋体" w:hAnsi="Consolas" w:cs="宋体"/>
          <w:color w:val="001080"/>
          <w:kern w:val="0"/>
          <w:szCs w:val="21"/>
        </w:rPr>
        <w:t>l</w:t>
      </w:r>
      <w:r w:rsidRPr="004B09A0">
        <w:rPr>
          <w:rFonts w:ascii="Consolas" w:eastAsia="宋体" w:hAnsi="Consolas" w:cs="宋体"/>
          <w:color w:val="000000"/>
          <w:kern w:val="0"/>
          <w:szCs w:val="21"/>
        </w:rPr>
        <w:t>&gt;&gt;=</w:t>
      </w:r>
      <w:r w:rsidRPr="004B09A0">
        <w:rPr>
          <w:rFonts w:ascii="Consolas" w:eastAsia="宋体" w:hAnsi="Consolas" w:cs="宋体"/>
          <w:color w:val="098658"/>
          <w:kern w:val="0"/>
          <w:szCs w:val="21"/>
        </w:rPr>
        <w:t>1</w:t>
      </w:r>
      <w:r w:rsidRPr="004B09A0">
        <w:rPr>
          <w:rFonts w:ascii="Consolas" w:eastAsia="宋体" w:hAnsi="Consolas" w:cs="宋体"/>
          <w:color w:val="000000"/>
          <w:kern w:val="0"/>
          <w:szCs w:val="21"/>
        </w:rPr>
        <w:t>;            </w:t>
      </w:r>
      <w:r w:rsidRPr="004B09A0">
        <w:rPr>
          <w:rFonts w:ascii="Consolas" w:eastAsia="宋体" w:hAnsi="Consolas" w:cs="宋体"/>
          <w:color w:val="008000"/>
          <w:kern w:val="0"/>
          <w:szCs w:val="21"/>
        </w:rPr>
        <w:t>/*</w:t>
      </w:r>
      <w:r w:rsidRPr="004B09A0">
        <w:rPr>
          <w:rFonts w:ascii="Consolas" w:eastAsia="宋体" w:hAnsi="Consolas" w:cs="宋体"/>
          <w:color w:val="008000"/>
          <w:kern w:val="0"/>
          <w:szCs w:val="21"/>
        </w:rPr>
        <w:t>将</w:t>
      </w:r>
      <w:r w:rsidRPr="004B09A0">
        <w:rPr>
          <w:rFonts w:ascii="Consolas" w:eastAsia="宋体" w:hAnsi="Consolas" w:cs="宋体"/>
          <w:color w:val="008000"/>
          <w:kern w:val="0"/>
          <w:szCs w:val="21"/>
        </w:rPr>
        <w:t>left</w:t>
      </w:r>
      <w:r w:rsidRPr="004B09A0">
        <w:rPr>
          <w:rFonts w:ascii="Consolas" w:eastAsia="宋体" w:hAnsi="Consolas" w:cs="宋体"/>
          <w:color w:val="008000"/>
          <w:kern w:val="0"/>
          <w:szCs w:val="21"/>
        </w:rPr>
        <w:t>的位全向右移一位</w:t>
      </w:r>
      <w:r w:rsidRPr="004B09A0">
        <w:rPr>
          <w:rFonts w:ascii="Consolas" w:eastAsia="宋体" w:hAnsi="Consolas" w:cs="宋体"/>
          <w:color w:val="008000"/>
          <w:kern w:val="0"/>
          <w:szCs w:val="21"/>
        </w:rPr>
        <w:t>*/</w:t>
      </w:r>
    </w:p>
    <w:p w14:paraId="1E6CE300" w14:textId="77777777"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r w:rsidRPr="004B09A0">
        <w:rPr>
          <w:rFonts w:ascii="Consolas" w:eastAsia="宋体" w:hAnsi="Consolas" w:cs="宋体"/>
          <w:color w:val="001080"/>
          <w:kern w:val="0"/>
          <w:szCs w:val="21"/>
        </w:rPr>
        <w:t>r</w:t>
      </w:r>
      <w:r w:rsidRPr="004B09A0">
        <w:rPr>
          <w:rFonts w:ascii="Consolas" w:eastAsia="宋体" w:hAnsi="Consolas" w:cs="宋体"/>
          <w:color w:val="000000"/>
          <w:kern w:val="0"/>
          <w:szCs w:val="21"/>
        </w:rPr>
        <w:t>&gt;&gt;=</w:t>
      </w:r>
      <w:r w:rsidRPr="004B09A0">
        <w:rPr>
          <w:rFonts w:ascii="Consolas" w:eastAsia="宋体" w:hAnsi="Consolas" w:cs="宋体"/>
          <w:color w:val="098658"/>
          <w:kern w:val="0"/>
          <w:szCs w:val="21"/>
        </w:rPr>
        <w:t>15</w:t>
      </w:r>
      <w:r w:rsidRPr="004B09A0">
        <w:rPr>
          <w:rFonts w:ascii="Consolas" w:eastAsia="宋体" w:hAnsi="Consolas" w:cs="宋体"/>
          <w:color w:val="000000"/>
          <w:kern w:val="0"/>
          <w:szCs w:val="21"/>
        </w:rPr>
        <w:t>-(</w:t>
      </w:r>
      <w:r w:rsidRPr="004B09A0">
        <w:rPr>
          <w:rFonts w:ascii="Consolas" w:eastAsia="宋体" w:hAnsi="Consolas" w:cs="宋体"/>
          <w:color w:val="001080"/>
          <w:kern w:val="0"/>
          <w:szCs w:val="21"/>
        </w:rPr>
        <w:t>m</w:t>
      </w:r>
      <w:r w:rsidRPr="004B09A0">
        <w:rPr>
          <w:rFonts w:ascii="Consolas" w:eastAsia="宋体" w:hAnsi="Consolas" w:cs="宋体"/>
          <w:color w:val="000000"/>
          <w:kern w:val="0"/>
          <w:szCs w:val="21"/>
        </w:rPr>
        <w:t>+</w:t>
      </w:r>
      <w:r w:rsidRPr="004B09A0">
        <w:rPr>
          <w:rFonts w:ascii="Consolas" w:eastAsia="宋体" w:hAnsi="Consolas" w:cs="宋体"/>
          <w:color w:val="001080"/>
          <w:kern w:val="0"/>
          <w:szCs w:val="21"/>
        </w:rPr>
        <w:t>n</w:t>
      </w:r>
      <w:r w:rsidRPr="004B09A0">
        <w:rPr>
          <w:rFonts w:ascii="Consolas" w:eastAsia="宋体" w:hAnsi="Consolas" w:cs="宋体"/>
          <w:color w:val="000000"/>
          <w:kern w:val="0"/>
          <w:szCs w:val="21"/>
        </w:rPr>
        <w:t>-</w:t>
      </w:r>
      <w:r w:rsidRPr="004B09A0">
        <w:rPr>
          <w:rFonts w:ascii="Consolas" w:eastAsia="宋体" w:hAnsi="Consolas" w:cs="宋体"/>
          <w:color w:val="098658"/>
          <w:kern w:val="0"/>
          <w:szCs w:val="21"/>
        </w:rPr>
        <w:t>1</w:t>
      </w:r>
      <w:r w:rsidRPr="004B09A0">
        <w:rPr>
          <w:rFonts w:ascii="Consolas" w:eastAsia="宋体" w:hAnsi="Consolas" w:cs="宋体"/>
          <w:color w:val="000000"/>
          <w:kern w:val="0"/>
          <w:szCs w:val="21"/>
        </w:rPr>
        <w:t>);   </w:t>
      </w:r>
      <w:r w:rsidRPr="004B09A0">
        <w:rPr>
          <w:rFonts w:ascii="Consolas" w:eastAsia="宋体" w:hAnsi="Consolas" w:cs="宋体"/>
          <w:color w:val="008000"/>
          <w:kern w:val="0"/>
          <w:szCs w:val="21"/>
        </w:rPr>
        <w:t>/*</w:t>
      </w:r>
      <w:r w:rsidRPr="004B09A0">
        <w:rPr>
          <w:rFonts w:ascii="Consolas" w:eastAsia="宋体" w:hAnsi="Consolas" w:cs="宋体"/>
          <w:color w:val="008000"/>
          <w:kern w:val="0"/>
          <w:szCs w:val="21"/>
        </w:rPr>
        <w:t>取出第</w:t>
      </w:r>
      <w:r w:rsidRPr="004B09A0">
        <w:rPr>
          <w:rFonts w:ascii="Consolas" w:eastAsia="宋体" w:hAnsi="Consolas" w:cs="宋体"/>
          <w:color w:val="008000"/>
          <w:kern w:val="0"/>
          <w:szCs w:val="21"/>
        </w:rPr>
        <w:t>m+n</w:t>
      </w:r>
      <w:r w:rsidRPr="004B09A0">
        <w:rPr>
          <w:rFonts w:ascii="Consolas" w:eastAsia="宋体" w:hAnsi="Consolas" w:cs="宋体"/>
          <w:color w:val="008000"/>
          <w:kern w:val="0"/>
          <w:szCs w:val="21"/>
        </w:rPr>
        <w:t>位右边的所有位</w:t>
      </w:r>
      <w:r w:rsidRPr="004B09A0">
        <w:rPr>
          <w:rFonts w:ascii="Consolas" w:eastAsia="宋体" w:hAnsi="Consolas" w:cs="宋体"/>
          <w:color w:val="008000"/>
          <w:kern w:val="0"/>
          <w:szCs w:val="21"/>
        </w:rPr>
        <w:t>*/</w:t>
      </w:r>
    </w:p>
    <w:p w14:paraId="524D4A8B" w14:textId="77777777"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r w:rsidRPr="004B09A0">
        <w:rPr>
          <w:rFonts w:ascii="Consolas" w:eastAsia="宋体" w:hAnsi="Consolas" w:cs="宋体"/>
          <w:color w:val="001080"/>
          <w:kern w:val="0"/>
          <w:szCs w:val="21"/>
        </w:rPr>
        <w:t>x</w:t>
      </w:r>
      <w:r w:rsidRPr="004B09A0">
        <w:rPr>
          <w:rFonts w:ascii="Consolas" w:eastAsia="宋体" w:hAnsi="Consolas" w:cs="宋体"/>
          <w:color w:val="000000"/>
          <w:kern w:val="0"/>
          <w:szCs w:val="21"/>
        </w:rPr>
        <w:t>=((</w:t>
      </w:r>
      <w:r w:rsidRPr="004B09A0">
        <w:rPr>
          <w:rFonts w:ascii="Consolas" w:eastAsia="宋体" w:hAnsi="Consolas" w:cs="宋体"/>
          <w:color w:val="001080"/>
          <w:kern w:val="0"/>
          <w:szCs w:val="21"/>
        </w:rPr>
        <w:t>i</w:t>
      </w:r>
      <w:r w:rsidRPr="004B09A0">
        <w:rPr>
          <w:rFonts w:ascii="Consolas" w:eastAsia="宋体" w:hAnsi="Consolas" w:cs="宋体"/>
          <w:color w:val="000000"/>
          <w:kern w:val="0"/>
          <w:szCs w:val="21"/>
        </w:rPr>
        <w:t>&amp;</w:t>
      </w:r>
      <w:r w:rsidRPr="004B09A0">
        <w:rPr>
          <w:rFonts w:ascii="Consolas" w:eastAsia="宋体" w:hAnsi="Consolas" w:cs="宋体"/>
          <w:color w:val="001080"/>
          <w:kern w:val="0"/>
          <w:szCs w:val="21"/>
        </w:rPr>
        <w:t>x</w:t>
      </w:r>
      <w:r w:rsidRPr="004B09A0">
        <w:rPr>
          <w:rFonts w:ascii="Consolas" w:eastAsia="宋体" w:hAnsi="Consolas" w:cs="宋体"/>
          <w:color w:val="000000"/>
          <w:kern w:val="0"/>
          <w:szCs w:val="21"/>
        </w:rPr>
        <w:t>)|</w:t>
      </w:r>
      <w:r w:rsidRPr="004B09A0">
        <w:rPr>
          <w:rFonts w:ascii="Consolas" w:eastAsia="宋体" w:hAnsi="Consolas" w:cs="宋体"/>
          <w:color w:val="001080"/>
          <w:kern w:val="0"/>
          <w:szCs w:val="21"/>
        </w:rPr>
        <w:t>l</w:t>
      </w:r>
      <w:r w:rsidRPr="004B09A0">
        <w:rPr>
          <w:rFonts w:ascii="Consolas" w:eastAsia="宋体" w:hAnsi="Consolas" w:cs="宋体"/>
          <w:color w:val="000000"/>
          <w:kern w:val="0"/>
          <w:szCs w:val="21"/>
        </w:rPr>
        <w:t>|(</w:t>
      </w:r>
      <w:r w:rsidRPr="004B09A0">
        <w:rPr>
          <w:rFonts w:ascii="Consolas" w:eastAsia="宋体" w:hAnsi="Consolas" w:cs="宋体"/>
          <w:color w:val="001080"/>
          <w:kern w:val="0"/>
          <w:szCs w:val="21"/>
        </w:rPr>
        <w:t>r</w:t>
      </w:r>
      <w:r w:rsidRPr="004B09A0">
        <w:rPr>
          <w:rFonts w:ascii="Consolas" w:eastAsia="宋体" w:hAnsi="Consolas" w:cs="宋体"/>
          <w:color w:val="000000"/>
          <w:kern w:val="0"/>
          <w:szCs w:val="21"/>
        </w:rPr>
        <w:t>&amp;</w:t>
      </w:r>
      <w:r w:rsidRPr="004B09A0">
        <w:rPr>
          <w:rFonts w:ascii="Consolas" w:eastAsia="宋体" w:hAnsi="Consolas" w:cs="宋体"/>
          <w:color w:val="001080"/>
          <w:kern w:val="0"/>
          <w:szCs w:val="21"/>
        </w:rPr>
        <w:t>x</w:t>
      </w:r>
      <w:r w:rsidRPr="004B09A0">
        <w:rPr>
          <w:rFonts w:ascii="Consolas" w:eastAsia="宋体" w:hAnsi="Consolas" w:cs="宋体"/>
          <w:color w:val="000000"/>
          <w:kern w:val="0"/>
          <w:szCs w:val="21"/>
        </w:rPr>
        <w:t>));</w:t>
      </w:r>
      <w:r w:rsidRPr="004B09A0">
        <w:rPr>
          <w:rFonts w:ascii="Consolas" w:eastAsia="宋体" w:hAnsi="Consolas" w:cs="宋体"/>
          <w:color w:val="008000"/>
          <w:kern w:val="0"/>
          <w:szCs w:val="21"/>
        </w:rPr>
        <w:t>/*</w:t>
      </w:r>
      <w:r w:rsidRPr="004B09A0">
        <w:rPr>
          <w:rFonts w:ascii="Consolas" w:eastAsia="宋体" w:hAnsi="Consolas" w:cs="宋体"/>
          <w:color w:val="008000"/>
          <w:kern w:val="0"/>
          <w:szCs w:val="21"/>
        </w:rPr>
        <w:t>将所有位组合到一起</w:t>
      </w:r>
      <w:r w:rsidRPr="004B09A0">
        <w:rPr>
          <w:rFonts w:ascii="Consolas" w:eastAsia="宋体" w:hAnsi="Consolas" w:cs="宋体"/>
          <w:color w:val="008000"/>
          <w:kern w:val="0"/>
          <w:szCs w:val="21"/>
        </w:rPr>
        <w:t>*/</w:t>
      </w:r>
    </w:p>
    <w:p w14:paraId="7A31A4A3" w14:textId="77777777"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r w:rsidRPr="004B09A0">
        <w:rPr>
          <w:rFonts w:ascii="Consolas" w:eastAsia="宋体" w:hAnsi="Consolas" w:cs="宋体"/>
          <w:color w:val="795E26"/>
          <w:kern w:val="0"/>
          <w:szCs w:val="21"/>
        </w:rPr>
        <w:t>printf</w:t>
      </w:r>
      <w:r w:rsidRPr="004B09A0">
        <w:rPr>
          <w:rFonts w:ascii="Consolas" w:eastAsia="宋体" w:hAnsi="Consolas" w:cs="宋体"/>
          <w:color w:val="000000"/>
          <w:kern w:val="0"/>
          <w:szCs w:val="21"/>
        </w:rPr>
        <w:t>(</w:t>
      </w:r>
      <w:r w:rsidRPr="004B09A0">
        <w:rPr>
          <w:rFonts w:ascii="Consolas" w:eastAsia="宋体" w:hAnsi="Consolas" w:cs="宋体"/>
          <w:color w:val="A31515"/>
          <w:kern w:val="0"/>
          <w:szCs w:val="21"/>
        </w:rPr>
        <w:t>"output:%#hx"</w:t>
      </w:r>
      <w:r w:rsidRPr="004B09A0">
        <w:rPr>
          <w:rFonts w:ascii="Consolas" w:eastAsia="宋体" w:hAnsi="Consolas" w:cs="宋体"/>
          <w:color w:val="000000"/>
          <w:kern w:val="0"/>
          <w:szCs w:val="21"/>
        </w:rPr>
        <w:t>,</w:t>
      </w:r>
      <w:r w:rsidRPr="004B09A0">
        <w:rPr>
          <w:rFonts w:ascii="Consolas" w:eastAsia="宋体" w:hAnsi="Consolas" w:cs="宋体"/>
          <w:color w:val="001080"/>
          <w:kern w:val="0"/>
          <w:szCs w:val="21"/>
        </w:rPr>
        <w:t>x</w:t>
      </w:r>
      <w:r w:rsidRPr="004B09A0">
        <w:rPr>
          <w:rFonts w:ascii="Consolas" w:eastAsia="宋体" w:hAnsi="Consolas" w:cs="宋体"/>
          <w:color w:val="000000"/>
          <w:kern w:val="0"/>
          <w:szCs w:val="21"/>
        </w:rPr>
        <w:t>); </w:t>
      </w:r>
      <w:r w:rsidRPr="004B09A0">
        <w:rPr>
          <w:rFonts w:ascii="Consolas" w:eastAsia="宋体" w:hAnsi="Consolas" w:cs="宋体"/>
          <w:color w:val="008000"/>
          <w:kern w:val="0"/>
          <w:szCs w:val="21"/>
        </w:rPr>
        <w:t>/*</w:t>
      </w:r>
      <w:r w:rsidRPr="004B09A0">
        <w:rPr>
          <w:rFonts w:ascii="Consolas" w:eastAsia="宋体" w:hAnsi="Consolas" w:cs="宋体"/>
          <w:color w:val="008000"/>
          <w:kern w:val="0"/>
          <w:szCs w:val="21"/>
        </w:rPr>
        <w:t>显示输出</w:t>
      </w:r>
      <w:r w:rsidRPr="004B09A0">
        <w:rPr>
          <w:rFonts w:ascii="Consolas" w:eastAsia="宋体" w:hAnsi="Consolas" w:cs="宋体"/>
          <w:color w:val="008000"/>
          <w:kern w:val="0"/>
          <w:szCs w:val="21"/>
        </w:rPr>
        <w:t>*/</w:t>
      </w:r>
    </w:p>
    <w:p w14:paraId="5D8601DE" w14:textId="77777777"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p>
    <w:p w14:paraId="790276D7" w14:textId="77777777"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r w:rsidRPr="004B09A0">
        <w:rPr>
          <w:rFonts w:ascii="Consolas" w:eastAsia="宋体" w:hAnsi="Consolas" w:cs="宋体"/>
          <w:color w:val="AF00DB"/>
          <w:kern w:val="0"/>
          <w:szCs w:val="21"/>
        </w:rPr>
        <w:t>else</w:t>
      </w:r>
    </w:p>
    <w:p w14:paraId="6E960419" w14:textId="77777777"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p>
    <w:p w14:paraId="0C2825CD" w14:textId="77777777"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r w:rsidRPr="004B09A0">
        <w:rPr>
          <w:rFonts w:ascii="Consolas" w:eastAsia="宋体" w:hAnsi="Consolas" w:cs="宋体"/>
          <w:color w:val="795E26"/>
          <w:kern w:val="0"/>
          <w:szCs w:val="21"/>
        </w:rPr>
        <w:t>printf</w:t>
      </w:r>
      <w:r w:rsidRPr="004B09A0">
        <w:rPr>
          <w:rFonts w:ascii="Consolas" w:eastAsia="宋体" w:hAnsi="Consolas" w:cs="宋体"/>
          <w:color w:val="000000"/>
          <w:kern w:val="0"/>
          <w:szCs w:val="21"/>
        </w:rPr>
        <w:t>(</w:t>
      </w:r>
      <w:r w:rsidRPr="004B09A0">
        <w:rPr>
          <w:rFonts w:ascii="Consolas" w:eastAsia="宋体" w:hAnsi="Consolas" w:cs="宋体"/>
          <w:color w:val="A31515"/>
          <w:kern w:val="0"/>
          <w:szCs w:val="21"/>
        </w:rPr>
        <w:t>"error"</w:t>
      </w:r>
      <w:r w:rsidRPr="004B09A0">
        <w:rPr>
          <w:rFonts w:ascii="Consolas" w:eastAsia="宋体" w:hAnsi="Consolas" w:cs="宋体"/>
          <w:color w:val="000000"/>
          <w:kern w:val="0"/>
          <w:szCs w:val="21"/>
        </w:rPr>
        <w:t>);</w:t>
      </w:r>
      <w:r w:rsidRPr="004B09A0">
        <w:rPr>
          <w:rFonts w:ascii="Consolas" w:eastAsia="宋体" w:hAnsi="Consolas" w:cs="宋体"/>
          <w:color w:val="008000"/>
          <w:kern w:val="0"/>
          <w:szCs w:val="21"/>
        </w:rPr>
        <w:t>/*</w:t>
      </w:r>
      <w:r w:rsidRPr="004B09A0">
        <w:rPr>
          <w:rFonts w:ascii="Consolas" w:eastAsia="宋体" w:hAnsi="Consolas" w:cs="宋体"/>
          <w:color w:val="008000"/>
          <w:kern w:val="0"/>
          <w:szCs w:val="21"/>
        </w:rPr>
        <w:t>根据</w:t>
      </w:r>
      <w:r w:rsidRPr="004B09A0">
        <w:rPr>
          <w:rFonts w:ascii="Consolas" w:eastAsia="宋体" w:hAnsi="Consolas" w:cs="宋体"/>
          <w:color w:val="008000"/>
          <w:kern w:val="0"/>
          <w:szCs w:val="21"/>
        </w:rPr>
        <w:t>m</w:t>
      </w:r>
      <w:r w:rsidRPr="004B09A0">
        <w:rPr>
          <w:rFonts w:ascii="Consolas" w:eastAsia="宋体" w:hAnsi="Consolas" w:cs="宋体"/>
          <w:color w:val="008000"/>
          <w:kern w:val="0"/>
          <w:szCs w:val="21"/>
        </w:rPr>
        <w:t>，</w:t>
      </w:r>
      <w:r w:rsidRPr="004B09A0">
        <w:rPr>
          <w:rFonts w:ascii="Consolas" w:eastAsia="宋体" w:hAnsi="Consolas" w:cs="宋体"/>
          <w:color w:val="008000"/>
          <w:kern w:val="0"/>
          <w:szCs w:val="21"/>
        </w:rPr>
        <w:t>n</w:t>
      </w:r>
      <w:r w:rsidRPr="004B09A0">
        <w:rPr>
          <w:rFonts w:ascii="Consolas" w:eastAsia="宋体" w:hAnsi="Consolas" w:cs="宋体"/>
          <w:color w:val="008000"/>
          <w:kern w:val="0"/>
          <w:szCs w:val="21"/>
        </w:rPr>
        <w:t>的范围报错</w:t>
      </w:r>
      <w:r w:rsidRPr="004B09A0">
        <w:rPr>
          <w:rFonts w:ascii="Consolas" w:eastAsia="宋体" w:hAnsi="Consolas" w:cs="宋体"/>
          <w:color w:val="008000"/>
          <w:kern w:val="0"/>
          <w:szCs w:val="21"/>
        </w:rPr>
        <w:t>*/</w:t>
      </w:r>
    </w:p>
    <w:p w14:paraId="7B3EE08B" w14:textId="77777777"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p>
    <w:p w14:paraId="363921BE" w14:textId="77777777"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r w:rsidRPr="004B09A0">
        <w:rPr>
          <w:rFonts w:ascii="Consolas" w:eastAsia="宋体" w:hAnsi="Consolas" w:cs="宋体"/>
          <w:color w:val="795E26"/>
          <w:kern w:val="0"/>
          <w:szCs w:val="21"/>
        </w:rPr>
        <w:t>getchar</w:t>
      </w:r>
      <w:r w:rsidRPr="004B09A0">
        <w:rPr>
          <w:rFonts w:ascii="Consolas" w:eastAsia="宋体" w:hAnsi="Consolas" w:cs="宋体"/>
          <w:color w:val="000000"/>
          <w:kern w:val="0"/>
          <w:szCs w:val="21"/>
        </w:rPr>
        <w:t>();</w:t>
      </w:r>
    </w:p>
    <w:p w14:paraId="48D04991" w14:textId="77777777"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lastRenderedPageBreak/>
        <w:t>    </w:t>
      </w:r>
      <w:r w:rsidRPr="004B09A0">
        <w:rPr>
          <w:rFonts w:ascii="Consolas" w:eastAsia="宋体" w:hAnsi="Consolas" w:cs="宋体"/>
          <w:color w:val="AF00DB"/>
          <w:kern w:val="0"/>
          <w:szCs w:val="21"/>
        </w:rPr>
        <w:t>return</w:t>
      </w:r>
      <w:r w:rsidRPr="004B09A0">
        <w:rPr>
          <w:rFonts w:ascii="Consolas" w:eastAsia="宋体" w:hAnsi="Consolas" w:cs="宋体"/>
          <w:color w:val="000000"/>
          <w:kern w:val="0"/>
          <w:szCs w:val="21"/>
        </w:rPr>
        <w:t> </w:t>
      </w:r>
      <w:r w:rsidRPr="004B09A0">
        <w:rPr>
          <w:rFonts w:ascii="Consolas" w:eastAsia="宋体" w:hAnsi="Consolas" w:cs="宋体"/>
          <w:color w:val="098658"/>
          <w:kern w:val="0"/>
          <w:szCs w:val="21"/>
        </w:rPr>
        <w:t>0</w:t>
      </w:r>
      <w:r w:rsidRPr="004B09A0">
        <w:rPr>
          <w:rFonts w:ascii="Consolas" w:eastAsia="宋体" w:hAnsi="Consolas" w:cs="宋体"/>
          <w:color w:val="000000"/>
          <w:kern w:val="0"/>
          <w:szCs w:val="21"/>
        </w:rPr>
        <w:t>;</w:t>
      </w:r>
    </w:p>
    <w:p w14:paraId="79A32DD1" w14:textId="77777777"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w:t>
      </w:r>
    </w:p>
    <w:p w14:paraId="762EA289" w14:textId="41AFD09B" w:rsidR="004B09A0" w:rsidRPr="004B09A0" w:rsidRDefault="004B09A0" w:rsidP="004B09A0">
      <w:pPr>
        <w:pStyle w:val="a8"/>
        <w:numPr>
          <w:ilvl w:val="0"/>
          <w:numId w:val="2"/>
        </w:numPr>
        <w:ind w:firstLineChars="0"/>
        <w:rPr>
          <w:rFonts w:ascii="Times New Roman" w:eastAsia="宋体" w:hAnsi="宋体" w:cs="Times New Roman"/>
          <w:sz w:val="24"/>
          <w:szCs w:val="24"/>
        </w:rPr>
      </w:pPr>
      <w:r w:rsidRPr="004B09A0">
        <w:rPr>
          <w:rFonts w:ascii="Times New Roman" w:eastAsia="宋体" w:hAnsi="宋体" w:cs="Times New Roman"/>
          <w:sz w:val="24"/>
          <w:szCs w:val="24"/>
        </w:rPr>
        <w:t>测试</w:t>
      </w:r>
    </w:p>
    <w:p w14:paraId="4B9ECC1D" w14:textId="77777777" w:rsidR="004B09A0" w:rsidRPr="004B09A0" w:rsidRDefault="004B09A0" w:rsidP="004B09A0">
      <w:pPr>
        <w:ind w:firstLine="420"/>
        <w:rPr>
          <w:rFonts w:ascii="Times New Roman" w:eastAsia="宋体" w:hAnsi="Times New Roman" w:cs="Times New Roman"/>
          <w:sz w:val="24"/>
          <w:szCs w:val="24"/>
        </w:rPr>
      </w:pPr>
      <w:bookmarkStart w:id="0" w:name="_Hlk54116043"/>
      <w:r w:rsidRPr="004B09A0">
        <w:rPr>
          <w:rFonts w:ascii="Times New Roman" w:eastAsia="宋体" w:hAnsi="Times New Roman" w:cs="Times New Roman"/>
          <w:sz w:val="24"/>
          <w:szCs w:val="24"/>
        </w:rPr>
        <w:t>（</w:t>
      </w:r>
      <w:r w:rsidRPr="004B09A0">
        <w:rPr>
          <w:rFonts w:ascii="Times New Roman" w:eastAsia="宋体" w:hAnsi="Times New Roman" w:cs="Times New Roman"/>
          <w:sz w:val="24"/>
          <w:szCs w:val="24"/>
        </w:rPr>
        <w:t>a</w:t>
      </w:r>
      <w:r w:rsidRPr="004B09A0">
        <w:rPr>
          <w:rFonts w:ascii="Times New Roman" w:eastAsia="宋体" w:hAnsi="Times New Roman" w:cs="Times New Roman"/>
          <w:sz w:val="24"/>
          <w:szCs w:val="24"/>
        </w:rPr>
        <w:t>）</w:t>
      </w:r>
      <w:r w:rsidRPr="004B09A0">
        <w:rPr>
          <w:rFonts w:ascii="Times New Roman" w:eastAsia="宋体" w:hAnsi="Times New Roman" w:cs="Times New Roman"/>
          <w:sz w:val="24"/>
          <w:szCs w:val="24"/>
        </w:rPr>
        <w:t xml:space="preserve"> </w:t>
      </w:r>
      <w:r w:rsidRPr="004B09A0">
        <w:rPr>
          <w:rFonts w:ascii="Times New Roman" w:eastAsia="宋体" w:hAnsi="Times New Roman" w:cs="Times New Roman"/>
          <w:sz w:val="24"/>
          <w:szCs w:val="24"/>
        </w:rPr>
        <w:t>测试数据：</w:t>
      </w:r>
    </w:p>
    <w:p w14:paraId="2609532C" w14:textId="10E29B89" w:rsidR="004B09A0" w:rsidRPr="004B09A0" w:rsidRDefault="004B09A0" w:rsidP="004B09A0">
      <w:pPr>
        <w:rPr>
          <w:rFonts w:ascii="Times New Roman" w:eastAsia="宋体" w:hAnsi="Times New Roman" w:cs="Times New Roman"/>
          <w:sz w:val="24"/>
          <w:szCs w:val="24"/>
        </w:rPr>
      </w:pPr>
      <w:r w:rsidRPr="004B09A0">
        <w:rPr>
          <w:rFonts w:ascii="Times New Roman" w:eastAsia="宋体" w:hAnsi="Times New Roman" w:cs="Times New Roman" w:hint="eastAsia"/>
          <w:sz w:val="24"/>
          <w:szCs w:val="24"/>
        </w:rPr>
        <w:tab/>
      </w:r>
      <w:r>
        <w:rPr>
          <w:rFonts w:ascii="Times New Roman" w:eastAsia="宋体" w:hAnsi="Times New Roman" w:cs="Times New Roman"/>
          <w:sz w:val="24"/>
          <w:szCs w:val="24"/>
        </w:rPr>
        <w:tab/>
      </w:r>
      <w:r w:rsidRPr="004B09A0">
        <w:rPr>
          <w:rFonts w:ascii="Times New Roman" w:eastAsia="宋体" w:hAnsi="Times New Roman" w:cs="Times New Roman" w:hint="eastAsia"/>
          <w:sz w:val="24"/>
          <w:szCs w:val="24"/>
        </w:rPr>
        <w:t>叙述选择测试数据的方法。。。如表</w:t>
      </w:r>
      <w:r w:rsidRPr="004B09A0">
        <w:rPr>
          <w:rFonts w:ascii="Times New Roman" w:eastAsia="宋体" w:hAnsi="Times New Roman" w:cs="Times New Roman" w:hint="eastAsia"/>
          <w:sz w:val="24"/>
          <w:szCs w:val="24"/>
        </w:rPr>
        <w:t>1-1</w:t>
      </w:r>
      <w:r w:rsidRPr="004B09A0">
        <w:rPr>
          <w:rFonts w:ascii="Times New Roman" w:eastAsia="宋体" w:hAnsi="Times New Roman" w:cs="Times New Roman" w:hint="eastAsia"/>
          <w:sz w:val="24"/>
          <w:szCs w:val="24"/>
        </w:rPr>
        <w:t>所示。</w:t>
      </w:r>
    </w:p>
    <w:bookmarkEnd w:id="0"/>
    <w:p w14:paraId="5ABA7433" w14:textId="3C424696" w:rsidR="004B09A0" w:rsidRPr="004B09A0" w:rsidRDefault="004B09A0" w:rsidP="004B09A0">
      <w:pPr>
        <w:jc w:val="center"/>
        <w:rPr>
          <w:rFonts w:ascii="Times New Roman" w:eastAsia="黑体" w:hAnsi="Times New Roman" w:cs="Times New Roman"/>
          <w:sz w:val="24"/>
          <w:szCs w:val="24"/>
        </w:rPr>
      </w:pPr>
      <w:r w:rsidRPr="004B09A0">
        <w:rPr>
          <w:rFonts w:ascii="Times New Roman" w:eastAsia="黑体" w:hAnsi="黑体" w:cs="Times New Roman"/>
          <w:sz w:val="24"/>
          <w:szCs w:val="24"/>
        </w:rPr>
        <w:t>表</w:t>
      </w:r>
      <w:r w:rsidRPr="004B09A0">
        <w:rPr>
          <w:rFonts w:ascii="Times New Roman" w:eastAsia="黑体" w:hAnsi="Times New Roman" w:cs="Times New Roman"/>
          <w:sz w:val="24"/>
          <w:szCs w:val="24"/>
        </w:rPr>
        <w:t xml:space="preserve">1-1 </w:t>
      </w:r>
      <w:r w:rsidRPr="004B09A0">
        <w:rPr>
          <w:rFonts w:ascii="Times New Roman" w:eastAsia="黑体" w:hAnsi="黑体" w:cs="Times New Roman"/>
          <w:sz w:val="24"/>
          <w:szCs w:val="24"/>
        </w:rPr>
        <w:t>编程题</w:t>
      </w:r>
      <w:r w:rsidRPr="004B09A0">
        <w:rPr>
          <w:rFonts w:ascii="Times New Roman" w:eastAsia="黑体" w:hAnsi="Times New Roman" w:cs="Times New Roman"/>
          <w:sz w:val="24"/>
          <w:szCs w:val="24"/>
        </w:rPr>
        <w:t>3</w:t>
      </w:r>
      <w:r w:rsidRPr="004B09A0">
        <w:rPr>
          <w:rFonts w:ascii="Times New Roman" w:eastAsia="黑体" w:hAnsi="黑体" w:cs="Times New Roman"/>
          <w:sz w:val="24"/>
          <w:szCs w:val="24"/>
        </w:rPr>
        <w:t>的测试数据</w:t>
      </w:r>
    </w:p>
    <w:tbl>
      <w:tblPr>
        <w:tblStyle w:val="11"/>
        <w:tblW w:w="0" w:type="auto"/>
        <w:tblLook w:val="04A0" w:firstRow="1" w:lastRow="0" w:firstColumn="1" w:lastColumn="0" w:noHBand="0" w:noVBand="1"/>
      </w:tblPr>
      <w:tblGrid>
        <w:gridCol w:w="750"/>
        <w:gridCol w:w="2706"/>
        <w:gridCol w:w="426"/>
        <w:gridCol w:w="368"/>
        <w:gridCol w:w="2153"/>
        <w:gridCol w:w="1893"/>
      </w:tblGrid>
      <w:tr w:rsidR="004B09A0" w:rsidRPr="004B09A0" w14:paraId="7C2F7787" w14:textId="77777777" w:rsidTr="004B09A0">
        <w:tc>
          <w:tcPr>
            <w:tcW w:w="0" w:type="auto"/>
            <w:vMerge w:val="restart"/>
          </w:tcPr>
          <w:p w14:paraId="3E089C99" w14:textId="77777777" w:rsidR="004B09A0" w:rsidRPr="004B09A0" w:rsidRDefault="004B09A0" w:rsidP="004B09A0">
            <w:pPr>
              <w:jc w:val="center"/>
              <w:rPr>
                <w:rFonts w:ascii="Times New Roman" w:eastAsia="宋体" w:hAnsi="Times New Roman" w:cs="Times New Roman"/>
                <w:szCs w:val="24"/>
              </w:rPr>
            </w:pPr>
            <w:r w:rsidRPr="004B09A0">
              <w:rPr>
                <w:rFonts w:ascii="Times New Roman" w:eastAsia="宋体" w:hAnsi="Times New Roman" w:cs="Times New Roman"/>
                <w:szCs w:val="24"/>
              </w:rPr>
              <w:t>测试</w:t>
            </w:r>
          </w:p>
          <w:p w14:paraId="6B6C6BC7" w14:textId="77777777" w:rsidR="004B09A0" w:rsidRPr="004B09A0" w:rsidRDefault="004B09A0" w:rsidP="004B09A0">
            <w:pPr>
              <w:jc w:val="center"/>
              <w:rPr>
                <w:rFonts w:ascii="Times New Roman" w:eastAsia="宋体" w:hAnsi="Times New Roman" w:cs="Times New Roman"/>
                <w:szCs w:val="24"/>
              </w:rPr>
            </w:pPr>
            <w:r w:rsidRPr="004B09A0">
              <w:rPr>
                <w:rFonts w:ascii="Times New Roman" w:eastAsia="宋体" w:hAnsi="Times New Roman" w:cs="Times New Roman"/>
                <w:szCs w:val="24"/>
              </w:rPr>
              <w:t>用例</w:t>
            </w:r>
          </w:p>
        </w:tc>
        <w:tc>
          <w:tcPr>
            <w:tcW w:w="0" w:type="auto"/>
            <w:gridSpan w:val="3"/>
          </w:tcPr>
          <w:p w14:paraId="396F9519" w14:textId="06B7CF68" w:rsidR="004B09A0" w:rsidRPr="004B09A0" w:rsidRDefault="004B09A0" w:rsidP="004B09A0">
            <w:pPr>
              <w:jc w:val="center"/>
              <w:rPr>
                <w:rFonts w:ascii="Times New Roman" w:eastAsia="宋体" w:hAnsi="Times New Roman" w:cs="Times New Roman"/>
                <w:szCs w:val="24"/>
              </w:rPr>
            </w:pPr>
            <w:r w:rsidRPr="004B09A0">
              <w:rPr>
                <w:rFonts w:ascii="Times New Roman" w:eastAsia="宋体" w:hAnsi="Times New Roman" w:cs="Times New Roman"/>
                <w:szCs w:val="24"/>
              </w:rPr>
              <w:t>程</w:t>
            </w:r>
            <w:r w:rsidRPr="004B09A0">
              <w:rPr>
                <w:rFonts w:ascii="Times New Roman" w:eastAsia="宋体" w:hAnsi="Times New Roman" w:cs="Times New Roman"/>
                <w:szCs w:val="24"/>
              </w:rPr>
              <w:t xml:space="preserve"> </w:t>
            </w:r>
            <w:r w:rsidRPr="004B09A0">
              <w:rPr>
                <w:rFonts w:ascii="Times New Roman" w:eastAsia="宋体" w:hAnsi="Times New Roman" w:cs="Times New Roman"/>
                <w:szCs w:val="24"/>
              </w:rPr>
              <w:t>序</w:t>
            </w:r>
            <w:r w:rsidRPr="004B09A0">
              <w:rPr>
                <w:rFonts w:ascii="Times New Roman" w:eastAsia="宋体" w:hAnsi="Times New Roman" w:cs="Times New Roman"/>
                <w:szCs w:val="24"/>
              </w:rPr>
              <w:t xml:space="preserve"> </w:t>
            </w:r>
            <w:r w:rsidRPr="004B09A0">
              <w:rPr>
                <w:rFonts w:ascii="Times New Roman" w:eastAsia="宋体" w:hAnsi="Times New Roman" w:cs="Times New Roman"/>
                <w:szCs w:val="24"/>
              </w:rPr>
              <w:t>输</w:t>
            </w:r>
            <w:r w:rsidRPr="004B09A0">
              <w:rPr>
                <w:rFonts w:ascii="Times New Roman" w:eastAsia="宋体" w:hAnsi="Times New Roman" w:cs="Times New Roman"/>
                <w:szCs w:val="24"/>
              </w:rPr>
              <w:t xml:space="preserve"> </w:t>
            </w:r>
            <w:r w:rsidR="00701E67">
              <w:rPr>
                <w:rFonts w:ascii="Times New Roman" w:eastAsia="宋体" w:hAnsi="Times New Roman" w:cs="Times New Roman" w:hint="eastAsia"/>
                <w:szCs w:val="24"/>
              </w:rPr>
              <w:t>入</w:t>
            </w:r>
          </w:p>
        </w:tc>
        <w:tc>
          <w:tcPr>
            <w:tcW w:w="2153" w:type="dxa"/>
            <w:vMerge w:val="restart"/>
          </w:tcPr>
          <w:p w14:paraId="08B7B7D4" w14:textId="77777777" w:rsidR="004B09A0" w:rsidRPr="004B09A0" w:rsidRDefault="004B09A0" w:rsidP="004B09A0">
            <w:pPr>
              <w:jc w:val="center"/>
              <w:rPr>
                <w:rFonts w:ascii="Times New Roman" w:eastAsia="宋体" w:hAnsi="Times New Roman" w:cs="Times New Roman"/>
                <w:szCs w:val="24"/>
              </w:rPr>
            </w:pPr>
            <w:r w:rsidRPr="004B09A0">
              <w:rPr>
                <w:rFonts w:ascii="Times New Roman" w:eastAsia="宋体" w:hAnsi="Times New Roman" w:cs="Times New Roman"/>
                <w:szCs w:val="24"/>
              </w:rPr>
              <w:t>理</w:t>
            </w:r>
            <w:r w:rsidRPr="004B09A0">
              <w:rPr>
                <w:rFonts w:ascii="Times New Roman" w:eastAsia="宋体" w:hAnsi="Times New Roman" w:cs="Times New Roman"/>
                <w:szCs w:val="24"/>
              </w:rPr>
              <w:t xml:space="preserve"> </w:t>
            </w:r>
            <w:r w:rsidRPr="004B09A0">
              <w:rPr>
                <w:rFonts w:ascii="Times New Roman" w:eastAsia="宋体" w:hAnsi="Times New Roman" w:cs="Times New Roman"/>
                <w:szCs w:val="24"/>
              </w:rPr>
              <w:t>论</w:t>
            </w:r>
            <w:r w:rsidRPr="004B09A0">
              <w:rPr>
                <w:rFonts w:ascii="Times New Roman" w:eastAsia="宋体" w:hAnsi="Times New Roman" w:cs="Times New Roman"/>
                <w:szCs w:val="24"/>
              </w:rPr>
              <w:t xml:space="preserve"> </w:t>
            </w:r>
            <w:r w:rsidRPr="004B09A0">
              <w:rPr>
                <w:rFonts w:ascii="Times New Roman" w:eastAsia="宋体" w:hAnsi="Times New Roman" w:cs="Times New Roman"/>
                <w:szCs w:val="24"/>
              </w:rPr>
              <w:t>结</w:t>
            </w:r>
            <w:r w:rsidRPr="004B09A0">
              <w:rPr>
                <w:rFonts w:ascii="Times New Roman" w:eastAsia="宋体" w:hAnsi="Times New Roman" w:cs="Times New Roman"/>
                <w:szCs w:val="24"/>
              </w:rPr>
              <w:t xml:space="preserve"> </w:t>
            </w:r>
            <w:r w:rsidRPr="004B09A0">
              <w:rPr>
                <w:rFonts w:ascii="Times New Roman" w:eastAsia="宋体" w:hAnsi="Times New Roman" w:cs="Times New Roman"/>
                <w:szCs w:val="24"/>
              </w:rPr>
              <w:t>果</w:t>
            </w:r>
          </w:p>
          <w:p w14:paraId="0B13E808" w14:textId="77777777" w:rsidR="004B09A0" w:rsidRPr="004B09A0" w:rsidRDefault="004B09A0" w:rsidP="004B09A0">
            <w:pPr>
              <w:jc w:val="center"/>
              <w:rPr>
                <w:rFonts w:ascii="Times New Roman" w:eastAsia="宋体" w:hAnsi="Times New Roman" w:cs="Times New Roman"/>
                <w:szCs w:val="24"/>
              </w:rPr>
            </w:pPr>
          </w:p>
        </w:tc>
        <w:tc>
          <w:tcPr>
            <w:tcW w:w="1893" w:type="dxa"/>
            <w:vMerge w:val="restart"/>
          </w:tcPr>
          <w:p w14:paraId="15B92E3C" w14:textId="77777777" w:rsidR="004B09A0" w:rsidRPr="004B09A0" w:rsidRDefault="004B09A0" w:rsidP="004B09A0">
            <w:pPr>
              <w:jc w:val="center"/>
              <w:rPr>
                <w:rFonts w:ascii="Calibri" w:eastAsia="宋体" w:hAnsi="Calibri" w:cs="Times New Roman"/>
                <w:szCs w:val="24"/>
              </w:rPr>
            </w:pPr>
            <w:r w:rsidRPr="004B09A0">
              <w:rPr>
                <w:rFonts w:ascii="Calibri" w:eastAsia="宋体" w:hAnsi="Calibri" w:cs="Times New Roman" w:hint="eastAsia"/>
                <w:szCs w:val="24"/>
              </w:rPr>
              <w:t>运</w:t>
            </w:r>
            <w:r w:rsidRPr="004B09A0">
              <w:rPr>
                <w:rFonts w:ascii="Calibri" w:eastAsia="宋体" w:hAnsi="Calibri" w:cs="Times New Roman" w:hint="eastAsia"/>
                <w:szCs w:val="24"/>
              </w:rPr>
              <w:t xml:space="preserve"> </w:t>
            </w:r>
            <w:r w:rsidRPr="004B09A0">
              <w:rPr>
                <w:rFonts w:ascii="Calibri" w:eastAsia="宋体" w:hAnsi="Calibri" w:cs="Times New Roman" w:hint="eastAsia"/>
                <w:szCs w:val="24"/>
              </w:rPr>
              <w:t>行</w:t>
            </w:r>
            <w:r w:rsidRPr="004B09A0">
              <w:rPr>
                <w:rFonts w:ascii="Calibri" w:eastAsia="宋体" w:hAnsi="Calibri" w:cs="Times New Roman" w:hint="eastAsia"/>
                <w:szCs w:val="24"/>
              </w:rPr>
              <w:t xml:space="preserve"> </w:t>
            </w:r>
            <w:r w:rsidRPr="004B09A0">
              <w:rPr>
                <w:rFonts w:ascii="Calibri" w:eastAsia="宋体" w:hAnsi="Calibri" w:cs="Times New Roman" w:hint="eastAsia"/>
                <w:szCs w:val="24"/>
              </w:rPr>
              <w:t>结</w:t>
            </w:r>
            <w:r w:rsidRPr="004B09A0">
              <w:rPr>
                <w:rFonts w:ascii="Calibri" w:eastAsia="宋体" w:hAnsi="Calibri" w:cs="Times New Roman" w:hint="eastAsia"/>
                <w:szCs w:val="24"/>
              </w:rPr>
              <w:t xml:space="preserve"> </w:t>
            </w:r>
            <w:r w:rsidRPr="004B09A0">
              <w:rPr>
                <w:rFonts w:ascii="Calibri" w:eastAsia="宋体" w:hAnsi="Calibri" w:cs="Times New Roman" w:hint="eastAsia"/>
                <w:szCs w:val="24"/>
              </w:rPr>
              <w:t>果</w:t>
            </w:r>
          </w:p>
        </w:tc>
      </w:tr>
      <w:tr w:rsidR="004B09A0" w:rsidRPr="004B09A0" w14:paraId="5AA88142" w14:textId="77777777" w:rsidTr="004B09A0">
        <w:tc>
          <w:tcPr>
            <w:tcW w:w="0" w:type="auto"/>
            <w:vMerge/>
          </w:tcPr>
          <w:p w14:paraId="44097E0A" w14:textId="77777777" w:rsidR="004B09A0" w:rsidRPr="004B09A0" w:rsidRDefault="004B09A0" w:rsidP="004B09A0">
            <w:pPr>
              <w:jc w:val="center"/>
              <w:rPr>
                <w:rFonts w:ascii="Times New Roman" w:eastAsia="宋体" w:hAnsi="Times New Roman" w:cs="Times New Roman"/>
                <w:szCs w:val="24"/>
              </w:rPr>
            </w:pPr>
          </w:p>
        </w:tc>
        <w:tc>
          <w:tcPr>
            <w:tcW w:w="0" w:type="auto"/>
          </w:tcPr>
          <w:p w14:paraId="3B35132F" w14:textId="77777777" w:rsidR="004B09A0" w:rsidRPr="004B09A0" w:rsidRDefault="004B09A0" w:rsidP="004B09A0">
            <w:pPr>
              <w:jc w:val="center"/>
              <w:rPr>
                <w:rFonts w:ascii="Times New Roman" w:eastAsia="宋体" w:hAnsi="Times New Roman" w:cs="Times New Roman"/>
                <w:szCs w:val="24"/>
              </w:rPr>
            </w:pPr>
            <w:r w:rsidRPr="004B09A0">
              <w:rPr>
                <w:rFonts w:ascii="Times New Roman" w:eastAsia="宋体" w:hAnsi="Times New Roman" w:cs="Times New Roman"/>
                <w:szCs w:val="24"/>
              </w:rPr>
              <w:t>X</w:t>
            </w:r>
          </w:p>
        </w:tc>
        <w:tc>
          <w:tcPr>
            <w:tcW w:w="0" w:type="auto"/>
          </w:tcPr>
          <w:p w14:paraId="7E2DCBD6" w14:textId="77777777" w:rsidR="004B09A0" w:rsidRPr="004B09A0" w:rsidRDefault="004B09A0" w:rsidP="004B09A0">
            <w:pPr>
              <w:jc w:val="center"/>
              <w:rPr>
                <w:rFonts w:ascii="Times New Roman" w:eastAsia="宋体" w:hAnsi="Times New Roman" w:cs="Times New Roman"/>
                <w:szCs w:val="24"/>
              </w:rPr>
            </w:pPr>
            <w:r w:rsidRPr="004B09A0">
              <w:rPr>
                <w:rFonts w:ascii="Times New Roman" w:eastAsia="宋体" w:hAnsi="Times New Roman" w:cs="Times New Roman"/>
                <w:szCs w:val="24"/>
              </w:rPr>
              <w:t>m</w:t>
            </w:r>
          </w:p>
        </w:tc>
        <w:tc>
          <w:tcPr>
            <w:tcW w:w="0" w:type="auto"/>
          </w:tcPr>
          <w:p w14:paraId="3DF1C1CF" w14:textId="77777777" w:rsidR="004B09A0" w:rsidRPr="004B09A0" w:rsidRDefault="004B09A0" w:rsidP="004B09A0">
            <w:pPr>
              <w:jc w:val="center"/>
              <w:rPr>
                <w:rFonts w:ascii="Times New Roman" w:eastAsia="宋体" w:hAnsi="Times New Roman" w:cs="Times New Roman"/>
                <w:szCs w:val="24"/>
              </w:rPr>
            </w:pPr>
            <w:r w:rsidRPr="004B09A0">
              <w:rPr>
                <w:rFonts w:ascii="Times New Roman" w:eastAsia="宋体" w:hAnsi="Times New Roman" w:cs="Times New Roman"/>
                <w:szCs w:val="24"/>
              </w:rPr>
              <w:t>N</w:t>
            </w:r>
          </w:p>
        </w:tc>
        <w:tc>
          <w:tcPr>
            <w:tcW w:w="2153" w:type="dxa"/>
            <w:vMerge/>
          </w:tcPr>
          <w:p w14:paraId="7EA4FFC8" w14:textId="77777777" w:rsidR="004B09A0" w:rsidRPr="004B09A0" w:rsidRDefault="004B09A0" w:rsidP="004B09A0">
            <w:pPr>
              <w:rPr>
                <w:rFonts w:ascii="Times New Roman" w:eastAsia="宋体" w:hAnsi="Times New Roman" w:cs="Times New Roman"/>
                <w:szCs w:val="24"/>
              </w:rPr>
            </w:pPr>
          </w:p>
        </w:tc>
        <w:tc>
          <w:tcPr>
            <w:tcW w:w="1893" w:type="dxa"/>
            <w:vMerge/>
          </w:tcPr>
          <w:p w14:paraId="1AF596D7" w14:textId="77777777" w:rsidR="004B09A0" w:rsidRPr="004B09A0" w:rsidRDefault="004B09A0" w:rsidP="004B09A0">
            <w:pPr>
              <w:rPr>
                <w:rFonts w:ascii="Calibri" w:eastAsia="宋体" w:hAnsi="Calibri" w:cs="Times New Roman"/>
                <w:szCs w:val="24"/>
              </w:rPr>
            </w:pPr>
          </w:p>
        </w:tc>
      </w:tr>
      <w:tr w:rsidR="004B09A0" w:rsidRPr="004B09A0" w14:paraId="112F4568" w14:textId="77777777" w:rsidTr="004B09A0">
        <w:tc>
          <w:tcPr>
            <w:tcW w:w="0" w:type="auto"/>
          </w:tcPr>
          <w:p w14:paraId="0D73A1F0" w14:textId="77777777" w:rsidR="004B09A0" w:rsidRPr="004B09A0" w:rsidRDefault="004B09A0" w:rsidP="004B09A0">
            <w:pPr>
              <w:jc w:val="center"/>
              <w:rPr>
                <w:rFonts w:ascii="Times New Roman" w:eastAsia="宋体" w:hAnsi="Times New Roman" w:cs="Times New Roman"/>
                <w:szCs w:val="24"/>
              </w:rPr>
            </w:pPr>
            <w:r w:rsidRPr="004B09A0">
              <w:rPr>
                <w:rFonts w:ascii="Times New Roman" w:eastAsia="宋体" w:hAnsi="Times New Roman" w:cs="Times New Roman"/>
                <w:szCs w:val="24"/>
              </w:rPr>
              <w:t>用例</w:t>
            </w:r>
            <w:r w:rsidRPr="004B09A0">
              <w:rPr>
                <w:rFonts w:ascii="Times New Roman" w:eastAsia="宋体" w:hAnsi="Times New Roman" w:cs="Times New Roman"/>
                <w:szCs w:val="24"/>
              </w:rPr>
              <w:t>1</w:t>
            </w:r>
          </w:p>
        </w:tc>
        <w:tc>
          <w:tcPr>
            <w:tcW w:w="0" w:type="auto"/>
          </w:tcPr>
          <w:p w14:paraId="28182950" w14:textId="77777777" w:rsidR="004B09A0" w:rsidRPr="004B09A0" w:rsidRDefault="004B09A0" w:rsidP="004B09A0">
            <w:pPr>
              <w:jc w:val="center"/>
              <w:rPr>
                <w:rFonts w:ascii="Times New Roman" w:eastAsia="宋体" w:hAnsi="Times New Roman" w:cs="Times New Roman"/>
                <w:szCs w:val="24"/>
              </w:rPr>
            </w:pPr>
            <w:r w:rsidRPr="004B09A0">
              <w:rPr>
                <w:rFonts w:ascii="Times New Roman" w:eastAsia="宋体" w:hAnsi="Times New Roman" w:cs="Times New Roman"/>
                <w:szCs w:val="24"/>
              </w:rPr>
              <w:t>0100 0110 1000 0000</w:t>
            </w:r>
            <w:r w:rsidRPr="004B09A0">
              <w:rPr>
                <w:rFonts w:ascii="Times New Roman" w:eastAsia="宋体" w:hAnsi="Times New Roman" w:cs="Times New Roman"/>
                <w:szCs w:val="24"/>
              </w:rPr>
              <w:t>（</w:t>
            </w:r>
            <w:r w:rsidRPr="004B09A0">
              <w:rPr>
                <w:rFonts w:ascii="Times New Roman" w:eastAsia="宋体" w:hAnsi="Times New Roman" w:cs="Times New Roman"/>
                <w:szCs w:val="24"/>
              </w:rPr>
              <w:t>4680</w:t>
            </w:r>
            <w:r w:rsidRPr="004B09A0">
              <w:rPr>
                <w:rFonts w:ascii="Times New Roman" w:eastAsia="宋体" w:hAnsi="Times New Roman" w:cs="Times New Roman"/>
                <w:szCs w:val="24"/>
              </w:rPr>
              <w:t>）</w:t>
            </w:r>
          </w:p>
        </w:tc>
        <w:tc>
          <w:tcPr>
            <w:tcW w:w="0" w:type="auto"/>
          </w:tcPr>
          <w:p w14:paraId="41F5B396" w14:textId="77777777" w:rsidR="004B09A0" w:rsidRPr="004B09A0" w:rsidRDefault="004B09A0" w:rsidP="004B09A0">
            <w:pPr>
              <w:jc w:val="center"/>
              <w:rPr>
                <w:rFonts w:ascii="Times New Roman" w:eastAsia="宋体" w:hAnsi="Times New Roman" w:cs="Times New Roman"/>
                <w:szCs w:val="24"/>
              </w:rPr>
            </w:pPr>
            <w:r w:rsidRPr="004B09A0">
              <w:rPr>
                <w:rFonts w:ascii="Times New Roman" w:eastAsia="宋体" w:hAnsi="Times New Roman" w:cs="Times New Roman"/>
                <w:szCs w:val="24"/>
              </w:rPr>
              <w:t>7</w:t>
            </w:r>
          </w:p>
        </w:tc>
        <w:tc>
          <w:tcPr>
            <w:tcW w:w="0" w:type="auto"/>
          </w:tcPr>
          <w:p w14:paraId="09F74CF3" w14:textId="77777777" w:rsidR="004B09A0" w:rsidRPr="004B09A0" w:rsidRDefault="004B09A0" w:rsidP="004B09A0">
            <w:pPr>
              <w:jc w:val="center"/>
              <w:rPr>
                <w:rFonts w:ascii="Times New Roman" w:eastAsia="宋体" w:hAnsi="Times New Roman" w:cs="Times New Roman"/>
                <w:szCs w:val="24"/>
              </w:rPr>
            </w:pPr>
            <w:r w:rsidRPr="004B09A0">
              <w:rPr>
                <w:rFonts w:ascii="Times New Roman" w:eastAsia="宋体" w:hAnsi="Times New Roman" w:cs="Times New Roman"/>
                <w:szCs w:val="24"/>
              </w:rPr>
              <w:t>4</w:t>
            </w:r>
          </w:p>
        </w:tc>
        <w:tc>
          <w:tcPr>
            <w:tcW w:w="2153" w:type="dxa"/>
          </w:tcPr>
          <w:p w14:paraId="6F4FB661" w14:textId="2DEE56AB" w:rsidR="004B09A0" w:rsidRPr="004B09A0" w:rsidRDefault="004B09A0" w:rsidP="004B09A0">
            <w:pPr>
              <w:rPr>
                <w:rFonts w:ascii="Times New Roman" w:eastAsia="宋体" w:hAnsi="Times New Roman" w:cs="Times New Roman"/>
                <w:szCs w:val="24"/>
              </w:rPr>
            </w:pPr>
            <w:r w:rsidRPr="004B09A0">
              <w:rPr>
                <w:rFonts w:ascii="Times New Roman" w:eastAsia="宋体" w:hAnsi="Times New Roman" w:cs="Times New Roman"/>
                <w:szCs w:val="24"/>
              </w:rPr>
              <w:t>计算结果</w:t>
            </w:r>
            <w:r w:rsidR="00701E67">
              <w:rPr>
                <w:rFonts w:ascii="Times New Roman" w:eastAsia="宋体" w:hAnsi="Times New Roman" w:cs="Times New Roman" w:hint="eastAsia"/>
                <w:szCs w:val="24"/>
              </w:rPr>
              <w:t>0</w:t>
            </w:r>
            <w:r w:rsidR="00701E67">
              <w:rPr>
                <w:rFonts w:ascii="Times New Roman" w:eastAsia="宋体" w:hAnsi="Times New Roman" w:cs="Times New Roman"/>
                <w:szCs w:val="24"/>
              </w:rPr>
              <w:t>010 0110 1000 0000</w:t>
            </w:r>
            <w:r w:rsidRPr="004B09A0">
              <w:rPr>
                <w:rFonts w:ascii="Times New Roman" w:eastAsia="宋体" w:hAnsi="Times New Roman" w:cs="Times New Roman"/>
                <w:szCs w:val="24"/>
              </w:rPr>
              <w:t xml:space="preserve"> </w:t>
            </w:r>
            <w:r w:rsidRPr="004B09A0">
              <w:rPr>
                <w:rFonts w:ascii="Times New Roman" w:eastAsia="宋体" w:hAnsi="Times New Roman" w:cs="Times New Roman"/>
                <w:szCs w:val="24"/>
              </w:rPr>
              <w:t>即</w:t>
            </w:r>
            <w:r w:rsidR="00701E67">
              <w:rPr>
                <w:rFonts w:ascii="Times New Roman" w:eastAsia="宋体" w:hAnsi="Times New Roman" w:cs="Times New Roman" w:hint="eastAsia"/>
                <w:szCs w:val="24"/>
              </w:rPr>
              <w:t>0</w:t>
            </w:r>
            <w:r w:rsidR="00701E67">
              <w:rPr>
                <w:rFonts w:ascii="Times New Roman" w:eastAsia="宋体" w:hAnsi="Times New Roman" w:cs="Times New Roman"/>
                <w:szCs w:val="24"/>
              </w:rPr>
              <w:t>x2680</w:t>
            </w:r>
          </w:p>
        </w:tc>
        <w:tc>
          <w:tcPr>
            <w:tcW w:w="1893" w:type="dxa"/>
          </w:tcPr>
          <w:p w14:paraId="6014989A" w14:textId="119A2E17" w:rsidR="004B09A0" w:rsidRPr="004B09A0" w:rsidRDefault="00293AA4" w:rsidP="004B09A0">
            <w:pPr>
              <w:rPr>
                <w:rFonts w:ascii="Calibri" w:eastAsia="宋体" w:hAnsi="Calibri" w:cs="Times New Roman"/>
                <w:szCs w:val="24"/>
              </w:rPr>
            </w:pPr>
            <w:r>
              <w:rPr>
                <w:rFonts w:ascii="Calibri" w:eastAsia="宋体" w:hAnsi="Calibri" w:cs="Times New Roman"/>
                <w:szCs w:val="24"/>
              </w:rPr>
              <w:t>0x2680cd</w:t>
            </w:r>
            <w:r w:rsidR="004B09A0" w:rsidRPr="004B09A0">
              <w:rPr>
                <w:rFonts w:ascii="Calibri" w:eastAsia="宋体" w:hAnsi="Calibri" w:cs="Times New Roman" w:hint="eastAsia"/>
                <w:szCs w:val="24"/>
              </w:rPr>
              <w:t xml:space="preserve"> </w:t>
            </w:r>
            <w:r w:rsidR="004B09A0" w:rsidRPr="004B09A0">
              <w:rPr>
                <w:rFonts w:ascii="Calibri" w:eastAsia="宋体" w:hAnsi="Calibri" w:cs="Times New Roman" w:hint="eastAsia"/>
                <w:szCs w:val="24"/>
              </w:rPr>
              <w:t>或</w:t>
            </w:r>
            <w:r w:rsidR="004B09A0" w:rsidRPr="004B09A0">
              <w:rPr>
                <w:rFonts w:ascii="Calibri" w:eastAsia="宋体" w:hAnsi="Calibri" w:cs="Times New Roman" w:hint="eastAsia"/>
                <w:szCs w:val="24"/>
              </w:rPr>
              <w:t xml:space="preserve"> </w:t>
            </w:r>
            <w:r w:rsidR="004B09A0" w:rsidRPr="004B09A0">
              <w:rPr>
                <w:rFonts w:ascii="Calibri" w:eastAsia="宋体" w:hAnsi="Calibri" w:cs="Times New Roman" w:hint="eastAsia"/>
                <w:szCs w:val="24"/>
              </w:rPr>
              <w:t>截图</w:t>
            </w:r>
          </w:p>
        </w:tc>
      </w:tr>
      <w:tr w:rsidR="004B09A0" w:rsidRPr="004B09A0" w14:paraId="2440A5E3" w14:textId="77777777" w:rsidTr="004B09A0">
        <w:tc>
          <w:tcPr>
            <w:tcW w:w="0" w:type="auto"/>
          </w:tcPr>
          <w:p w14:paraId="5D866B1D" w14:textId="77777777" w:rsidR="004B09A0" w:rsidRPr="004B09A0" w:rsidRDefault="004B09A0" w:rsidP="004B09A0">
            <w:pPr>
              <w:jc w:val="center"/>
              <w:rPr>
                <w:rFonts w:ascii="Times New Roman" w:eastAsia="宋体" w:hAnsi="Times New Roman" w:cs="Times New Roman"/>
                <w:szCs w:val="24"/>
              </w:rPr>
            </w:pPr>
            <w:r w:rsidRPr="004B09A0">
              <w:rPr>
                <w:rFonts w:ascii="Times New Roman" w:eastAsia="宋体" w:hAnsi="Times New Roman" w:cs="Times New Roman"/>
                <w:szCs w:val="24"/>
              </w:rPr>
              <w:t>用例</w:t>
            </w:r>
            <w:r w:rsidRPr="004B09A0">
              <w:rPr>
                <w:rFonts w:ascii="Times New Roman" w:eastAsia="宋体" w:hAnsi="Times New Roman" w:cs="Times New Roman"/>
                <w:szCs w:val="24"/>
              </w:rPr>
              <w:t>2</w:t>
            </w:r>
          </w:p>
        </w:tc>
        <w:tc>
          <w:tcPr>
            <w:tcW w:w="0" w:type="auto"/>
          </w:tcPr>
          <w:p w14:paraId="08C82A8E" w14:textId="77777777" w:rsidR="004B09A0" w:rsidRPr="004B09A0" w:rsidRDefault="004B09A0" w:rsidP="004B09A0">
            <w:pPr>
              <w:jc w:val="center"/>
              <w:rPr>
                <w:rFonts w:ascii="Times New Roman" w:eastAsia="宋体" w:hAnsi="Times New Roman" w:cs="Times New Roman"/>
                <w:szCs w:val="24"/>
              </w:rPr>
            </w:pPr>
            <w:r w:rsidRPr="004B09A0">
              <w:rPr>
                <w:rFonts w:ascii="Times New Roman" w:eastAsia="宋体" w:hAnsi="Times New Roman" w:cs="Times New Roman"/>
                <w:szCs w:val="24"/>
              </w:rPr>
              <w:t>1101 0101 1000 0011</w:t>
            </w:r>
            <w:r w:rsidRPr="004B09A0">
              <w:rPr>
                <w:rFonts w:ascii="Times New Roman" w:eastAsia="宋体" w:hAnsi="Times New Roman" w:cs="Times New Roman"/>
                <w:szCs w:val="24"/>
              </w:rPr>
              <w:t>（</w:t>
            </w:r>
            <w:r w:rsidRPr="004B09A0">
              <w:rPr>
                <w:rFonts w:ascii="Times New Roman" w:eastAsia="宋体" w:hAnsi="Times New Roman" w:cs="Times New Roman"/>
                <w:szCs w:val="24"/>
              </w:rPr>
              <w:t>D583</w:t>
            </w:r>
            <w:r w:rsidRPr="004B09A0">
              <w:rPr>
                <w:rFonts w:ascii="Times New Roman" w:eastAsia="宋体" w:hAnsi="Times New Roman" w:cs="Times New Roman"/>
                <w:szCs w:val="24"/>
              </w:rPr>
              <w:t>）</w:t>
            </w:r>
          </w:p>
        </w:tc>
        <w:tc>
          <w:tcPr>
            <w:tcW w:w="0" w:type="auto"/>
          </w:tcPr>
          <w:p w14:paraId="02153619" w14:textId="77777777" w:rsidR="004B09A0" w:rsidRPr="004B09A0" w:rsidRDefault="004B09A0" w:rsidP="004B09A0">
            <w:pPr>
              <w:jc w:val="center"/>
              <w:rPr>
                <w:rFonts w:ascii="Times New Roman" w:eastAsia="宋体" w:hAnsi="Times New Roman" w:cs="Times New Roman"/>
                <w:szCs w:val="24"/>
              </w:rPr>
            </w:pPr>
            <w:r w:rsidRPr="004B09A0">
              <w:rPr>
                <w:rFonts w:ascii="Times New Roman" w:eastAsia="宋体" w:hAnsi="Times New Roman" w:cs="Times New Roman"/>
                <w:szCs w:val="24"/>
              </w:rPr>
              <w:t>16</w:t>
            </w:r>
          </w:p>
        </w:tc>
        <w:tc>
          <w:tcPr>
            <w:tcW w:w="0" w:type="auto"/>
          </w:tcPr>
          <w:p w14:paraId="02C90C84" w14:textId="77777777" w:rsidR="004B09A0" w:rsidRPr="004B09A0" w:rsidRDefault="004B09A0" w:rsidP="004B09A0">
            <w:pPr>
              <w:jc w:val="center"/>
              <w:rPr>
                <w:rFonts w:ascii="Times New Roman" w:eastAsia="宋体" w:hAnsi="Times New Roman" w:cs="Times New Roman"/>
                <w:szCs w:val="24"/>
              </w:rPr>
            </w:pPr>
            <w:r w:rsidRPr="004B09A0">
              <w:rPr>
                <w:rFonts w:ascii="Times New Roman" w:eastAsia="宋体" w:hAnsi="Times New Roman" w:cs="Times New Roman"/>
                <w:szCs w:val="24"/>
              </w:rPr>
              <w:t>1</w:t>
            </w:r>
          </w:p>
        </w:tc>
        <w:tc>
          <w:tcPr>
            <w:tcW w:w="2153" w:type="dxa"/>
          </w:tcPr>
          <w:p w14:paraId="75F1D69B" w14:textId="77777777" w:rsidR="004B09A0" w:rsidRPr="004B09A0" w:rsidRDefault="004B09A0" w:rsidP="004B09A0">
            <w:pPr>
              <w:spacing w:line="240" w:lineRule="exact"/>
              <w:rPr>
                <w:rFonts w:ascii="Times New Roman" w:eastAsia="宋体" w:hAnsi="Times New Roman" w:cs="Times New Roman"/>
                <w:szCs w:val="24"/>
              </w:rPr>
            </w:pPr>
            <w:r w:rsidRPr="004B09A0">
              <w:rPr>
                <w:rFonts w:ascii="Times New Roman" w:eastAsia="宋体" w:hAnsi="Times New Roman" w:cs="Times New Roman"/>
                <w:szCs w:val="24"/>
              </w:rPr>
              <w:t>输入错误（</w:t>
            </w:r>
            <w:r w:rsidRPr="004B09A0">
              <w:rPr>
                <w:rFonts w:ascii="Times New Roman" w:eastAsia="宋体" w:hAnsi="Times New Roman" w:cs="Times New Roman"/>
                <w:szCs w:val="24"/>
              </w:rPr>
              <w:t>m</w:t>
            </w:r>
            <w:r w:rsidRPr="004B09A0">
              <w:rPr>
                <w:rFonts w:ascii="Times New Roman" w:eastAsia="宋体" w:hAnsi="Times New Roman" w:cs="Times New Roman"/>
                <w:szCs w:val="24"/>
              </w:rPr>
              <w:t>值超范围）</w:t>
            </w:r>
          </w:p>
        </w:tc>
        <w:tc>
          <w:tcPr>
            <w:tcW w:w="1893" w:type="dxa"/>
          </w:tcPr>
          <w:p w14:paraId="59C2E10D" w14:textId="6A75DB23" w:rsidR="004B09A0" w:rsidRPr="004B09A0" w:rsidRDefault="004B09A0" w:rsidP="004B09A0">
            <w:pPr>
              <w:spacing w:line="240" w:lineRule="exact"/>
              <w:rPr>
                <w:rFonts w:ascii="Calibri" w:eastAsia="宋体" w:hAnsi="Calibri" w:cs="Times New Roman"/>
                <w:szCs w:val="24"/>
              </w:rPr>
            </w:pPr>
          </w:p>
        </w:tc>
      </w:tr>
      <w:tr w:rsidR="004B09A0" w:rsidRPr="004B09A0" w14:paraId="591D84E9" w14:textId="77777777" w:rsidTr="004B09A0">
        <w:tc>
          <w:tcPr>
            <w:tcW w:w="0" w:type="auto"/>
          </w:tcPr>
          <w:p w14:paraId="5F28BA19" w14:textId="77777777" w:rsidR="004B09A0" w:rsidRPr="004B09A0" w:rsidRDefault="004B09A0" w:rsidP="004B09A0">
            <w:pPr>
              <w:jc w:val="center"/>
              <w:rPr>
                <w:rFonts w:ascii="Times New Roman" w:eastAsia="宋体" w:hAnsi="Times New Roman" w:cs="Times New Roman"/>
                <w:szCs w:val="24"/>
              </w:rPr>
            </w:pPr>
            <w:r w:rsidRPr="004B09A0">
              <w:rPr>
                <w:rFonts w:ascii="Times New Roman" w:eastAsia="宋体" w:hAnsi="Times New Roman" w:cs="Times New Roman"/>
                <w:szCs w:val="24"/>
              </w:rPr>
              <w:t>用例</w:t>
            </w:r>
            <w:r w:rsidRPr="004B09A0">
              <w:rPr>
                <w:rFonts w:ascii="Times New Roman" w:eastAsia="宋体" w:hAnsi="Times New Roman" w:cs="Times New Roman"/>
                <w:szCs w:val="24"/>
              </w:rPr>
              <w:t>3</w:t>
            </w:r>
          </w:p>
        </w:tc>
        <w:tc>
          <w:tcPr>
            <w:tcW w:w="0" w:type="auto"/>
          </w:tcPr>
          <w:p w14:paraId="3878399C" w14:textId="77777777" w:rsidR="004B09A0" w:rsidRPr="004B09A0" w:rsidRDefault="004B09A0" w:rsidP="004B09A0">
            <w:pPr>
              <w:jc w:val="center"/>
              <w:rPr>
                <w:rFonts w:ascii="Times New Roman" w:eastAsia="宋体" w:hAnsi="Times New Roman" w:cs="Times New Roman"/>
                <w:szCs w:val="24"/>
              </w:rPr>
            </w:pPr>
            <w:r w:rsidRPr="004B09A0">
              <w:rPr>
                <w:rFonts w:ascii="Times New Roman" w:eastAsia="宋体" w:hAnsi="Times New Roman" w:cs="Times New Roman"/>
                <w:szCs w:val="24"/>
              </w:rPr>
              <w:t>1101 0101 1000 0011</w:t>
            </w:r>
            <w:r w:rsidRPr="004B09A0">
              <w:rPr>
                <w:rFonts w:ascii="Times New Roman" w:eastAsia="宋体" w:hAnsi="Times New Roman" w:cs="Times New Roman"/>
                <w:szCs w:val="24"/>
              </w:rPr>
              <w:t>（</w:t>
            </w:r>
            <w:r w:rsidRPr="004B09A0">
              <w:rPr>
                <w:rFonts w:ascii="Times New Roman" w:eastAsia="宋体" w:hAnsi="Times New Roman" w:cs="Times New Roman"/>
                <w:szCs w:val="24"/>
              </w:rPr>
              <w:t>D583</w:t>
            </w:r>
            <w:r w:rsidRPr="004B09A0">
              <w:rPr>
                <w:rFonts w:ascii="Times New Roman" w:eastAsia="宋体" w:hAnsi="Times New Roman" w:cs="Times New Roman"/>
                <w:szCs w:val="24"/>
              </w:rPr>
              <w:t>）</w:t>
            </w:r>
          </w:p>
        </w:tc>
        <w:tc>
          <w:tcPr>
            <w:tcW w:w="0" w:type="auto"/>
          </w:tcPr>
          <w:p w14:paraId="7746D80E" w14:textId="77777777" w:rsidR="004B09A0" w:rsidRPr="004B09A0" w:rsidRDefault="004B09A0" w:rsidP="004B09A0">
            <w:pPr>
              <w:jc w:val="center"/>
              <w:rPr>
                <w:rFonts w:ascii="Times New Roman" w:eastAsia="宋体" w:hAnsi="Times New Roman" w:cs="Times New Roman"/>
                <w:szCs w:val="24"/>
              </w:rPr>
            </w:pPr>
            <w:r w:rsidRPr="004B09A0">
              <w:rPr>
                <w:rFonts w:ascii="Times New Roman" w:eastAsia="宋体" w:hAnsi="Times New Roman" w:cs="Times New Roman"/>
                <w:szCs w:val="24"/>
              </w:rPr>
              <w:t>13</w:t>
            </w:r>
          </w:p>
        </w:tc>
        <w:tc>
          <w:tcPr>
            <w:tcW w:w="0" w:type="auto"/>
          </w:tcPr>
          <w:p w14:paraId="73DB8EBD" w14:textId="77777777" w:rsidR="004B09A0" w:rsidRPr="004B09A0" w:rsidRDefault="004B09A0" w:rsidP="004B09A0">
            <w:pPr>
              <w:jc w:val="center"/>
              <w:rPr>
                <w:rFonts w:ascii="Times New Roman" w:eastAsia="宋体" w:hAnsi="Times New Roman" w:cs="Times New Roman"/>
                <w:szCs w:val="24"/>
              </w:rPr>
            </w:pPr>
            <w:r w:rsidRPr="004B09A0">
              <w:rPr>
                <w:rFonts w:ascii="Times New Roman" w:eastAsia="宋体" w:hAnsi="Times New Roman" w:cs="Times New Roman"/>
                <w:szCs w:val="24"/>
              </w:rPr>
              <w:t>5</w:t>
            </w:r>
          </w:p>
        </w:tc>
        <w:tc>
          <w:tcPr>
            <w:tcW w:w="2153" w:type="dxa"/>
          </w:tcPr>
          <w:p w14:paraId="48FFDA07" w14:textId="77777777" w:rsidR="004B09A0" w:rsidRPr="004B09A0" w:rsidRDefault="004B09A0" w:rsidP="004B09A0">
            <w:pPr>
              <w:rPr>
                <w:rFonts w:ascii="Times New Roman" w:eastAsia="宋体" w:hAnsi="Times New Roman" w:cs="Times New Roman"/>
                <w:szCs w:val="24"/>
              </w:rPr>
            </w:pPr>
            <w:r w:rsidRPr="004B09A0">
              <w:rPr>
                <w:rFonts w:ascii="Times New Roman" w:eastAsia="宋体" w:hAnsi="Times New Roman" w:cs="Times New Roman"/>
                <w:szCs w:val="24"/>
              </w:rPr>
              <w:t>输入错误（</w:t>
            </w:r>
            <w:r w:rsidRPr="004B09A0">
              <w:rPr>
                <w:rFonts w:ascii="Times New Roman" w:eastAsia="宋体" w:hAnsi="Times New Roman" w:cs="Times New Roman"/>
                <w:szCs w:val="24"/>
              </w:rPr>
              <w:t>n</w:t>
            </w:r>
            <w:r w:rsidRPr="004B09A0">
              <w:rPr>
                <w:rFonts w:ascii="Times New Roman" w:eastAsia="宋体" w:hAnsi="Times New Roman" w:cs="Times New Roman"/>
                <w:szCs w:val="24"/>
              </w:rPr>
              <w:t>值超范围）</w:t>
            </w:r>
          </w:p>
        </w:tc>
        <w:tc>
          <w:tcPr>
            <w:tcW w:w="1893" w:type="dxa"/>
          </w:tcPr>
          <w:p w14:paraId="1A5C11A4" w14:textId="67E6A1CA" w:rsidR="004B09A0" w:rsidRPr="004B09A0" w:rsidRDefault="004B09A0" w:rsidP="004B09A0">
            <w:pPr>
              <w:spacing w:line="240" w:lineRule="exact"/>
              <w:rPr>
                <w:rFonts w:ascii="Calibri" w:eastAsia="宋体" w:hAnsi="Calibri" w:cs="Times New Roman"/>
                <w:szCs w:val="24"/>
              </w:rPr>
            </w:pPr>
          </w:p>
        </w:tc>
      </w:tr>
      <w:tr w:rsidR="00293AA4" w:rsidRPr="004B09A0" w14:paraId="542DE39D" w14:textId="77777777" w:rsidTr="004B09A0">
        <w:tc>
          <w:tcPr>
            <w:tcW w:w="0" w:type="auto"/>
          </w:tcPr>
          <w:p w14:paraId="5908D519" w14:textId="77777777" w:rsidR="00293AA4" w:rsidRPr="004B09A0" w:rsidRDefault="00293AA4" w:rsidP="00293AA4">
            <w:pPr>
              <w:rPr>
                <w:rFonts w:ascii="Times New Roman" w:eastAsia="宋体" w:hAnsi="Times New Roman" w:cs="Times New Roman"/>
                <w:szCs w:val="24"/>
              </w:rPr>
            </w:pPr>
          </w:p>
        </w:tc>
        <w:tc>
          <w:tcPr>
            <w:tcW w:w="0" w:type="auto"/>
          </w:tcPr>
          <w:p w14:paraId="42E412A6" w14:textId="77777777" w:rsidR="00293AA4" w:rsidRPr="004B09A0" w:rsidRDefault="00293AA4" w:rsidP="004B09A0">
            <w:pPr>
              <w:jc w:val="center"/>
              <w:rPr>
                <w:rFonts w:ascii="Times New Roman" w:eastAsia="宋体" w:hAnsi="Times New Roman" w:cs="Times New Roman"/>
                <w:szCs w:val="24"/>
              </w:rPr>
            </w:pPr>
          </w:p>
        </w:tc>
        <w:tc>
          <w:tcPr>
            <w:tcW w:w="0" w:type="auto"/>
          </w:tcPr>
          <w:p w14:paraId="42AC39BB" w14:textId="77777777" w:rsidR="00293AA4" w:rsidRPr="004B09A0" w:rsidRDefault="00293AA4" w:rsidP="004B09A0">
            <w:pPr>
              <w:jc w:val="center"/>
              <w:rPr>
                <w:rFonts w:ascii="Times New Roman" w:eastAsia="宋体" w:hAnsi="Times New Roman" w:cs="Times New Roman"/>
                <w:szCs w:val="24"/>
              </w:rPr>
            </w:pPr>
          </w:p>
        </w:tc>
        <w:tc>
          <w:tcPr>
            <w:tcW w:w="0" w:type="auto"/>
          </w:tcPr>
          <w:p w14:paraId="642F8316" w14:textId="77777777" w:rsidR="00293AA4" w:rsidRPr="004B09A0" w:rsidRDefault="00293AA4" w:rsidP="004B09A0">
            <w:pPr>
              <w:jc w:val="center"/>
              <w:rPr>
                <w:rFonts w:ascii="Times New Roman" w:eastAsia="宋体" w:hAnsi="Times New Roman" w:cs="Times New Roman"/>
                <w:szCs w:val="24"/>
              </w:rPr>
            </w:pPr>
          </w:p>
        </w:tc>
        <w:tc>
          <w:tcPr>
            <w:tcW w:w="2153" w:type="dxa"/>
          </w:tcPr>
          <w:p w14:paraId="0DC4E020" w14:textId="77777777" w:rsidR="00293AA4" w:rsidRPr="004B09A0" w:rsidRDefault="00293AA4" w:rsidP="004B09A0">
            <w:pPr>
              <w:rPr>
                <w:rFonts w:ascii="Times New Roman" w:eastAsia="宋体" w:hAnsi="Times New Roman" w:cs="Times New Roman"/>
                <w:szCs w:val="24"/>
              </w:rPr>
            </w:pPr>
          </w:p>
        </w:tc>
        <w:tc>
          <w:tcPr>
            <w:tcW w:w="1893" w:type="dxa"/>
          </w:tcPr>
          <w:p w14:paraId="54D6EC23" w14:textId="77777777" w:rsidR="00293AA4" w:rsidRPr="004B09A0" w:rsidRDefault="00293AA4" w:rsidP="004B09A0">
            <w:pPr>
              <w:spacing w:line="240" w:lineRule="exact"/>
              <w:rPr>
                <w:rFonts w:ascii="Calibri" w:eastAsia="宋体" w:hAnsi="Calibri" w:cs="Times New Roman"/>
                <w:szCs w:val="24"/>
              </w:rPr>
            </w:pPr>
          </w:p>
        </w:tc>
      </w:tr>
    </w:tbl>
    <w:p w14:paraId="5DE570FE" w14:textId="5643B01D" w:rsidR="004B09A0" w:rsidRPr="00293AA4" w:rsidRDefault="00293AA4" w:rsidP="00293AA4">
      <w:pPr>
        <w:spacing w:line="360" w:lineRule="auto"/>
        <w:rPr>
          <w:rFonts w:ascii="Times New Roman" w:eastAsia="宋体" w:hAnsi="Times New Roman" w:cs="Times New Roman"/>
          <w:sz w:val="24"/>
          <w:szCs w:val="24"/>
        </w:rPr>
      </w:pPr>
      <w:r w:rsidRPr="00293AA4">
        <w:rPr>
          <w:rFonts w:ascii="Times New Roman" w:eastAsia="宋体" w:hAnsi="Times New Roman" w:cs="Times New Roman"/>
          <w:sz w:val="24"/>
          <w:szCs w:val="24"/>
        </w:rPr>
        <w:t>（</w:t>
      </w:r>
      <w:r w:rsidRPr="00293AA4">
        <w:rPr>
          <w:rFonts w:ascii="Times New Roman" w:eastAsia="宋体" w:hAnsi="Times New Roman" w:cs="Times New Roman"/>
          <w:sz w:val="24"/>
          <w:szCs w:val="24"/>
        </w:rPr>
        <w:t>b</w:t>
      </w:r>
      <w:r w:rsidRPr="00293AA4">
        <w:rPr>
          <w:rFonts w:ascii="Times New Roman" w:eastAsia="宋体" w:hAnsi="Times New Roman" w:cs="Times New Roman"/>
          <w:sz w:val="24"/>
          <w:szCs w:val="24"/>
        </w:rPr>
        <w:t>）</w:t>
      </w:r>
      <w:r w:rsidRPr="00293AA4">
        <w:rPr>
          <w:rFonts w:ascii="Times New Roman" w:eastAsia="宋体" w:hAnsi="Times New Roman" w:cs="Times New Roman"/>
          <w:sz w:val="24"/>
          <w:szCs w:val="24"/>
        </w:rPr>
        <w:t xml:space="preserve"> </w:t>
      </w:r>
      <w:r w:rsidRPr="00293AA4">
        <w:rPr>
          <w:rFonts w:ascii="Times New Roman" w:eastAsia="宋体" w:hAnsi="Times New Roman" w:cs="Times New Roman"/>
          <w:sz w:val="24"/>
          <w:szCs w:val="24"/>
        </w:rPr>
        <w:t>对应测试</w:t>
      </w:r>
      <w:r w:rsidRPr="00293AA4">
        <w:rPr>
          <w:rFonts w:ascii="Times New Roman" w:eastAsia="宋体" w:hAnsi="Times New Roman" w:cs="Times New Roman" w:hint="eastAsia"/>
          <w:sz w:val="24"/>
          <w:szCs w:val="24"/>
        </w:rPr>
        <w:t>测试用例</w:t>
      </w:r>
      <w:r w:rsidRPr="00293AA4">
        <w:rPr>
          <w:rFonts w:ascii="Times New Roman" w:eastAsia="宋体" w:hAnsi="Times New Roman" w:cs="Times New Roman" w:hint="eastAsia"/>
          <w:sz w:val="24"/>
          <w:szCs w:val="24"/>
        </w:rPr>
        <w:t>1</w:t>
      </w:r>
      <w:r w:rsidRPr="00293AA4">
        <w:rPr>
          <w:rFonts w:ascii="Times New Roman" w:eastAsia="宋体" w:hAnsi="Times New Roman" w:cs="Times New Roman"/>
          <w:sz w:val="24"/>
          <w:szCs w:val="24"/>
        </w:rPr>
        <w:t>的运行结果如图</w:t>
      </w:r>
      <w:r w:rsidRPr="00293AA4">
        <w:rPr>
          <w:rFonts w:ascii="Times New Roman" w:eastAsia="宋体" w:hAnsi="Times New Roman" w:cs="Times New Roman"/>
          <w:sz w:val="24"/>
          <w:szCs w:val="24"/>
        </w:rPr>
        <w:t>1-2</w:t>
      </w:r>
      <w:r w:rsidRPr="00293AA4">
        <w:rPr>
          <w:rFonts w:ascii="Times New Roman" w:eastAsia="宋体" w:hAnsi="Times New Roman" w:cs="Times New Roman"/>
          <w:sz w:val="24"/>
          <w:szCs w:val="24"/>
        </w:rPr>
        <w:t>所示。</w:t>
      </w:r>
      <w:r w:rsidRPr="00293AA4">
        <w:rPr>
          <w:noProof/>
        </w:rPr>
        <w:drawing>
          <wp:anchor distT="0" distB="0" distL="114300" distR="114300" simplePos="0" relativeHeight="251659264" behindDoc="1" locked="0" layoutInCell="1" allowOverlap="1" wp14:anchorId="45CF7DE2" wp14:editId="2A7A86F2">
            <wp:simplePos x="0" y="0"/>
            <wp:positionH relativeFrom="margin">
              <wp:align>center</wp:align>
            </wp:positionH>
            <wp:positionV relativeFrom="paragraph">
              <wp:posOffset>358140</wp:posOffset>
            </wp:positionV>
            <wp:extent cx="2619375" cy="970280"/>
            <wp:effectExtent l="0" t="0" r="9525" b="127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19375" cy="970280"/>
                    </a:xfrm>
                    <a:prstGeom prst="rect">
                      <a:avLst/>
                    </a:prstGeom>
                  </pic:spPr>
                </pic:pic>
              </a:graphicData>
            </a:graphic>
          </wp:anchor>
        </w:drawing>
      </w:r>
    </w:p>
    <w:p w14:paraId="4D75C4EA" w14:textId="77777777" w:rsidR="00293AA4" w:rsidRPr="00293AA4" w:rsidRDefault="00293AA4" w:rsidP="00293AA4">
      <w:pPr>
        <w:jc w:val="center"/>
        <w:rPr>
          <w:rFonts w:ascii="Times New Roman" w:eastAsia="黑体" w:hAnsi="Times New Roman" w:cs="Times New Roman"/>
          <w:sz w:val="24"/>
          <w:szCs w:val="24"/>
        </w:rPr>
      </w:pPr>
      <w:r w:rsidRPr="00293AA4">
        <w:rPr>
          <w:rFonts w:ascii="Times New Roman" w:eastAsia="黑体" w:hAnsi="Times New Roman" w:cs="Times New Roman"/>
          <w:sz w:val="24"/>
          <w:szCs w:val="24"/>
        </w:rPr>
        <w:t>图</w:t>
      </w:r>
      <w:r w:rsidRPr="00293AA4">
        <w:rPr>
          <w:rFonts w:ascii="Times New Roman" w:eastAsia="黑体" w:hAnsi="Times New Roman" w:cs="Times New Roman"/>
          <w:sz w:val="24"/>
          <w:szCs w:val="24"/>
        </w:rPr>
        <w:t xml:space="preserve">1-2 </w:t>
      </w:r>
      <w:r w:rsidRPr="00293AA4">
        <w:rPr>
          <w:rFonts w:ascii="Times New Roman" w:eastAsia="黑体" w:hAnsi="Times New Roman" w:cs="Times New Roman"/>
          <w:sz w:val="24"/>
          <w:szCs w:val="24"/>
        </w:rPr>
        <w:t>编程题</w:t>
      </w:r>
      <w:r w:rsidRPr="00293AA4">
        <w:rPr>
          <w:rFonts w:ascii="Times New Roman" w:eastAsia="黑体" w:hAnsi="Times New Roman" w:cs="Times New Roman"/>
          <w:sz w:val="24"/>
          <w:szCs w:val="24"/>
        </w:rPr>
        <w:t>3</w:t>
      </w:r>
      <w:r w:rsidRPr="00293AA4">
        <w:rPr>
          <w:rFonts w:ascii="Times New Roman" w:eastAsia="黑体" w:hAnsi="Times New Roman" w:cs="Times New Roman"/>
          <w:sz w:val="24"/>
          <w:szCs w:val="24"/>
        </w:rPr>
        <w:t>的测试用例一的运行结果</w:t>
      </w:r>
    </w:p>
    <w:p w14:paraId="51C5C50C" w14:textId="7E42888B" w:rsidR="00293AA4" w:rsidRDefault="00293AA4" w:rsidP="004B09A0">
      <w:pPr>
        <w:ind w:left="420"/>
        <w:rPr>
          <w:rFonts w:ascii="Times New Roman" w:eastAsia="宋体" w:hAnsi="Times New Roman" w:cs="Times New Roman"/>
          <w:sz w:val="24"/>
          <w:szCs w:val="24"/>
        </w:rPr>
      </w:pPr>
      <w:r w:rsidRPr="00293AA4">
        <w:rPr>
          <w:noProof/>
        </w:rPr>
        <w:drawing>
          <wp:anchor distT="0" distB="0" distL="114300" distR="114300" simplePos="0" relativeHeight="251660288" behindDoc="0" locked="0" layoutInCell="1" allowOverlap="1" wp14:anchorId="6D91448A" wp14:editId="5F5A7D95">
            <wp:simplePos x="0" y="0"/>
            <wp:positionH relativeFrom="column">
              <wp:posOffset>1108075</wp:posOffset>
            </wp:positionH>
            <wp:positionV relativeFrom="paragraph">
              <wp:posOffset>248920</wp:posOffset>
            </wp:positionV>
            <wp:extent cx="3209925" cy="1062990"/>
            <wp:effectExtent l="0" t="0" r="9525" b="381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09925" cy="1062990"/>
                    </a:xfrm>
                    <a:prstGeom prst="rect">
                      <a:avLst/>
                    </a:prstGeom>
                  </pic:spPr>
                </pic:pic>
              </a:graphicData>
            </a:graphic>
          </wp:anchor>
        </w:drawing>
      </w:r>
      <w:r w:rsidRPr="00293AA4">
        <w:rPr>
          <w:rFonts w:ascii="Times New Roman" w:eastAsia="宋体" w:hAnsi="Times New Roman" w:cs="Times New Roman"/>
          <w:sz w:val="24"/>
          <w:szCs w:val="24"/>
        </w:rPr>
        <w:t>对应测试</w:t>
      </w:r>
      <w:r w:rsidRPr="00293AA4">
        <w:rPr>
          <w:rFonts w:ascii="Times New Roman" w:eastAsia="宋体" w:hAnsi="Times New Roman" w:cs="Times New Roman" w:hint="eastAsia"/>
          <w:sz w:val="24"/>
          <w:szCs w:val="24"/>
        </w:rPr>
        <w:t>测试用例</w:t>
      </w:r>
      <w:r w:rsidRPr="00293AA4">
        <w:rPr>
          <w:rFonts w:ascii="Times New Roman" w:eastAsia="宋体" w:hAnsi="Times New Roman" w:cs="Times New Roman" w:hint="eastAsia"/>
          <w:sz w:val="24"/>
          <w:szCs w:val="24"/>
        </w:rPr>
        <w:t>2</w:t>
      </w:r>
      <w:r w:rsidRPr="00293AA4">
        <w:rPr>
          <w:rFonts w:ascii="Times New Roman" w:eastAsia="宋体" w:hAnsi="Times New Roman" w:cs="Times New Roman"/>
          <w:sz w:val="24"/>
          <w:szCs w:val="24"/>
        </w:rPr>
        <w:t>的运行结果如图</w:t>
      </w:r>
      <w:r w:rsidRPr="00293AA4">
        <w:rPr>
          <w:rFonts w:ascii="Times New Roman" w:eastAsia="宋体" w:hAnsi="Times New Roman" w:cs="Times New Roman"/>
          <w:sz w:val="24"/>
          <w:szCs w:val="24"/>
        </w:rPr>
        <w:t>1-3</w:t>
      </w:r>
      <w:r w:rsidRPr="00293AA4">
        <w:rPr>
          <w:rFonts w:ascii="Times New Roman" w:eastAsia="宋体" w:hAnsi="Times New Roman" w:cs="Times New Roman"/>
          <w:sz w:val="24"/>
          <w:szCs w:val="24"/>
        </w:rPr>
        <w:t>所示。</w:t>
      </w:r>
    </w:p>
    <w:p w14:paraId="7A8111A1" w14:textId="77777777" w:rsidR="00293AA4" w:rsidRPr="00293AA4" w:rsidRDefault="00293AA4" w:rsidP="00293AA4">
      <w:pPr>
        <w:jc w:val="center"/>
        <w:rPr>
          <w:rFonts w:ascii="Times New Roman" w:eastAsia="黑体" w:hAnsi="Times New Roman" w:cs="Times New Roman"/>
          <w:sz w:val="24"/>
          <w:szCs w:val="24"/>
        </w:rPr>
      </w:pPr>
      <w:r w:rsidRPr="00293AA4">
        <w:rPr>
          <w:rFonts w:ascii="Times New Roman" w:eastAsia="黑体" w:hAnsi="Times New Roman" w:cs="Times New Roman"/>
          <w:sz w:val="24"/>
          <w:szCs w:val="24"/>
        </w:rPr>
        <w:t>图</w:t>
      </w:r>
      <w:r w:rsidRPr="00293AA4">
        <w:rPr>
          <w:rFonts w:ascii="Times New Roman" w:eastAsia="黑体" w:hAnsi="Times New Roman" w:cs="Times New Roman"/>
          <w:sz w:val="24"/>
          <w:szCs w:val="24"/>
        </w:rPr>
        <w:t xml:space="preserve">1-3 </w:t>
      </w:r>
      <w:r w:rsidRPr="00293AA4">
        <w:rPr>
          <w:rFonts w:ascii="Times New Roman" w:eastAsia="黑体" w:hAnsi="Times New Roman" w:cs="Times New Roman"/>
          <w:sz w:val="24"/>
          <w:szCs w:val="24"/>
        </w:rPr>
        <w:t>编程题</w:t>
      </w:r>
      <w:r w:rsidRPr="00293AA4">
        <w:rPr>
          <w:rFonts w:ascii="Times New Roman" w:eastAsia="黑体" w:hAnsi="Times New Roman" w:cs="Times New Roman"/>
          <w:sz w:val="24"/>
          <w:szCs w:val="24"/>
        </w:rPr>
        <w:t>3</w:t>
      </w:r>
      <w:r w:rsidRPr="00293AA4">
        <w:rPr>
          <w:rFonts w:ascii="Times New Roman" w:eastAsia="黑体" w:hAnsi="Times New Roman" w:cs="Times New Roman"/>
          <w:sz w:val="24"/>
          <w:szCs w:val="24"/>
        </w:rPr>
        <w:t>的测试用例二的运行结果</w:t>
      </w:r>
    </w:p>
    <w:p w14:paraId="066FBE99" w14:textId="1242001C" w:rsidR="00293AA4" w:rsidRDefault="00701E67" w:rsidP="004B09A0">
      <w:pPr>
        <w:ind w:left="420"/>
        <w:rPr>
          <w:rFonts w:ascii="Times New Roman" w:eastAsia="宋体" w:hAnsi="Times New Roman" w:cs="Times New Roman"/>
          <w:sz w:val="24"/>
          <w:szCs w:val="24"/>
        </w:rPr>
      </w:pPr>
      <w:r w:rsidRPr="00701E67">
        <w:rPr>
          <w:noProof/>
        </w:rPr>
        <w:drawing>
          <wp:anchor distT="0" distB="0" distL="114300" distR="114300" simplePos="0" relativeHeight="251661312" behindDoc="0" locked="0" layoutInCell="1" allowOverlap="1" wp14:anchorId="73F4A9E4" wp14:editId="7ABBF029">
            <wp:simplePos x="0" y="0"/>
            <wp:positionH relativeFrom="column">
              <wp:posOffset>1120775</wp:posOffset>
            </wp:positionH>
            <wp:positionV relativeFrom="paragraph">
              <wp:posOffset>233680</wp:posOffset>
            </wp:positionV>
            <wp:extent cx="3378200" cy="1219200"/>
            <wp:effectExtent l="0" t="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78200" cy="1219200"/>
                    </a:xfrm>
                    <a:prstGeom prst="rect">
                      <a:avLst/>
                    </a:prstGeom>
                  </pic:spPr>
                </pic:pic>
              </a:graphicData>
            </a:graphic>
            <wp14:sizeRelH relativeFrom="margin">
              <wp14:pctWidth>0</wp14:pctWidth>
            </wp14:sizeRelH>
          </wp:anchor>
        </w:drawing>
      </w:r>
      <w:r w:rsidR="00293AA4" w:rsidRPr="00293AA4">
        <w:rPr>
          <w:rFonts w:ascii="Times New Roman" w:eastAsia="宋体" w:hAnsi="Times New Roman" w:cs="Times New Roman"/>
          <w:sz w:val="24"/>
          <w:szCs w:val="24"/>
        </w:rPr>
        <w:t>对应测试</w:t>
      </w:r>
      <w:r w:rsidR="00293AA4" w:rsidRPr="00293AA4">
        <w:rPr>
          <w:rFonts w:ascii="Times New Roman" w:eastAsia="宋体" w:hAnsi="Times New Roman" w:cs="Times New Roman" w:hint="eastAsia"/>
          <w:sz w:val="24"/>
          <w:szCs w:val="24"/>
        </w:rPr>
        <w:t>测试用例</w:t>
      </w:r>
      <w:r w:rsidR="00293AA4" w:rsidRPr="00293AA4">
        <w:rPr>
          <w:rFonts w:ascii="Times New Roman" w:eastAsia="宋体" w:hAnsi="Times New Roman" w:cs="Times New Roman" w:hint="eastAsia"/>
          <w:sz w:val="24"/>
          <w:szCs w:val="24"/>
        </w:rPr>
        <w:t>3</w:t>
      </w:r>
      <w:r w:rsidR="00293AA4" w:rsidRPr="00293AA4">
        <w:rPr>
          <w:rFonts w:ascii="Times New Roman" w:eastAsia="宋体" w:hAnsi="Times New Roman" w:cs="Times New Roman"/>
          <w:sz w:val="24"/>
          <w:szCs w:val="24"/>
        </w:rPr>
        <w:t>的运行结果如图</w:t>
      </w:r>
      <w:r w:rsidR="00293AA4" w:rsidRPr="00293AA4">
        <w:rPr>
          <w:rFonts w:ascii="Times New Roman" w:eastAsia="宋体" w:hAnsi="Times New Roman" w:cs="Times New Roman"/>
          <w:sz w:val="24"/>
          <w:szCs w:val="24"/>
        </w:rPr>
        <w:t>1-4</w:t>
      </w:r>
      <w:r w:rsidR="00293AA4" w:rsidRPr="00293AA4">
        <w:rPr>
          <w:rFonts w:ascii="Times New Roman" w:eastAsia="宋体" w:hAnsi="Times New Roman" w:cs="Times New Roman"/>
          <w:sz w:val="24"/>
          <w:szCs w:val="24"/>
        </w:rPr>
        <w:t>所示。</w:t>
      </w:r>
    </w:p>
    <w:p w14:paraId="4C2862B3" w14:textId="77777777" w:rsidR="00701E67" w:rsidRPr="00701E67" w:rsidRDefault="00701E67" w:rsidP="00701E67">
      <w:pPr>
        <w:jc w:val="center"/>
        <w:rPr>
          <w:rFonts w:ascii="Times New Roman" w:eastAsia="黑体" w:hAnsi="Times New Roman" w:cs="Times New Roman"/>
          <w:sz w:val="24"/>
          <w:szCs w:val="24"/>
        </w:rPr>
      </w:pPr>
      <w:r w:rsidRPr="00701E67">
        <w:rPr>
          <w:rFonts w:ascii="Times New Roman" w:eastAsia="黑体" w:hAnsi="Times New Roman" w:cs="Times New Roman"/>
          <w:sz w:val="24"/>
          <w:szCs w:val="24"/>
        </w:rPr>
        <w:t xml:space="preserve">1-4 </w:t>
      </w:r>
      <w:r w:rsidRPr="00701E67">
        <w:rPr>
          <w:rFonts w:ascii="Times New Roman" w:eastAsia="黑体" w:hAnsi="Times New Roman" w:cs="Times New Roman"/>
          <w:sz w:val="24"/>
          <w:szCs w:val="24"/>
        </w:rPr>
        <w:t>编程题</w:t>
      </w:r>
      <w:r w:rsidRPr="00701E67">
        <w:rPr>
          <w:rFonts w:ascii="Times New Roman" w:eastAsia="黑体" w:hAnsi="Times New Roman" w:cs="Times New Roman"/>
          <w:sz w:val="24"/>
          <w:szCs w:val="24"/>
        </w:rPr>
        <w:t>3</w:t>
      </w:r>
      <w:r w:rsidRPr="00701E67">
        <w:rPr>
          <w:rFonts w:ascii="Times New Roman" w:eastAsia="黑体" w:hAnsi="Times New Roman" w:cs="Times New Roman"/>
          <w:sz w:val="24"/>
          <w:szCs w:val="24"/>
        </w:rPr>
        <w:t>的测试图用例三的运行结果</w:t>
      </w:r>
    </w:p>
    <w:p w14:paraId="158E68DC" w14:textId="2A7E5FED" w:rsidR="00701E67" w:rsidRDefault="00701E67" w:rsidP="004B09A0">
      <w:pPr>
        <w:ind w:left="420"/>
        <w:rPr>
          <w:rFonts w:eastAsiaTheme="minorHAnsi" w:cs="Times New Roman"/>
          <w:szCs w:val="24"/>
        </w:rPr>
      </w:pPr>
      <w:r>
        <w:rPr>
          <w:rFonts w:hint="eastAsia"/>
        </w:rPr>
        <w:t>该程序将第m位左边的第n位取出，向左靠齐，左边的数字然后向右补齐位数。在例一中，将第十一位的0向左靠齐，左边的位向右补齐，得</w:t>
      </w:r>
      <w:r>
        <w:rPr>
          <w:rFonts w:ascii="Times New Roman" w:eastAsia="宋体" w:hAnsi="Times New Roman" w:cs="Times New Roman" w:hint="eastAsia"/>
          <w:szCs w:val="24"/>
        </w:rPr>
        <w:t>0</w:t>
      </w:r>
      <w:r>
        <w:rPr>
          <w:rFonts w:ascii="Times New Roman" w:eastAsia="宋体" w:hAnsi="Times New Roman" w:cs="Times New Roman"/>
          <w:szCs w:val="24"/>
        </w:rPr>
        <w:t>010 0110 1000 0000</w:t>
      </w:r>
      <w:r>
        <w:rPr>
          <w:rFonts w:ascii="Times New Roman" w:eastAsia="宋体" w:hAnsi="Times New Roman" w:cs="Times New Roman" w:hint="eastAsia"/>
          <w:szCs w:val="24"/>
        </w:rPr>
        <w:t>，即</w:t>
      </w:r>
      <w:r>
        <w:rPr>
          <w:rFonts w:ascii="Times New Roman" w:eastAsia="宋体" w:hAnsi="Times New Roman" w:cs="Times New Roman" w:hint="eastAsia"/>
          <w:szCs w:val="24"/>
        </w:rPr>
        <w:t>0x</w:t>
      </w:r>
      <w:r>
        <w:rPr>
          <w:rFonts w:ascii="Times New Roman" w:eastAsia="宋体" w:hAnsi="Times New Roman" w:cs="Times New Roman"/>
          <w:szCs w:val="24"/>
        </w:rPr>
        <w:t>2680</w:t>
      </w:r>
      <w:r>
        <w:rPr>
          <w:rFonts w:ascii="Times New Roman" w:eastAsia="宋体" w:hAnsi="Times New Roman" w:cs="Times New Roman" w:hint="eastAsia"/>
          <w:szCs w:val="24"/>
        </w:rPr>
        <w:t>，</w:t>
      </w:r>
      <w:r w:rsidRPr="00701E67">
        <w:rPr>
          <w:rFonts w:eastAsiaTheme="minorHAnsi" w:cs="Times New Roman" w:hint="eastAsia"/>
          <w:szCs w:val="24"/>
        </w:rPr>
        <w:t>程序正确</w:t>
      </w:r>
      <w:r>
        <w:rPr>
          <w:rFonts w:eastAsiaTheme="minorHAnsi" w:cs="Times New Roman" w:hint="eastAsia"/>
          <w:szCs w:val="24"/>
        </w:rPr>
        <w:t>。</w:t>
      </w:r>
    </w:p>
    <w:p w14:paraId="74BA32FC" w14:textId="77777777" w:rsidR="00F70B31" w:rsidRPr="00F70B31" w:rsidRDefault="00F70B31" w:rsidP="00F70B31">
      <w:pPr>
        <w:spacing w:line="360" w:lineRule="auto"/>
        <w:ind w:firstLine="420"/>
        <w:rPr>
          <w:rFonts w:ascii="Times New Roman" w:eastAsia="宋体" w:hAnsi="宋体" w:cs="Times New Roman"/>
          <w:sz w:val="24"/>
          <w:szCs w:val="24"/>
        </w:rPr>
      </w:pPr>
      <w:r w:rsidRPr="00F70B31">
        <w:rPr>
          <w:rFonts w:ascii="Times New Roman" w:eastAsia="宋体" w:hAnsi="宋体" w:cs="Times New Roman"/>
          <w:sz w:val="24"/>
          <w:szCs w:val="24"/>
        </w:rPr>
        <w:t>（</w:t>
      </w:r>
      <w:r w:rsidRPr="00F70B31">
        <w:rPr>
          <w:rFonts w:ascii="Times New Roman" w:eastAsia="宋体" w:hAnsi="Times New Roman" w:cs="Times New Roman"/>
          <w:sz w:val="24"/>
          <w:szCs w:val="24"/>
        </w:rPr>
        <w:t>3</w:t>
      </w:r>
      <w:r w:rsidRPr="00F70B31">
        <w:rPr>
          <w:rFonts w:ascii="Times New Roman" w:eastAsia="宋体" w:hAnsi="宋体" w:cs="Times New Roman"/>
          <w:sz w:val="24"/>
          <w:szCs w:val="24"/>
        </w:rPr>
        <w:t>）</w:t>
      </w:r>
      <w:r w:rsidRPr="00F70B31">
        <w:rPr>
          <w:rFonts w:ascii="Times New Roman" w:eastAsia="宋体" w:hAnsi="Times New Roman" w:cs="Times New Roman"/>
          <w:sz w:val="24"/>
          <w:szCs w:val="24"/>
        </w:rPr>
        <w:t>IP</w:t>
      </w:r>
      <w:r w:rsidRPr="00F70B31">
        <w:rPr>
          <w:rFonts w:ascii="Times New Roman" w:eastAsia="宋体" w:hAnsi="宋体" w:cs="Times New Roman"/>
          <w:sz w:val="24"/>
          <w:szCs w:val="24"/>
        </w:rPr>
        <w:t>地址通常是</w:t>
      </w:r>
      <w:r w:rsidRPr="00F70B31">
        <w:rPr>
          <w:rFonts w:ascii="Times New Roman" w:eastAsia="宋体" w:hAnsi="Times New Roman" w:cs="Times New Roman"/>
          <w:sz w:val="24"/>
          <w:szCs w:val="24"/>
        </w:rPr>
        <w:t>4</w:t>
      </w:r>
      <w:r w:rsidRPr="00F70B31">
        <w:rPr>
          <w:rFonts w:ascii="Times New Roman" w:eastAsia="宋体" w:hAnsi="宋体" w:cs="Times New Roman"/>
          <w:sz w:val="24"/>
          <w:szCs w:val="24"/>
        </w:rPr>
        <w:t>个用句点分隔的小整数</w:t>
      </w:r>
      <w:r w:rsidRPr="00F70B31">
        <w:rPr>
          <w:rFonts w:ascii="Times New Roman" w:eastAsia="宋体" w:hAnsi="宋体" w:cs="Times New Roman" w:hint="eastAsia"/>
          <w:sz w:val="24"/>
          <w:szCs w:val="24"/>
        </w:rPr>
        <w:t>（即点分十进制），但这些地址在机器中是用一个无符号长整型数表示的。例如</w:t>
      </w:r>
      <w:r w:rsidRPr="00F70B31">
        <w:rPr>
          <w:rFonts w:ascii="Times New Roman" w:eastAsia="宋体" w:hAnsi="宋体" w:cs="Times New Roman" w:hint="eastAsia"/>
          <w:sz w:val="24"/>
          <w:szCs w:val="24"/>
        </w:rPr>
        <w:t>3</w:t>
      </w:r>
      <w:r w:rsidRPr="00F70B31">
        <w:rPr>
          <w:rFonts w:ascii="Times New Roman" w:eastAsia="宋体" w:hAnsi="宋体" w:cs="Times New Roman"/>
          <w:sz w:val="24"/>
          <w:szCs w:val="24"/>
        </w:rPr>
        <w:t>232235876</w:t>
      </w:r>
      <w:r w:rsidRPr="00F70B31">
        <w:rPr>
          <w:rFonts w:ascii="Times New Roman" w:eastAsia="宋体" w:hAnsi="宋体" w:cs="Times New Roman" w:hint="eastAsia"/>
          <w:sz w:val="24"/>
          <w:szCs w:val="24"/>
        </w:rPr>
        <w:t>，其机内二进制表</w:t>
      </w:r>
      <w:r w:rsidRPr="00F70B31">
        <w:rPr>
          <w:rFonts w:ascii="Times New Roman" w:eastAsia="宋体" w:hAnsi="宋体" w:cs="Times New Roman" w:hint="eastAsia"/>
          <w:sz w:val="24"/>
          <w:szCs w:val="24"/>
        </w:rPr>
        <w:lastRenderedPageBreak/>
        <w:t>示就是</w:t>
      </w:r>
      <w:r w:rsidRPr="00F70B31">
        <w:rPr>
          <w:rFonts w:ascii="Times New Roman" w:eastAsia="宋体" w:hAnsi="宋体" w:cs="Times New Roman" w:hint="eastAsia"/>
          <w:sz w:val="24"/>
          <w:szCs w:val="24"/>
        </w:rPr>
        <w:t>1</w:t>
      </w:r>
      <w:r w:rsidRPr="00F70B31">
        <w:rPr>
          <w:rFonts w:ascii="Times New Roman" w:eastAsia="宋体" w:hAnsi="宋体" w:cs="Times New Roman"/>
          <w:sz w:val="24"/>
          <w:szCs w:val="24"/>
        </w:rPr>
        <w:t>1000000 10101000 00000001 01100100</w:t>
      </w:r>
      <w:r w:rsidRPr="00F70B31">
        <w:rPr>
          <w:rFonts w:ascii="Times New Roman" w:eastAsia="宋体" w:hAnsi="宋体" w:cs="Times New Roman" w:hint="eastAsia"/>
          <w:sz w:val="24"/>
          <w:szCs w:val="24"/>
        </w:rPr>
        <w:t>，按照</w:t>
      </w:r>
      <w:r w:rsidRPr="00F70B31">
        <w:rPr>
          <w:rFonts w:ascii="Times New Roman" w:eastAsia="宋体" w:hAnsi="宋体" w:cs="Times New Roman" w:hint="eastAsia"/>
          <w:sz w:val="24"/>
          <w:szCs w:val="24"/>
        </w:rPr>
        <w:t>8</w:t>
      </w:r>
      <w:r w:rsidRPr="00F70B31">
        <w:rPr>
          <w:rFonts w:ascii="Times New Roman" w:eastAsia="宋体" w:hAnsi="宋体" w:cs="Times New Roman" w:hint="eastAsia"/>
          <w:sz w:val="24"/>
          <w:szCs w:val="24"/>
        </w:rPr>
        <w:t>位一组用点分开，该</w:t>
      </w:r>
      <w:r w:rsidRPr="00F70B31">
        <w:rPr>
          <w:rFonts w:ascii="Times New Roman" w:eastAsia="宋体" w:hAnsi="宋体" w:cs="Times New Roman" w:hint="eastAsia"/>
          <w:sz w:val="24"/>
          <w:szCs w:val="24"/>
        </w:rPr>
        <w:t>IP</w:t>
      </w:r>
      <w:r w:rsidRPr="00F70B31">
        <w:rPr>
          <w:rFonts w:ascii="Times New Roman" w:eastAsia="宋体" w:hAnsi="宋体" w:cs="Times New Roman" w:hint="eastAsia"/>
          <w:sz w:val="24"/>
          <w:szCs w:val="24"/>
        </w:rPr>
        <w:t>地址就写成</w:t>
      </w:r>
      <w:r w:rsidRPr="00F70B31">
        <w:rPr>
          <w:rFonts w:ascii="Times New Roman" w:eastAsia="宋体" w:hAnsi="宋体" w:cs="Times New Roman" w:hint="eastAsia"/>
          <w:sz w:val="24"/>
          <w:szCs w:val="24"/>
        </w:rPr>
        <w:t>1</w:t>
      </w:r>
      <w:r w:rsidRPr="00F70B31">
        <w:rPr>
          <w:rFonts w:ascii="Times New Roman" w:eastAsia="宋体" w:hAnsi="宋体" w:cs="Times New Roman"/>
          <w:sz w:val="24"/>
          <w:szCs w:val="24"/>
        </w:rPr>
        <w:t>92.168.1.100</w:t>
      </w:r>
      <w:r w:rsidRPr="00F70B31">
        <w:rPr>
          <w:rFonts w:ascii="Times New Roman" w:eastAsia="宋体" w:hAnsi="宋体" w:cs="Times New Roman" w:hint="eastAsia"/>
          <w:sz w:val="24"/>
          <w:szCs w:val="24"/>
        </w:rPr>
        <w:t>。</w:t>
      </w:r>
    </w:p>
    <w:p w14:paraId="4D32CB0F" w14:textId="5D3C1D4B" w:rsidR="00F70B31" w:rsidRDefault="00F70B31" w:rsidP="00F70B31">
      <w:pPr>
        <w:ind w:left="420"/>
        <w:rPr>
          <w:rFonts w:ascii="Times New Roman" w:eastAsia="宋体" w:hAnsi="宋体" w:cs="Times New Roman"/>
          <w:sz w:val="24"/>
          <w:szCs w:val="24"/>
        </w:rPr>
      </w:pPr>
      <w:r w:rsidRPr="00F70B31">
        <w:rPr>
          <w:rFonts w:ascii="Times New Roman" w:eastAsia="宋体" w:hAnsi="宋体" w:cs="Times New Roman"/>
          <w:sz w:val="24"/>
          <w:szCs w:val="24"/>
        </w:rPr>
        <w:tab/>
      </w:r>
      <w:r w:rsidRPr="00F70B31">
        <w:rPr>
          <w:rFonts w:ascii="Times New Roman" w:eastAsia="宋体" w:hAnsi="宋体" w:cs="Times New Roman" w:hint="eastAsia"/>
          <w:sz w:val="24"/>
          <w:szCs w:val="24"/>
        </w:rPr>
        <w:t>读入无符号长整型数表示的互联网</w:t>
      </w:r>
      <w:r w:rsidRPr="00F70B31">
        <w:rPr>
          <w:rFonts w:ascii="Times New Roman" w:eastAsia="宋体" w:hAnsi="宋体" w:cs="Times New Roman" w:hint="eastAsia"/>
          <w:sz w:val="24"/>
          <w:szCs w:val="24"/>
        </w:rPr>
        <w:t>IP</w:t>
      </w:r>
      <w:r w:rsidRPr="00F70B31">
        <w:rPr>
          <w:rFonts w:ascii="Times New Roman" w:eastAsia="宋体" w:hAnsi="宋体" w:cs="Times New Roman" w:hint="eastAsia"/>
          <w:sz w:val="24"/>
          <w:szCs w:val="24"/>
        </w:rPr>
        <w:t>地址，对其译码，以常见的点分十进制形式输出。要求循环输入和输出，直至输入</w:t>
      </w:r>
      <w:r w:rsidRPr="00F70B31">
        <w:rPr>
          <w:rFonts w:ascii="Times New Roman" w:eastAsia="宋体" w:hAnsi="宋体" w:cs="Times New Roman" w:hint="eastAsia"/>
          <w:sz w:val="24"/>
          <w:szCs w:val="24"/>
        </w:rPr>
        <w:t>Ctrl</w:t>
      </w:r>
      <w:r w:rsidRPr="00F70B31">
        <w:rPr>
          <w:rFonts w:ascii="Times New Roman" w:eastAsia="宋体" w:hAnsi="宋体" w:cs="Times New Roman"/>
          <w:sz w:val="24"/>
          <w:szCs w:val="24"/>
        </w:rPr>
        <w:t>+</w:t>
      </w:r>
      <w:r w:rsidRPr="00F70B31">
        <w:rPr>
          <w:rFonts w:ascii="Times New Roman" w:eastAsia="宋体" w:hAnsi="宋体" w:cs="Times New Roman" w:hint="eastAsia"/>
          <w:sz w:val="24"/>
          <w:szCs w:val="24"/>
        </w:rPr>
        <w:t>Z</w:t>
      </w:r>
      <w:r w:rsidRPr="00F70B31">
        <w:rPr>
          <w:rFonts w:ascii="Times New Roman" w:eastAsia="宋体" w:hAnsi="宋体" w:cs="Times New Roman" w:hint="eastAsia"/>
          <w:sz w:val="24"/>
          <w:szCs w:val="24"/>
        </w:rPr>
        <w:t>结束。</w:t>
      </w:r>
    </w:p>
    <w:p w14:paraId="663C9B96" w14:textId="313DACAF" w:rsidR="00F70B31" w:rsidRDefault="00F70B31" w:rsidP="00F70B31">
      <w:pPr>
        <w:pStyle w:val="a8"/>
        <w:numPr>
          <w:ilvl w:val="0"/>
          <w:numId w:val="3"/>
        </w:numPr>
        <w:ind w:firstLineChars="0"/>
        <w:rPr>
          <w:rFonts w:ascii="Times New Roman" w:eastAsia="宋体" w:hAnsi="宋体" w:cs="Times New Roman"/>
          <w:sz w:val="24"/>
          <w:szCs w:val="24"/>
        </w:rPr>
      </w:pPr>
      <w:r w:rsidRPr="00F70B31">
        <w:rPr>
          <w:rFonts w:ascii="Times New Roman" w:eastAsia="宋体" w:hAnsi="宋体" w:cs="Times New Roman" w:hint="eastAsia"/>
          <w:sz w:val="24"/>
          <w:szCs w:val="24"/>
        </w:rPr>
        <w:t>解题思路</w:t>
      </w:r>
      <w:r w:rsidR="00095732">
        <w:rPr>
          <w:rFonts w:ascii="Times New Roman" w:eastAsia="宋体" w:hAnsi="宋体" w:cs="Times New Roman" w:hint="eastAsia"/>
          <w:sz w:val="24"/>
          <w:szCs w:val="24"/>
        </w:rPr>
        <w:t>：按照八位一组分别把四组数取出来，并令其靠右，可以得到四个数字，再将四个数字按顺序打印出来，并在中间用点隔开</w:t>
      </w:r>
    </w:p>
    <w:p w14:paraId="2616703F" w14:textId="62E534C3" w:rsidR="00095732" w:rsidRPr="00F70B31" w:rsidRDefault="00200B28" w:rsidP="00095732">
      <w:pPr>
        <w:pStyle w:val="a8"/>
        <w:ind w:left="780" w:firstLineChars="0" w:firstLine="0"/>
        <w:rPr>
          <w:rFonts w:ascii="Times New Roman" w:eastAsia="宋体" w:hAnsi="宋体" w:cs="Times New Roman"/>
          <w:sz w:val="24"/>
          <w:szCs w:val="24"/>
        </w:rPr>
      </w:pPr>
      <w:r>
        <w:rPr>
          <w:rFonts w:ascii="Times New Roman" w:eastAsia="宋体" w:hAnsi="宋体" w:cs="Times New Roman"/>
          <w:noProof/>
          <w:sz w:val="24"/>
          <w:szCs w:val="24"/>
        </w:rPr>
        <w:drawing>
          <wp:inline distT="0" distB="0" distL="0" distR="0" wp14:anchorId="66D96FE9" wp14:editId="212D5366">
            <wp:extent cx="4718050" cy="6981825"/>
            <wp:effectExtent l="0" t="0" r="635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18050" cy="6981825"/>
                    </a:xfrm>
                    <a:prstGeom prst="rect">
                      <a:avLst/>
                    </a:prstGeom>
                    <a:noFill/>
                    <a:ln>
                      <a:noFill/>
                    </a:ln>
                  </pic:spPr>
                </pic:pic>
              </a:graphicData>
            </a:graphic>
          </wp:inline>
        </w:drawing>
      </w:r>
    </w:p>
    <w:p w14:paraId="6A0052BA" w14:textId="32A0081D" w:rsidR="00F70B31" w:rsidRDefault="00F70B31" w:rsidP="00F70B31">
      <w:pPr>
        <w:pStyle w:val="a8"/>
        <w:numPr>
          <w:ilvl w:val="0"/>
          <w:numId w:val="3"/>
        </w:numPr>
        <w:ind w:firstLineChars="0"/>
      </w:pPr>
      <w:r>
        <w:rPr>
          <w:rFonts w:hint="eastAsia"/>
        </w:rPr>
        <w:t>程序清单：</w:t>
      </w:r>
    </w:p>
    <w:p w14:paraId="7050E078"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AF00DB"/>
          <w:kern w:val="0"/>
          <w:szCs w:val="21"/>
        </w:rPr>
        <w:lastRenderedPageBreak/>
        <w:t>#include</w:t>
      </w:r>
      <w:r w:rsidRPr="00F70B31">
        <w:rPr>
          <w:rFonts w:ascii="Consolas" w:eastAsia="宋体" w:hAnsi="Consolas" w:cs="宋体"/>
          <w:color w:val="A31515"/>
          <w:kern w:val="0"/>
          <w:szCs w:val="21"/>
        </w:rPr>
        <w:t>&lt;stdio.h&gt;</w:t>
      </w:r>
    </w:p>
    <w:p w14:paraId="69C05A25"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0000FF"/>
          <w:kern w:val="0"/>
          <w:szCs w:val="21"/>
        </w:rPr>
        <w:t>int</w:t>
      </w:r>
      <w:r w:rsidRPr="00F70B31">
        <w:rPr>
          <w:rFonts w:ascii="Consolas" w:eastAsia="宋体" w:hAnsi="Consolas" w:cs="宋体"/>
          <w:color w:val="000000"/>
          <w:kern w:val="0"/>
          <w:szCs w:val="21"/>
        </w:rPr>
        <w:t> </w:t>
      </w:r>
      <w:r w:rsidRPr="00F70B31">
        <w:rPr>
          <w:rFonts w:ascii="Consolas" w:eastAsia="宋体" w:hAnsi="Consolas" w:cs="宋体"/>
          <w:color w:val="795E26"/>
          <w:kern w:val="0"/>
          <w:szCs w:val="21"/>
        </w:rPr>
        <w:t>main</w:t>
      </w:r>
      <w:r w:rsidRPr="00F70B31">
        <w:rPr>
          <w:rFonts w:ascii="Consolas" w:eastAsia="宋体" w:hAnsi="Consolas" w:cs="宋体"/>
          <w:color w:val="000000"/>
          <w:kern w:val="0"/>
          <w:szCs w:val="21"/>
        </w:rPr>
        <w:t>()</w:t>
      </w:r>
    </w:p>
    <w:p w14:paraId="134F35B4"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000000"/>
          <w:kern w:val="0"/>
          <w:szCs w:val="21"/>
        </w:rPr>
        <w:t>{</w:t>
      </w:r>
    </w:p>
    <w:p w14:paraId="60CC0252"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000000"/>
          <w:kern w:val="0"/>
          <w:szCs w:val="21"/>
        </w:rPr>
        <w:t>    </w:t>
      </w:r>
      <w:r w:rsidRPr="00F70B31">
        <w:rPr>
          <w:rFonts w:ascii="Consolas" w:eastAsia="宋体" w:hAnsi="Consolas" w:cs="宋体"/>
          <w:color w:val="0000FF"/>
          <w:kern w:val="0"/>
          <w:szCs w:val="21"/>
        </w:rPr>
        <w:t>unsigned</w:t>
      </w:r>
      <w:r w:rsidRPr="00F70B31">
        <w:rPr>
          <w:rFonts w:ascii="Consolas" w:eastAsia="宋体" w:hAnsi="Consolas" w:cs="宋体"/>
          <w:color w:val="000000"/>
          <w:kern w:val="0"/>
          <w:szCs w:val="21"/>
        </w:rPr>
        <w:t> </w:t>
      </w:r>
      <w:r w:rsidRPr="00F70B31">
        <w:rPr>
          <w:rFonts w:ascii="Consolas" w:eastAsia="宋体" w:hAnsi="Consolas" w:cs="宋体"/>
          <w:color w:val="0000FF"/>
          <w:kern w:val="0"/>
          <w:szCs w:val="21"/>
        </w:rPr>
        <w:t>long</w:t>
      </w:r>
      <w:r w:rsidRPr="00F70B31">
        <w:rPr>
          <w:rFonts w:ascii="Consolas" w:eastAsia="宋体" w:hAnsi="Consolas" w:cs="宋体"/>
          <w:color w:val="000000"/>
          <w:kern w:val="0"/>
          <w:szCs w:val="21"/>
        </w:rPr>
        <w:t> </w:t>
      </w:r>
      <w:r w:rsidRPr="00F70B31">
        <w:rPr>
          <w:rFonts w:ascii="Consolas" w:eastAsia="宋体" w:hAnsi="Consolas" w:cs="宋体"/>
          <w:color w:val="0000FF"/>
          <w:kern w:val="0"/>
          <w:szCs w:val="21"/>
        </w:rPr>
        <w:t>int</w:t>
      </w:r>
      <w:r w:rsidRPr="00F70B31">
        <w:rPr>
          <w:rFonts w:ascii="Consolas" w:eastAsia="宋体" w:hAnsi="Consolas" w:cs="宋体"/>
          <w:color w:val="000000"/>
          <w:kern w:val="0"/>
          <w:szCs w:val="21"/>
        </w:rPr>
        <w:t> </w:t>
      </w:r>
      <w:r w:rsidRPr="00F70B31">
        <w:rPr>
          <w:rFonts w:ascii="Consolas" w:eastAsia="宋体" w:hAnsi="Consolas" w:cs="宋体"/>
          <w:color w:val="001080"/>
          <w:kern w:val="0"/>
          <w:szCs w:val="21"/>
        </w:rPr>
        <w:t>ip</w:t>
      </w:r>
      <w:r w:rsidRPr="00F70B31">
        <w:rPr>
          <w:rFonts w:ascii="Consolas" w:eastAsia="宋体" w:hAnsi="Consolas" w:cs="宋体"/>
          <w:color w:val="000000"/>
          <w:kern w:val="0"/>
          <w:szCs w:val="21"/>
        </w:rPr>
        <w:t>,</w:t>
      </w:r>
      <w:r w:rsidRPr="00F70B31">
        <w:rPr>
          <w:rFonts w:ascii="Consolas" w:eastAsia="宋体" w:hAnsi="Consolas" w:cs="宋体"/>
          <w:color w:val="001080"/>
          <w:kern w:val="0"/>
          <w:szCs w:val="21"/>
        </w:rPr>
        <w:t>l1</w:t>
      </w:r>
      <w:r w:rsidRPr="00F70B31">
        <w:rPr>
          <w:rFonts w:ascii="Consolas" w:eastAsia="宋体" w:hAnsi="Consolas" w:cs="宋体"/>
          <w:color w:val="000000"/>
          <w:kern w:val="0"/>
          <w:szCs w:val="21"/>
        </w:rPr>
        <w:t>,</w:t>
      </w:r>
      <w:r w:rsidRPr="00F70B31">
        <w:rPr>
          <w:rFonts w:ascii="Consolas" w:eastAsia="宋体" w:hAnsi="Consolas" w:cs="宋体"/>
          <w:color w:val="001080"/>
          <w:kern w:val="0"/>
          <w:szCs w:val="21"/>
        </w:rPr>
        <w:t>l2</w:t>
      </w:r>
      <w:r w:rsidRPr="00F70B31">
        <w:rPr>
          <w:rFonts w:ascii="Consolas" w:eastAsia="宋体" w:hAnsi="Consolas" w:cs="宋体"/>
          <w:color w:val="000000"/>
          <w:kern w:val="0"/>
          <w:szCs w:val="21"/>
        </w:rPr>
        <w:t>,</w:t>
      </w:r>
      <w:r w:rsidRPr="00F70B31">
        <w:rPr>
          <w:rFonts w:ascii="Consolas" w:eastAsia="宋体" w:hAnsi="Consolas" w:cs="宋体"/>
          <w:color w:val="001080"/>
          <w:kern w:val="0"/>
          <w:szCs w:val="21"/>
        </w:rPr>
        <w:t>l3</w:t>
      </w:r>
      <w:r w:rsidRPr="00F70B31">
        <w:rPr>
          <w:rFonts w:ascii="Consolas" w:eastAsia="宋体" w:hAnsi="Consolas" w:cs="宋体"/>
          <w:color w:val="000000"/>
          <w:kern w:val="0"/>
          <w:szCs w:val="21"/>
        </w:rPr>
        <w:t>,</w:t>
      </w:r>
      <w:r w:rsidRPr="00F70B31">
        <w:rPr>
          <w:rFonts w:ascii="Consolas" w:eastAsia="宋体" w:hAnsi="Consolas" w:cs="宋体"/>
          <w:color w:val="001080"/>
          <w:kern w:val="0"/>
          <w:szCs w:val="21"/>
        </w:rPr>
        <w:t>l4</w:t>
      </w:r>
      <w:r w:rsidRPr="00F70B31">
        <w:rPr>
          <w:rFonts w:ascii="Consolas" w:eastAsia="宋体" w:hAnsi="Consolas" w:cs="宋体"/>
          <w:color w:val="000000"/>
          <w:kern w:val="0"/>
          <w:szCs w:val="21"/>
        </w:rPr>
        <w:t>,</w:t>
      </w:r>
      <w:r w:rsidRPr="00F70B31">
        <w:rPr>
          <w:rFonts w:ascii="Consolas" w:eastAsia="宋体" w:hAnsi="Consolas" w:cs="宋体"/>
          <w:color w:val="001080"/>
          <w:kern w:val="0"/>
          <w:szCs w:val="21"/>
        </w:rPr>
        <w:t>p1</w:t>
      </w:r>
      <w:r w:rsidRPr="00F70B31">
        <w:rPr>
          <w:rFonts w:ascii="Consolas" w:eastAsia="宋体" w:hAnsi="Consolas" w:cs="宋体"/>
          <w:color w:val="000000"/>
          <w:kern w:val="0"/>
          <w:szCs w:val="21"/>
        </w:rPr>
        <w:t>,</w:t>
      </w:r>
      <w:r w:rsidRPr="00F70B31">
        <w:rPr>
          <w:rFonts w:ascii="Consolas" w:eastAsia="宋体" w:hAnsi="Consolas" w:cs="宋体"/>
          <w:color w:val="001080"/>
          <w:kern w:val="0"/>
          <w:szCs w:val="21"/>
        </w:rPr>
        <w:t>p2</w:t>
      </w:r>
      <w:r w:rsidRPr="00F70B31">
        <w:rPr>
          <w:rFonts w:ascii="Consolas" w:eastAsia="宋体" w:hAnsi="Consolas" w:cs="宋体"/>
          <w:color w:val="000000"/>
          <w:kern w:val="0"/>
          <w:szCs w:val="21"/>
        </w:rPr>
        <w:t>,</w:t>
      </w:r>
      <w:r w:rsidRPr="00F70B31">
        <w:rPr>
          <w:rFonts w:ascii="Consolas" w:eastAsia="宋体" w:hAnsi="Consolas" w:cs="宋体"/>
          <w:color w:val="001080"/>
          <w:kern w:val="0"/>
          <w:szCs w:val="21"/>
        </w:rPr>
        <w:t>p3</w:t>
      </w:r>
      <w:r w:rsidRPr="00F70B31">
        <w:rPr>
          <w:rFonts w:ascii="Consolas" w:eastAsia="宋体" w:hAnsi="Consolas" w:cs="宋体"/>
          <w:color w:val="000000"/>
          <w:kern w:val="0"/>
          <w:szCs w:val="21"/>
        </w:rPr>
        <w:t>,</w:t>
      </w:r>
      <w:r w:rsidRPr="00F70B31">
        <w:rPr>
          <w:rFonts w:ascii="Consolas" w:eastAsia="宋体" w:hAnsi="Consolas" w:cs="宋体"/>
          <w:color w:val="001080"/>
          <w:kern w:val="0"/>
          <w:szCs w:val="21"/>
        </w:rPr>
        <w:t>p4</w:t>
      </w:r>
      <w:r w:rsidRPr="00F70B31">
        <w:rPr>
          <w:rFonts w:ascii="Consolas" w:eastAsia="宋体" w:hAnsi="Consolas" w:cs="宋体"/>
          <w:color w:val="000000"/>
          <w:kern w:val="0"/>
          <w:szCs w:val="21"/>
        </w:rPr>
        <w:t>;</w:t>
      </w:r>
    </w:p>
    <w:p w14:paraId="0D81EC05"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000000"/>
          <w:kern w:val="0"/>
          <w:szCs w:val="21"/>
        </w:rPr>
        <w:t>    </w:t>
      </w:r>
      <w:r w:rsidRPr="00F70B31">
        <w:rPr>
          <w:rFonts w:ascii="Consolas" w:eastAsia="宋体" w:hAnsi="Consolas" w:cs="宋体"/>
          <w:color w:val="795E26"/>
          <w:kern w:val="0"/>
          <w:szCs w:val="21"/>
        </w:rPr>
        <w:t>printf</w:t>
      </w:r>
      <w:r w:rsidRPr="00F70B31">
        <w:rPr>
          <w:rFonts w:ascii="Consolas" w:eastAsia="宋体" w:hAnsi="Consolas" w:cs="宋体"/>
          <w:color w:val="000000"/>
          <w:kern w:val="0"/>
          <w:szCs w:val="21"/>
        </w:rPr>
        <w:t>(</w:t>
      </w:r>
      <w:r w:rsidRPr="00F70B31">
        <w:rPr>
          <w:rFonts w:ascii="Consolas" w:eastAsia="宋体" w:hAnsi="Consolas" w:cs="宋体"/>
          <w:color w:val="A31515"/>
          <w:kern w:val="0"/>
          <w:szCs w:val="21"/>
        </w:rPr>
        <w:t>"Please iuput</w:t>
      </w:r>
      <w:r w:rsidRPr="00F70B31">
        <w:rPr>
          <w:rFonts w:ascii="Consolas" w:eastAsia="宋体" w:hAnsi="Consolas" w:cs="宋体"/>
          <w:color w:val="EE0000"/>
          <w:kern w:val="0"/>
          <w:szCs w:val="21"/>
        </w:rPr>
        <w:t>\n</w:t>
      </w:r>
      <w:r w:rsidRPr="00F70B31">
        <w:rPr>
          <w:rFonts w:ascii="Consolas" w:eastAsia="宋体" w:hAnsi="Consolas" w:cs="宋体"/>
          <w:color w:val="A31515"/>
          <w:kern w:val="0"/>
          <w:szCs w:val="21"/>
        </w:rPr>
        <w:t>"</w:t>
      </w:r>
      <w:r w:rsidRPr="00F70B31">
        <w:rPr>
          <w:rFonts w:ascii="Consolas" w:eastAsia="宋体" w:hAnsi="Consolas" w:cs="宋体"/>
          <w:color w:val="000000"/>
          <w:kern w:val="0"/>
          <w:szCs w:val="21"/>
        </w:rPr>
        <w:t>);</w:t>
      </w:r>
    </w:p>
    <w:p w14:paraId="4C482254"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000000"/>
          <w:kern w:val="0"/>
          <w:szCs w:val="21"/>
        </w:rPr>
        <w:t>    </w:t>
      </w:r>
      <w:r w:rsidRPr="00F70B31">
        <w:rPr>
          <w:rFonts w:ascii="Consolas" w:eastAsia="宋体" w:hAnsi="Consolas" w:cs="宋体"/>
          <w:color w:val="AF00DB"/>
          <w:kern w:val="0"/>
          <w:szCs w:val="21"/>
        </w:rPr>
        <w:t>while</w:t>
      </w:r>
      <w:r w:rsidRPr="00F70B31">
        <w:rPr>
          <w:rFonts w:ascii="Consolas" w:eastAsia="宋体" w:hAnsi="Consolas" w:cs="宋体"/>
          <w:color w:val="000000"/>
          <w:kern w:val="0"/>
          <w:szCs w:val="21"/>
        </w:rPr>
        <w:t> (</w:t>
      </w:r>
      <w:r w:rsidRPr="00F70B31">
        <w:rPr>
          <w:rFonts w:ascii="Consolas" w:eastAsia="宋体" w:hAnsi="Consolas" w:cs="宋体"/>
          <w:color w:val="795E26"/>
          <w:kern w:val="0"/>
          <w:szCs w:val="21"/>
        </w:rPr>
        <w:t>scanf</w:t>
      </w:r>
      <w:r w:rsidRPr="00F70B31">
        <w:rPr>
          <w:rFonts w:ascii="Consolas" w:eastAsia="宋体" w:hAnsi="Consolas" w:cs="宋体"/>
          <w:color w:val="000000"/>
          <w:kern w:val="0"/>
          <w:szCs w:val="21"/>
        </w:rPr>
        <w:t>(</w:t>
      </w:r>
      <w:r w:rsidRPr="00F70B31">
        <w:rPr>
          <w:rFonts w:ascii="Consolas" w:eastAsia="宋体" w:hAnsi="Consolas" w:cs="宋体"/>
          <w:color w:val="A31515"/>
          <w:kern w:val="0"/>
          <w:szCs w:val="21"/>
        </w:rPr>
        <w:t>"%lu"</w:t>
      </w:r>
      <w:r w:rsidRPr="00F70B31">
        <w:rPr>
          <w:rFonts w:ascii="Consolas" w:eastAsia="宋体" w:hAnsi="Consolas" w:cs="宋体"/>
          <w:color w:val="000000"/>
          <w:kern w:val="0"/>
          <w:szCs w:val="21"/>
        </w:rPr>
        <w:t>,&amp;</w:t>
      </w:r>
      <w:r w:rsidRPr="00F70B31">
        <w:rPr>
          <w:rFonts w:ascii="Consolas" w:eastAsia="宋体" w:hAnsi="Consolas" w:cs="宋体"/>
          <w:color w:val="001080"/>
          <w:kern w:val="0"/>
          <w:szCs w:val="21"/>
        </w:rPr>
        <w:t>ip</w:t>
      </w:r>
      <w:r w:rsidRPr="00F70B31">
        <w:rPr>
          <w:rFonts w:ascii="Consolas" w:eastAsia="宋体" w:hAnsi="Consolas" w:cs="宋体"/>
          <w:color w:val="000000"/>
          <w:kern w:val="0"/>
          <w:szCs w:val="21"/>
        </w:rPr>
        <w:t>) !=</w:t>
      </w:r>
      <w:r w:rsidRPr="00F70B31">
        <w:rPr>
          <w:rFonts w:ascii="Consolas" w:eastAsia="宋体" w:hAnsi="Consolas" w:cs="宋体"/>
          <w:color w:val="0000FF"/>
          <w:kern w:val="0"/>
          <w:szCs w:val="21"/>
        </w:rPr>
        <w:t>EOF</w:t>
      </w:r>
      <w:r w:rsidRPr="00F70B31">
        <w:rPr>
          <w:rFonts w:ascii="Consolas" w:eastAsia="宋体" w:hAnsi="Consolas" w:cs="宋体"/>
          <w:color w:val="000000"/>
          <w:kern w:val="0"/>
          <w:szCs w:val="21"/>
        </w:rPr>
        <w:t>)</w:t>
      </w:r>
    </w:p>
    <w:p w14:paraId="0659D84C"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000000"/>
          <w:kern w:val="0"/>
          <w:szCs w:val="21"/>
        </w:rPr>
        <w:t>    {</w:t>
      </w:r>
    </w:p>
    <w:p w14:paraId="3FCB7EAD"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000000"/>
          <w:kern w:val="0"/>
          <w:szCs w:val="21"/>
        </w:rPr>
        <w:t>        </w:t>
      </w:r>
      <w:r w:rsidRPr="00F70B31">
        <w:rPr>
          <w:rFonts w:ascii="Consolas" w:eastAsia="宋体" w:hAnsi="Consolas" w:cs="宋体"/>
          <w:color w:val="001080"/>
          <w:kern w:val="0"/>
          <w:szCs w:val="21"/>
        </w:rPr>
        <w:t>l1</w:t>
      </w:r>
      <w:r w:rsidRPr="00F70B31">
        <w:rPr>
          <w:rFonts w:ascii="Consolas" w:eastAsia="宋体" w:hAnsi="Consolas" w:cs="宋体"/>
          <w:color w:val="000000"/>
          <w:kern w:val="0"/>
          <w:szCs w:val="21"/>
        </w:rPr>
        <w:t>=</w:t>
      </w:r>
      <w:r w:rsidRPr="00F70B31">
        <w:rPr>
          <w:rFonts w:ascii="Consolas" w:eastAsia="宋体" w:hAnsi="Consolas" w:cs="宋体"/>
          <w:color w:val="098658"/>
          <w:kern w:val="0"/>
          <w:szCs w:val="21"/>
        </w:rPr>
        <w:t>0xff000000</w:t>
      </w:r>
      <w:r w:rsidRPr="00F70B31">
        <w:rPr>
          <w:rFonts w:ascii="Consolas" w:eastAsia="宋体" w:hAnsi="Consolas" w:cs="宋体"/>
          <w:color w:val="000000"/>
          <w:kern w:val="0"/>
          <w:szCs w:val="21"/>
        </w:rPr>
        <w:t>;</w:t>
      </w:r>
    </w:p>
    <w:p w14:paraId="7CC78CFC"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000000"/>
          <w:kern w:val="0"/>
          <w:szCs w:val="21"/>
        </w:rPr>
        <w:t>        </w:t>
      </w:r>
      <w:r w:rsidRPr="00F70B31">
        <w:rPr>
          <w:rFonts w:ascii="Consolas" w:eastAsia="宋体" w:hAnsi="Consolas" w:cs="宋体"/>
          <w:color w:val="001080"/>
          <w:kern w:val="0"/>
          <w:szCs w:val="21"/>
        </w:rPr>
        <w:t>l2</w:t>
      </w:r>
      <w:r w:rsidRPr="00F70B31">
        <w:rPr>
          <w:rFonts w:ascii="Consolas" w:eastAsia="宋体" w:hAnsi="Consolas" w:cs="宋体"/>
          <w:color w:val="000000"/>
          <w:kern w:val="0"/>
          <w:szCs w:val="21"/>
        </w:rPr>
        <w:t>=</w:t>
      </w:r>
      <w:r w:rsidRPr="00F70B31">
        <w:rPr>
          <w:rFonts w:ascii="Consolas" w:eastAsia="宋体" w:hAnsi="Consolas" w:cs="宋体"/>
          <w:color w:val="098658"/>
          <w:kern w:val="0"/>
          <w:szCs w:val="21"/>
        </w:rPr>
        <w:t>0x00ff0000</w:t>
      </w:r>
      <w:r w:rsidRPr="00F70B31">
        <w:rPr>
          <w:rFonts w:ascii="Consolas" w:eastAsia="宋体" w:hAnsi="Consolas" w:cs="宋体"/>
          <w:color w:val="000000"/>
          <w:kern w:val="0"/>
          <w:szCs w:val="21"/>
        </w:rPr>
        <w:t>;</w:t>
      </w:r>
    </w:p>
    <w:p w14:paraId="0E788D18"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000000"/>
          <w:kern w:val="0"/>
          <w:szCs w:val="21"/>
        </w:rPr>
        <w:t>        </w:t>
      </w:r>
      <w:r w:rsidRPr="00F70B31">
        <w:rPr>
          <w:rFonts w:ascii="Consolas" w:eastAsia="宋体" w:hAnsi="Consolas" w:cs="宋体"/>
          <w:color w:val="001080"/>
          <w:kern w:val="0"/>
          <w:szCs w:val="21"/>
        </w:rPr>
        <w:t>l3</w:t>
      </w:r>
      <w:r w:rsidRPr="00F70B31">
        <w:rPr>
          <w:rFonts w:ascii="Consolas" w:eastAsia="宋体" w:hAnsi="Consolas" w:cs="宋体"/>
          <w:color w:val="000000"/>
          <w:kern w:val="0"/>
          <w:szCs w:val="21"/>
        </w:rPr>
        <w:t>=</w:t>
      </w:r>
      <w:r w:rsidRPr="00F70B31">
        <w:rPr>
          <w:rFonts w:ascii="Consolas" w:eastAsia="宋体" w:hAnsi="Consolas" w:cs="宋体"/>
          <w:color w:val="098658"/>
          <w:kern w:val="0"/>
          <w:szCs w:val="21"/>
        </w:rPr>
        <w:t>0x0000ff00</w:t>
      </w:r>
      <w:r w:rsidRPr="00F70B31">
        <w:rPr>
          <w:rFonts w:ascii="Consolas" w:eastAsia="宋体" w:hAnsi="Consolas" w:cs="宋体"/>
          <w:color w:val="000000"/>
          <w:kern w:val="0"/>
          <w:szCs w:val="21"/>
        </w:rPr>
        <w:t>;</w:t>
      </w:r>
    </w:p>
    <w:p w14:paraId="41C99AC6"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000000"/>
          <w:kern w:val="0"/>
          <w:szCs w:val="21"/>
        </w:rPr>
        <w:t>        </w:t>
      </w:r>
      <w:r w:rsidRPr="00F70B31">
        <w:rPr>
          <w:rFonts w:ascii="Consolas" w:eastAsia="宋体" w:hAnsi="Consolas" w:cs="宋体"/>
          <w:color w:val="001080"/>
          <w:kern w:val="0"/>
          <w:szCs w:val="21"/>
        </w:rPr>
        <w:t>l4</w:t>
      </w:r>
      <w:r w:rsidRPr="00F70B31">
        <w:rPr>
          <w:rFonts w:ascii="Consolas" w:eastAsia="宋体" w:hAnsi="Consolas" w:cs="宋体"/>
          <w:color w:val="000000"/>
          <w:kern w:val="0"/>
          <w:szCs w:val="21"/>
        </w:rPr>
        <w:t>=</w:t>
      </w:r>
      <w:r w:rsidRPr="00F70B31">
        <w:rPr>
          <w:rFonts w:ascii="Consolas" w:eastAsia="宋体" w:hAnsi="Consolas" w:cs="宋体"/>
          <w:color w:val="098658"/>
          <w:kern w:val="0"/>
          <w:szCs w:val="21"/>
        </w:rPr>
        <w:t>0x000000ff</w:t>
      </w:r>
      <w:r w:rsidRPr="00F70B31">
        <w:rPr>
          <w:rFonts w:ascii="Consolas" w:eastAsia="宋体" w:hAnsi="Consolas" w:cs="宋体"/>
          <w:color w:val="000000"/>
          <w:kern w:val="0"/>
          <w:szCs w:val="21"/>
        </w:rPr>
        <w:t>;</w:t>
      </w:r>
    </w:p>
    <w:p w14:paraId="6E437B96"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000000"/>
          <w:kern w:val="0"/>
          <w:szCs w:val="21"/>
        </w:rPr>
        <w:t>        </w:t>
      </w:r>
      <w:r w:rsidRPr="00F70B31">
        <w:rPr>
          <w:rFonts w:ascii="Consolas" w:eastAsia="宋体" w:hAnsi="Consolas" w:cs="宋体"/>
          <w:color w:val="001080"/>
          <w:kern w:val="0"/>
          <w:szCs w:val="21"/>
        </w:rPr>
        <w:t>p1</w:t>
      </w:r>
      <w:r w:rsidRPr="00F70B31">
        <w:rPr>
          <w:rFonts w:ascii="Consolas" w:eastAsia="宋体" w:hAnsi="Consolas" w:cs="宋体"/>
          <w:color w:val="000000"/>
          <w:kern w:val="0"/>
          <w:szCs w:val="21"/>
        </w:rPr>
        <w:t>=(</w:t>
      </w:r>
      <w:r w:rsidRPr="00F70B31">
        <w:rPr>
          <w:rFonts w:ascii="Consolas" w:eastAsia="宋体" w:hAnsi="Consolas" w:cs="宋体"/>
          <w:color w:val="001080"/>
          <w:kern w:val="0"/>
          <w:szCs w:val="21"/>
        </w:rPr>
        <w:t>ip</w:t>
      </w:r>
      <w:r w:rsidRPr="00F70B31">
        <w:rPr>
          <w:rFonts w:ascii="Consolas" w:eastAsia="宋体" w:hAnsi="Consolas" w:cs="宋体"/>
          <w:color w:val="000000"/>
          <w:kern w:val="0"/>
          <w:szCs w:val="21"/>
        </w:rPr>
        <w:t>&amp;</w:t>
      </w:r>
      <w:r w:rsidRPr="00F70B31">
        <w:rPr>
          <w:rFonts w:ascii="Consolas" w:eastAsia="宋体" w:hAnsi="Consolas" w:cs="宋体"/>
          <w:color w:val="001080"/>
          <w:kern w:val="0"/>
          <w:szCs w:val="21"/>
        </w:rPr>
        <w:t>l1</w:t>
      </w:r>
      <w:r w:rsidRPr="00F70B31">
        <w:rPr>
          <w:rFonts w:ascii="Consolas" w:eastAsia="宋体" w:hAnsi="Consolas" w:cs="宋体"/>
          <w:color w:val="000000"/>
          <w:kern w:val="0"/>
          <w:szCs w:val="21"/>
        </w:rPr>
        <w:t>);</w:t>
      </w:r>
    </w:p>
    <w:p w14:paraId="2DE92BA5"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000000"/>
          <w:kern w:val="0"/>
          <w:szCs w:val="21"/>
        </w:rPr>
        <w:t>        </w:t>
      </w:r>
      <w:r w:rsidRPr="00F70B31">
        <w:rPr>
          <w:rFonts w:ascii="Consolas" w:eastAsia="宋体" w:hAnsi="Consolas" w:cs="宋体"/>
          <w:color w:val="001080"/>
          <w:kern w:val="0"/>
          <w:szCs w:val="21"/>
        </w:rPr>
        <w:t>p1</w:t>
      </w:r>
      <w:r w:rsidRPr="00F70B31">
        <w:rPr>
          <w:rFonts w:ascii="Consolas" w:eastAsia="宋体" w:hAnsi="Consolas" w:cs="宋体"/>
          <w:color w:val="000000"/>
          <w:kern w:val="0"/>
          <w:szCs w:val="21"/>
        </w:rPr>
        <w:t>&gt;&gt;=</w:t>
      </w:r>
      <w:r w:rsidRPr="00F70B31">
        <w:rPr>
          <w:rFonts w:ascii="Consolas" w:eastAsia="宋体" w:hAnsi="Consolas" w:cs="宋体"/>
          <w:color w:val="098658"/>
          <w:kern w:val="0"/>
          <w:szCs w:val="21"/>
        </w:rPr>
        <w:t>24</w:t>
      </w:r>
      <w:r w:rsidRPr="00F70B31">
        <w:rPr>
          <w:rFonts w:ascii="Consolas" w:eastAsia="宋体" w:hAnsi="Consolas" w:cs="宋体"/>
          <w:color w:val="000000"/>
          <w:kern w:val="0"/>
          <w:szCs w:val="21"/>
        </w:rPr>
        <w:t>;</w:t>
      </w:r>
    </w:p>
    <w:p w14:paraId="653C200C"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000000"/>
          <w:kern w:val="0"/>
          <w:szCs w:val="21"/>
        </w:rPr>
        <w:t>        </w:t>
      </w:r>
      <w:r w:rsidRPr="00F70B31">
        <w:rPr>
          <w:rFonts w:ascii="Consolas" w:eastAsia="宋体" w:hAnsi="Consolas" w:cs="宋体"/>
          <w:color w:val="001080"/>
          <w:kern w:val="0"/>
          <w:szCs w:val="21"/>
        </w:rPr>
        <w:t>p2</w:t>
      </w:r>
      <w:r w:rsidRPr="00F70B31">
        <w:rPr>
          <w:rFonts w:ascii="Consolas" w:eastAsia="宋体" w:hAnsi="Consolas" w:cs="宋体"/>
          <w:color w:val="000000"/>
          <w:kern w:val="0"/>
          <w:szCs w:val="21"/>
        </w:rPr>
        <w:t>=(</w:t>
      </w:r>
      <w:r w:rsidRPr="00F70B31">
        <w:rPr>
          <w:rFonts w:ascii="Consolas" w:eastAsia="宋体" w:hAnsi="Consolas" w:cs="宋体"/>
          <w:color w:val="001080"/>
          <w:kern w:val="0"/>
          <w:szCs w:val="21"/>
        </w:rPr>
        <w:t>ip</w:t>
      </w:r>
      <w:r w:rsidRPr="00F70B31">
        <w:rPr>
          <w:rFonts w:ascii="Consolas" w:eastAsia="宋体" w:hAnsi="Consolas" w:cs="宋体"/>
          <w:color w:val="000000"/>
          <w:kern w:val="0"/>
          <w:szCs w:val="21"/>
        </w:rPr>
        <w:t>&amp;</w:t>
      </w:r>
      <w:r w:rsidRPr="00F70B31">
        <w:rPr>
          <w:rFonts w:ascii="Consolas" w:eastAsia="宋体" w:hAnsi="Consolas" w:cs="宋体"/>
          <w:color w:val="001080"/>
          <w:kern w:val="0"/>
          <w:szCs w:val="21"/>
        </w:rPr>
        <w:t>l2</w:t>
      </w:r>
      <w:r w:rsidRPr="00F70B31">
        <w:rPr>
          <w:rFonts w:ascii="Consolas" w:eastAsia="宋体" w:hAnsi="Consolas" w:cs="宋体"/>
          <w:color w:val="000000"/>
          <w:kern w:val="0"/>
          <w:szCs w:val="21"/>
        </w:rPr>
        <w:t>);</w:t>
      </w:r>
    </w:p>
    <w:p w14:paraId="4EA654A9"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000000"/>
          <w:kern w:val="0"/>
          <w:szCs w:val="21"/>
        </w:rPr>
        <w:t>        </w:t>
      </w:r>
      <w:r w:rsidRPr="00F70B31">
        <w:rPr>
          <w:rFonts w:ascii="Consolas" w:eastAsia="宋体" w:hAnsi="Consolas" w:cs="宋体"/>
          <w:color w:val="001080"/>
          <w:kern w:val="0"/>
          <w:szCs w:val="21"/>
        </w:rPr>
        <w:t>p2</w:t>
      </w:r>
      <w:r w:rsidRPr="00F70B31">
        <w:rPr>
          <w:rFonts w:ascii="Consolas" w:eastAsia="宋体" w:hAnsi="Consolas" w:cs="宋体"/>
          <w:color w:val="000000"/>
          <w:kern w:val="0"/>
          <w:szCs w:val="21"/>
        </w:rPr>
        <w:t>&gt;&gt;=</w:t>
      </w:r>
      <w:r w:rsidRPr="00F70B31">
        <w:rPr>
          <w:rFonts w:ascii="Consolas" w:eastAsia="宋体" w:hAnsi="Consolas" w:cs="宋体"/>
          <w:color w:val="098658"/>
          <w:kern w:val="0"/>
          <w:szCs w:val="21"/>
        </w:rPr>
        <w:t>16</w:t>
      </w:r>
      <w:r w:rsidRPr="00F70B31">
        <w:rPr>
          <w:rFonts w:ascii="Consolas" w:eastAsia="宋体" w:hAnsi="Consolas" w:cs="宋体"/>
          <w:color w:val="000000"/>
          <w:kern w:val="0"/>
          <w:szCs w:val="21"/>
        </w:rPr>
        <w:t>;</w:t>
      </w:r>
    </w:p>
    <w:p w14:paraId="5E0AAB3D"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000000"/>
          <w:kern w:val="0"/>
          <w:szCs w:val="21"/>
        </w:rPr>
        <w:t>        </w:t>
      </w:r>
      <w:r w:rsidRPr="00F70B31">
        <w:rPr>
          <w:rFonts w:ascii="Consolas" w:eastAsia="宋体" w:hAnsi="Consolas" w:cs="宋体"/>
          <w:color w:val="001080"/>
          <w:kern w:val="0"/>
          <w:szCs w:val="21"/>
        </w:rPr>
        <w:t>p3</w:t>
      </w:r>
      <w:r w:rsidRPr="00F70B31">
        <w:rPr>
          <w:rFonts w:ascii="Consolas" w:eastAsia="宋体" w:hAnsi="Consolas" w:cs="宋体"/>
          <w:color w:val="000000"/>
          <w:kern w:val="0"/>
          <w:szCs w:val="21"/>
        </w:rPr>
        <w:t>=(</w:t>
      </w:r>
      <w:r w:rsidRPr="00F70B31">
        <w:rPr>
          <w:rFonts w:ascii="Consolas" w:eastAsia="宋体" w:hAnsi="Consolas" w:cs="宋体"/>
          <w:color w:val="001080"/>
          <w:kern w:val="0"/>
          <w:szCs w:val="21"/>
        </w:rPr>
        <w:t>ip</w:t>
      </w:r>
      <w:r w:rsidRPr="00F70B31">
        <w:rPr>
          <w:rFonts w:ascii="Consolas" w:eastAsia="宋体" w:hAnsi="Consolas" w:cs="宋体"/>
          <w:color w:val="000000"/>
          <w:kern w:val="0"/>
          <w:szCs w:val="21"/>
        </w:rPr>
        <w:t>&amp;</w:t>
      </w:r>
      <w:r w:rsidRPr="00F70B31">
        <w:rPr>
          <w:rFonts w:ascii="Consolas" w:eastAsia="宋体" w:hAnsi="Consolas" w:cs="宋体"/>
          <w:color w:val="001080"/>
          <w:kern w:val="0"/>
          <w:szCs w:val="21"/>
        </w:rPr>
        <w:t>l3</w:t>
      </w:r>
      <w:r w:rsidRPr="00F70B31">
        <w:rPr>
          <w:rFonts w:ascii="Consolas" w:eastAsia="宋体" w:hAnsi="Consolas" w:cs="宋体"/>
          <w:color w:val="000000"/>
          <w:kern w:val="0"/>
          <w:szCs w:val="21"/>
        </w:rPr>
        <w:t>);</w:t>
      </w:r>
    </w:p>
    <w:p w14:paraId="5A5826D0"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000000"/>
          <w:kern w:val="0"/>
          <w:szCs w:val="21"/>
        </w:rPr>
        <w:t>        </w:t>
      </w:r>
      <w:r w:rsidRPr="00F70B31">
        <w:rPr>
          <w:rFonts w:ascii="Consolas" w:eastAsia="宋体" w:hAnsi="Consolas" w:cs="宋体"/>
          <w:color w:val="001080"/>
          <w:kern w:val="0"/>
          <w:szCs w:val="21"/>
        </w:rPr>
        <w:t>p3</w:t>
      </w:r>
      <w:r w:rsidRPr="00F70B31">
        <w:rPr>
          <w:rFonts w:ascii="Consolas" w:eastAsia="宋体" w:hAnsi="Consolas" w:cs="宋体"/>
          <w:color w:val="000000"/>
          <w:kern w:val="0"/>
          <w:szCs w:val="21"/>
        </w:rPr>
        <w:t>&gt;&gt;=</w:t>
      </w:r>
      <w:r w:rsidRPr="00F70B31">
        <w:rPr>
          <w:rFonts w:ascii="Consolas" w:eastAsia="宋体" w:hAnsi="Consolas" w:cs="宋体"/>
          <w:color w:val="098658"/>
          <w:kern w:val="0"/>
          <w:szCs w:val="21"/>
        </w:rPr>
        <w:t>8</w:t>
      </w:r>
      <w:r w:rsidRPr="00F70B31">
        <w:rPr>
          <w:rFonts w:ascii="Consolas" w:eastAsia="宋体" w:hAnsi="Consolas" w:cs="宋体"/>
          <w:color w:val="000000"/>
          <w:kern w:val="0"/>
          <w:szCs w:val="21"/>
        </w:rPr>
        <w:t>;</w:t>
      </w:r>
    </w:p>
    <w:p w14:paraId="02D5E9BC"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000000"/>
          <w:kern w:val="0"/>
          <w:szCs w:val="21"/>
        </w:rPr>
        <w:t>        </w:t>
      </w:r>
      <w:r w:rsidRPr="00F70B31">
        <w:rPr>
          <w:rFonts w:ascii="Consolas" w:eastAsia="宋体" w:hAnsi="Consolas" w:cs="宋体"/>
          <w:color w:val="001080"/>
          <w:kern w:val="0"/>
          <w:szCs w:val="21"/>
        </w:rPr>
        <w:t>p4</w:t>
      </w:r>
      <w:r w:rsidRPr="00F70B31">
        <w:rPr>
          <w:rFonts w:ascii="Consolas" w:eastAsia="宋体" w:hAnsi="Consolas" w:cs="宋体"/>
          <w:color w:val="000000"/>
          <w:kern w:val="0"/>
          <w:szCs w:val="21"/>
        </w:rPr>
        <w:t>=(</w:t>
      </w:r>
      <w:r w:rsidRPr="00F70B31">
        <w:rPr>
          <w:rFonts w:ascii="Consolas" w:eastAsia="宋体" w:hAnsi="Consolas" w:cs="宋体"/>
          <w:color w:val="001080"/>
          <w:kern w:val="0"/>
          <w:szCs w:val="21"/>
        </w:rPr>
        <w:t>ip</w:t>
      </w:r>
      <w:r w:rsidRPr="00F70B31">
        <w:rPr>
          <w:rFonts w:ascii="Consolas" w:eastAsia="宋体" w:hAnsi="Consolas" w:cs="宋体"/>
          <w:color w:val="000000"/>
          <w:kern w:val="0"/>
          <w:szCs w:val="21"/>
        </w:rPr>
        <w:t>&amp;</w:t>
      </w:r>
      <w:r w:rsidRPr="00F70B31">
        <w:rPr>
          <w:rFonts w:ascii="Consolas" w:eastAsia="宋体" w:hAnsi="Consolas" w:cs="宋体"/>
          <w:color w:val="001080"/>
          <w:kern w:val="0"/>
          <w:szCs w:val="21"/>
        </w:rPr>
        <w:t>l4</w:t>
      </w:r>
      <w:r w:rsidRPr="00F70B31">
        <w:rPr>
          <w:rFonts w:ascii="Consolas" w:eastAsia="宋体" w:hAnsi="Consolas" w:cs="宋体"/>
          <w:color w:val="000000"/>
          <w:kern w:val="0"/>
          <w:szCs w:val="21"/>
        </w:rPr>
        <w:t>);</w:t>
      </w:r>
    </w:p>
    <w:p w14:paraId="6374818D"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000000"/>
          <w:kern w:val="0"/>
          <w:szCs w:val="21"/>
        </w:rPr>
        <w:t>        </w:t>
      </w:r>
      <w:r w:rsidRPr="00F70B31">
        <w:rPr>
          <w:rFonts w:ascii="Consolas" w:eastAsia="宋体" w:hAnsi="Consolas" w:cs="宋体"/>
          <w:color w:val="795E26"/>
          <w:kern w:val="0"/>
          <w:szCs w:val="21"/>
        </w:rPr>
        <w:t>printf</w:t>
      </w:r>
      <w:r w:rsidRPr="00F70B31">
        <w:rPr>
          <w:rFonts w:ascii="Consolas" w:eastAsia="宋体" w:hAnsi="Consolas" w:cs="宋体"/>
          <w:color w:val="000000"/>
          <w:kern w:val="0"/>
          <w:szCs w:val="21"/>
        </w:rPr>
        <w:t>(</w:t>
      </w:r>
      <w:r w:rsidRPr="00F70B31">
        <w:rPr>
          <w:rFonts w:ascii="Consolas" w:eastAsia="宋体" w:hAnsi="Consolas" w:cs="宋体"/>
          <w:color w:val="A31515"/>
          <w:kern w:val="0"/>
          <w:szCs w:val="21"/>
        </w:rPr>
        <w:t>"address:%lu.%lu.%lu.%lu</w:t>
      </w:r>
      <w:r w:rsidRPr="00F70B31">
        <w:rPr>
          <w:rFonts w:ascii="Consolas" w:eastAsia="宋体" w:hAnsi="Consolas" w:cs="宋体"/>
          <w:color w:val="EE0000"/>
          <w:kern w:val="0"/>
          <w:szCs w:val="21"/>
        </w:rPr>
        <w:t>\n</w:t>
      </w:r>
      <w:r w:rsidRPr="00F70B31">
        <w:rPr>
          <w:rFonts w:ascii="Consolas" w:eastAsia="宋体" w:hAnsi="Consolas" w:cs="宋体"/>
          <w:color w:val="A31515"/>
          <w:kern w:val="0"/>
          <w:szCs w:val="21"/>
        </w:rPr>
        <w:t>"</w:t>
      </w:r>
      <w:r w:rsidRPr="00F70B31">
        <w:rPr>
          <w:rFonts w:ascii="Consolas" w:eastAsia="宋体" w:hAnsi="Consolas" w:cs="宋体"/>
          <w:color w:val="000000"/>
          <w:kern w:val="0"/>
          <w:szCs w:val="21"/>
        </w:rPr>
        <w:t>,</w:t>
      </w:r>
      <w:r w:rsidRPr="00F70B31">
        <w:rPr>
          <w:rFonts w:ascii="Consolas" w:eastAsia="宋体" w:hAnsi="Consolas" w:cs="宋体"/>
          <w:color w:val="001080"/>
          <w:kern w:val="0"/>
          <w:szCs w:val="21"/>
        </w:rPr>
        <w:t>p1</w:t>
      </w:r>
      <w:r w:rsidRPr="00F70B31">
        <w:rPr>
          <w:rFonts w:ascii="Consolas" w:eastAsia="宋体" w:hAnsi="Consolas" w:cs="宋体"/>
          <w:color w:val="000000"/>
          <w:kern w:val="0"/>
          <w:szCs w:val="21"/>
        </w:rPr>
        <w:t>,</w:t>
      </w:r>
      <w:r w:rsidRPr="00F70B31">
        <w:rPr>
          <w:rFonts w:ascii="Consolas" w:eastAsia="宋体" w:hAnsi="Consolas" w:cs="宋体"/>
          <w:color w:val="001080"/>
          <w:kern w:val="0"/>
          <w:szCs w:val="21"/>
        </w:rPr>
        <w:t>p2</w:t>
      </w:r>
      <w:r w:rsidRPr="00F70B31">
        <w:rPr>
          <w:rFonts w:ascii="Consolas" w:eastAsia="宋体" w:hAnsi="Consolas" w:cs="宋体"/>
          <w:color w:val="000000"/>
          <w:kern w:val="0"/>
          <w:szCs w:val="21"/>
        </w:rPr>
        <w:t>,</w:t>
      </w:r>
      <w:r w:rsidRPr="00F70B31">
        <w:rPr>
          <w:rFonts w:ascii="Consolas" w:eastAsia="宋体" w:hAnsi="Consolas" w:cs="宋体"/>
          <w:color w:val="001080"/>
          <w:kern w:val="0"/>
          <w:szCs w:val="21"/>
        </w:rPr>
        <w:t>p3</w:t>
      </w:r>
      <w:r w:rsidRPr="00F70B31">
        <w:rPr>
          <w:rFonts w:ascii="Consolas" w:eastAsia="宋体" w:hAnsi="Consolas" w:cs="宋体"/>
          <w:color w:val="000000"/>
          <w:kern w:val="0"/>
          <w:szCs w:val="21"/>
        </w:rPr>
        <w:t>,</w:t>
      </w:r>
      <w:r w:rsidRPr="00F70B31">
        <w:rPr>
          <w:rFonts w:ascii="Consolas" w:eastAsia="宋体" w:hAnsi="Consolas" w:cs="宋体"/>
          <w:color w:val="001080"/>
          <w:kern w:val="0"/>
          <w:szCs w:val="21"/>
        </w:rPr>
        <w:t>p4</w:t>
      </w:r>
      <w:r w:rsidRPr="00F70B31">
        <w:rPr>
          <w:rFonts w:ascii="Consolas" w:eastAsia="宋体" w:hAnsi="Consolas" w:cs="宋体"/>
          <w:color w:val="000000"/>
          <w:kern w:val="0"/>
          <w:szCs w:val="21"/>
        </w:rPr>
        <w:t>);</w:t>
      </w:r>
    </w:p>
    <w:p w14:paraId="079AD72B"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000000"/>
          <w:kern w:val="0"/>
          <w:szCs w:val="21"/>
        </w:rPr>
        <w:t>    }</w:t>
      </w:r>
    </w:p>
    <w:p w14:paraId="5A3D480A"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000000"/>
          <w:kern w:val="0"/>
          <w:szCs w:val="21"/>
        </w:rPr>
        <w:t>    </w:t>
      </w:r>
      <w:r w:rsidRPr="00F70B31">
        <w:rPr>
          <w:rFonts w:ascii="Consolas" w:eastAsia="宋体" w:hAnsi="Consolas" w:cs="宋体"/>
          <w:color w:val="AF00DB"/>
          <w:kern w:val="0"/>
          <w:szCs w:val="21"/>
        </w:rPr>
        <w:t>return</w:t>
      </w:r>
      <w:r w:rsidRPr="00F70B31">
        <w:rPr>
          <w:rFonts w:ascii="Consolas" w:eastAsia="宋体" w:hAnsi="Consolas" w:cs="宋体"/>
          <w:color w:val="000000"/>
          <w:kern w:val="0"/>
          <w:szCs w:val="21"/>
        </w:rPr>
        <w:t> </w:t>
      </w:r>
      <w:r w:rsidRPr="00F70B31">
        <w:rPr>
          <w:rFonts w:ascii="Consolas" w:eastAsia="宋体" w:hAnsi="Consolas" w:cs="宋体"/>
          <w:color w:val="098658"/>
          <w:kern w:val="0"/>
          <w:szCs w:val="21"/>
        </w:rPr>
        <w:t>0</w:t>
      </w:r>
      <w:r w:rsidRPr="00F70B31">
        <w:rPr>
          <w:rFonts w:ascii="Consolas" w:eastAsia="宋体" w:hAnsi="Consolas" w:cs="宋体"/>
          <w:color w:val="000000"/>
          <w:kern w:val="0"/>
          <w:szCs w:val="21"/>
        </w:rPr>
        <w:t>;</w:t>
      </w:r>
    </w:p>
    <w:p w14:paraId="7C01830B"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000000"/>
          <w:kern w:val="0"/>
          <w:szCs w:val="21"/>
        </w:rPr>
        <w:t>}</w:t>
      </w:r>
    </w:p>
    <w:p w14:paraId="6B9132E2" w14:textId="2BE23267" w:rsidR="00F70B31" w:rsidRDefault="00200B28" w:rsidP="00200B28">
      <w:pPr>
        <w:pStyle w:val="a8"/>
        <w:numPr>
          <w:ilvl w:val="0"/>
          <w:numId w:val="3"/>
        </w:numPr>
        <w:ind w:firstLineChars="0"/>
      </w:pPr>
      <w:r>
        <w:rPr>
          <w:rFonts w:hint="eastAsia"/>
        </w:rPr>
        <w:t>测试</w:t>
      </w:r>
    </w:p>
    <w:p w14:paraId="0057D1DC" w14:textId="6B359724" w:rsidR="009370AD" w:rsidRDefault="00200B28" w:rsidP="009370AD">
      <w:pPr>
        <w:pStyle w:val="a8"/>
        <w:numPr>
          <w:ilvl w:val="0"/>
          <w:numId w:val="4"/>
        </w:numPr>
        <w:ind w:firstLineChars="0"/>
      </w:pPr>
      <w:r>
        <w:rPr>
          <w:rFonts w:hint="eastAsia"/>
        </w:rPr>
        <w:t>测试数据</w:t>
      </w:r>
    </w:p>
    <w:p w14:paraId="285B697A" w14:textId="11EB6090" w:rsidR="009370AD" w:rsidRPr="004B09A0" w:rsidRDefault="009370AD" w:rsidP="009370AD">
      <w:pPr>
        <w:jc w:val="center"/>
        <w:rPr>
          <w:rFonts w:ascii="Times New Roman" w:eastAsia="黑体" w:hAnsi="Times New Roman" w:cs="Times New Roman"/>
          <w:sz w:val="24"/>
          <w:szCs w:val="24"/>
        </w:rPr>
      </w:pPr>
      <w:r w:rsidRPr="004B09A0">
        <w:rPr>
          <w:rFonts w:ascii="Times New Roman" w:eastAsia="黑体" w:hAnsi="黑体" w:cs="Times New Roman"/>
          <w:sz w:val="24"/>
          <w:szCs w:val="24"/>
        </w:rPr>
        <w:t>表</w:t>
      </w:r>
      <w:r w:rsidRPr="004B09A0">
        <w:rPr>
          <w:rFonts w:ascii="Times New Roman" w:eastAsia="黑体" w:hAnsi="Times New Roman" w:cs="Times New Roman"/>
          <w:sz w:val="24"/>
          <w:szCs w:val="24"/>
        </w:rPr>
        <w:t>1-</w:t>
      </w:r>
      <w:r>
        <w:rPr>
          <w:rFonts w:ascii="Times New Roman" w:eastAsia="黑体" w:hAnsi="Times New Roman" w:cs="Times New Roman"/>
          <w:sz w:val="24"/>
          <w:szCs w:val="24"/>
        </w:rPr>
        <w:t>2</w:t>
      </w:r>
      <w:r w:rsidRPr="004B09A0">
        <w:rPr>
          <w:rFonts w:ascii="Times New Roman" w:eastAsia="黑体" w:hAnsi="Times New Roman" w:cs="Times New Roman"/>
          <w:sz w:val="24"/>
          <w:szCs w:val="24"/>
        </w:rPr>
        <w:t xml:space="preserve"> </w:t>
      </w:r>
      <w:r w:rsidRPr="004B09A0">
        <w:rPr>
          <w:rFonts w:ascii="Times New Roman" w:eastAsia="黑体" w:hAnsi="黑体" w:cs="Times New Roman"/>
          <w:sz w:val="24"/>
          <w:szCs w:val="24"/>
        </w:rPr>
        <w:t>编程题</w:t>
      </w:r>
      <w:r w:rsidRPr="004B09A0">
        <w:rPr>
          <w:rFonts w:ascii="Times New Roman" w:eastAsia="黑体" w:hAnsi="Times New Roman" w:cs="Times New Roman"/>
          <w:sz w:val="24"/>
          <w:szCs w:val="24"/>
        </w:rPr>
        <w:t>3</w:t>
      </w:r>
      <w:r w:rsidRPr="004B09A0">
        <w:rPr>
          <w:rFonts w:ascii="Times New Roman" w:eastAsia="黑体" w:hAnsi="黑体" w:cs="Times New Roman"/>
          <w:sz w:val="24"/>
          <w:szCs w:val="24"/>
        </w:rPr>
        <w:t>的测试数据</w:t>
      </w:r>
    </w:p>
    <w:tbl>
      <w:tblPr>
        <w:tblStyle w:val="11"/>
        <w:tblW w:w="8359" w:type="dxa"/>
        <w:tblLook w:val="04A0" w:firstRow="1" w:lastRow="0" w:firstColumn="1" w:lastColumn="0" w:noHBand="0" w:noVBand="1"/>
      </w:tblPr>
      <w:tblGrid>
        <w:gridCol w:w="426"/>
        <w:gridCol w:w="1958"/>
        <w:gridCol w:w="4232"/>
        <w:gridCol w:w="1743"/>
      </w:tblGrid>
      <w:tr w:rsidR="009370AD" w:rsidRPr="004B09A0" w14:paraId="2B55CA53" w14:textId="77777777" w:rsidTr="009370AD">
        <w:tc>
          <w:tcPr>
            <w:tcW w:w="0" w:type="auto"/>
            <w:vMerge w:val="restart"/>
          </w:tcPr>
          <w:p w14:paraId="55EA46B5" w14:textId="77777777" w:rsidR="009370AD" w:rsidRPr="004B09A0" w:rsidRDefault="009370AD" w:rsidP="00EB30FC">
            <w:pPr>
              <w:jc w:val="center"/>
              <w:rPr>
                <w:rFonts w:ascii="Times New Roman" w:eastAsia="宋体" w:hAnsi="Times New Roman" w:cs="Times New Roman"/>
                <w:szCs w:val="24"/>
              </w:rPr>
            </w:pPr>
            <w:r w:rsidRPr="004B09A0">
              <w:rPr>
                <w:rFonts w:ascii="Times New Roman" w:eastAsia="宋体" w:hAnsi="Times New Roman" w:cs="Times New Roman"/>
                <w:szCs w:val="24"/>
              </w:rPr>
              <w:t>测试</w:t>
            </w:r>
          </w:p>
          <w:p w14:paraId="17A78258" w14:textId="77777777" w:rsidR="009370AD" w:rsidRPr="004B09A0" w:rsidRDefault="009370AD" w:rsidP="00EB30FC">
            <w:pPr>
              <w:jc w:val="center"/>
              <w:rPr>
                <w:rFonts w:ascii="Times New Roman" w:eastAsia="宋体" w:hAnsi="Times New Roman" w:cs="Times New Roman"/>
                <w:szCs w:val="24"/>
              </w:rPr>
            </w:pPr>
            <w:r w:rsidRPr="004B09A0">
              <w:rPr>
                <w:rFonts w:ascii="Times New Roman" w:eastAsia="宋体" w:hAnsi="Times New Roman" w:cs="Times New Roman"/>
                <w:szCs w:val="24"/>
              </w:rPr>
              <w:t>用例</w:t>
            </w:r>
          </w:p>
        </w:tc>
        <w:tc>
          <w:tcPr>
            <w:tcW w:w="0" w:type="auto"/>
          </w:tcPr>
          <w:p w14:paraId="104035B9" w14:textId="77777777" w:rsidR="009370AD" w:rsidRPr="004B09A0" w:rsidRDefault="009370AD" w:rsidP="00EB30FC">
            <w:pPr>
              <w:jc w:val="center"/>
              <w:rPr>
                <w:rFonts w:ascii="Times New Roman" w:eastAsia="宋体" w:hAnsi="Times New Roman" w:cs="Times New Roman"/>
                <w:szCs w:val="24"/>
              </w:rPr>
            </w:pPr>
            <w:r w:rsidRPr="004B09A0">
              <w:rPr>
                <w:rFonts w:ascii="Times New Roman" w:eastAsia="宋体" w:hAnsi="Times New Roman" w:cs="Times New Roman"/>
                <w:szCs w:val="24"/>
              </w:rPr>
              <w:t>程</w:t>
            </w:r>
            <w:r w:rsidRPr="004B09A0">
              <w:rPr>
                <w:rFonts w:ascii="Times New Roman" w:eastAsia="宋体" w:hAnsi="Times New Roman" w:cs="Times New Roman"/>
                <w:szCs w:val="24"/>
              </w:rPr>
              <w:t xml:space="preserve"> </w:t>
            </w:r>
            <w:r w:rsidRPr="004B09A0">
              <w:rPr>
                <w:rFonts w:ascii="Times New Roman" w:eastAsia="宋体" w:hAnsi="Times New Roman" w:cs="Times New Roman"/>
                <w:szCs w:val="24"/>
              </w:rPr>
              <w:t>序</w:t>
            </w:r>
            <w:r w:rsidRPr="004B09A0">
              <w:rPr>
                <w:rFonts w:ascii="Times New Roman" w:eastAsia="宋体" w:hAnsi="Times New Roman" w:cs="Times New Roman"/>
                <w:szCs w:val="24"/>
              </w:rPr>
              <w:t xml:space="preserve"> </w:t>
            </w:r>
            <w:r w:rsidRPr="004B09A0">
              <w:rPr>
                <w:rFonts w:ascii="Times New Roman" w:eastAsia="宋体" w:hAnsi="Times New Roman" w:cs="Times New Roman"/>
                <w:szCs w:val="24"/>
              </w:rPr>
              <w:t>输</w:t>
            </w:r>
            <w:r w:rsidRPr="004B09A0">
              <w:rPr>
                <w:rFonts w:ascii="Times New Roman" w:eastAsia="宋体" w:hAnsi="Times New Roman" w:cs="Times New Roman"/>
                <w:szCs w:val="24"/>
              </w:rPr>
              <w:t xml:space="preserve"> </w:t>
            </w:r>
            <w:r>
              <w:rPr>
                <w:rFonts w:ascii="Times New Roman" w:eastAsia="宋体" w:hAnsi="Times New Roman" w:cs="Times New Roman" w:hint="eastAsia"/>
                <w:szCs w:val="24"/>
              </w:rPr>
              <w:t>入</w:t>
            </w:r>
          </w:p>
        </w:tc>
        <w:tc>
          <w:tcPr>
            <w:tcW w:w="4232" w:type="dxa"/>
          </w:tcPr>
          <w:p w14:paraId="0A59C630" w14:textId="77777777" w:rsidR="009370AD" w:rsidRPr="004B09A0" w:rsidRDefault="009370AD" w:rsidP="00EB30FC">
            <w:pPr>
              <w:jc w:val="center"/>
              <w:rPr>
                <w:rFonts w:ascii="Times New Roman" w:eastAsia="宋体" w:hAnsi="Times New Roman" w:cs="Times New Roman"/>
                <w:szCs w:val="24"/>
              </w:rPr>
            </w:pPr>
            <w:r w:rsidRPr="004B09A0">
              <w:rPr>
                <w:rFonts w:ascii="Times New Roman" w:eastAsia="宋体" w:hAnsi="Times New Roman" w:cs="Times New Roman"/>
                <w:szCs w:val="24"/>
              </w:rPr>
              <w:t>理</w:t>
            </w:r>
            <w:r w:rsidRPr="004B09A0">
              <w:rPr>
                <w:rFonts w:ascii="Times New Roman" w:eastAsia="宋体" w:hAnsi="Times New Roman" w:cs="Times New Roman"/>
                <w:szCs w:val="24"/>
              </w:rPr>
              <w:t xml:space="preserve"> </w:t>
            </w:r>
            <w:r w:rsidRPr="004B09A0">
              <w:rPr>
                <w:rFonts w:ascii="Times New Roman" w:eastAsia="宋体" w:hAnsi="Times New Roman" w:cs="Times New Roman"/>
                <w:szCs w:val="24"/>
              </w:rPr>
              <w:t>论</w:t>
            </w:r>
            <w:r w:rsidRPr="004B09A0">
              <w:rPr>
                <w:rFonts w:ascii="Times New Roman" w:eastAsia="宋体" w:hAnsi="Times New Roman" w:cs="Times New Roman"/>
                <w:szCs w:val="24"/>
              </w:rPr>
              <w:t xml:space="preserve"> </w:t>
            </w:r>
            <w:r w:rsidRPr="004B09A0">
              <w:rPr>
                <w:rFonts w:ascii="Times New Roman" w:eastAsia="宋体" w:hAnsi="Times New Roman" w:cs="Times New Roman"/>
                <w:szCs w:val="24"/>
              </w:rPr>
              <w:t>结</w:t>
            </w:r>
            <w:r w:rsidRPr="004B09A0">
              <w:rPr>
                <w:rFonts w:ascii="Times New Roman" w:eastAsia="宋体" w:hAnsi="Times New Roman" w:cs="Times New Roman"/>
                <w:szCs w:val="24"/>
              </w:rPr>
              <w:t xml:space="preserve"> </w:t>
            </w:r>
            <w:r w:rsidRPr="004B09A0">
              <w:rPr>
                <w:rFonts w:ascii="Times New Roman" w:eastAsia="宋体" w:hAnsi="Times New Roman" w:cs="Times New Roman"/>
                <w:szCs w:val="24"/>
              </w:rPr>
              <w:t>果</w:t>
            </w:r>
          </w:p>
          <w:p w14:paraId="3114D9F5" w14:textId="77777777" w:rsidR="009370AD" w:rsidRPr="004B09A0" w:rsidRDefault="009370AD" w:rsidP="00EB30FC">
            <w:pPr>
              <w:jc w:val="center"/>
              <w:rPr>
                <w:rFonts w:ascii="Times New Roman" w:eastAsia="宋体" w:hAnsi="Times New Roman" w:cs="Times New Roman"/>
                <w:szCs w:val="24"/>
              </w:rPr>
            </w:pPr>
          </w:p>
        </w:tc>
        <w:tc>
          <w:tcPr>
            <w:tcW w:w="1743" w:type="dxa"/>
          </w:tcPr>
          <w:p w14:paraId="07FA6087" w14:textId="77777777" w:rsidR="009370AD" w:rsidRPr="004B09A0" w:rsidRDefault="009370AD" w:rsidP="00EB30FC">
            <w:pPr>
              <w:jc w:val="center"/>
              <w:rPr>
                <w:rFonts w:ascii="Calibri" w:eastAsia="宋体" w:hAnsi="Calibri" w:cs="Times New Roman"/>
                <w:szCs w:val="24"/>
              </w:rPr>
            </w:pPr>
            <w:r w:rsidRPr="004B09A0">
              <w:rPr>
                <w:rFonts w:ascii="Calibri" w:eastAsia="宋体" w:hAnsi="Calibri" w:cs="Times New Roman" w:hint="eastAsia"/>
                <w:szCs w:val="24"/>
              </w:rPr>
              <w:t>运</w:t>
            </w:r>
            <w:r w:rsidRPr="004B09A0">
              <w:rPr>
                <w:rFonts w:ascii="Calibri" w:eastAsia="宋体" w:hAnsi="Calibri" w:cs="Times New Roman" w:hint="eastAsia"/>
                <w:szCs w:val="24"/>
              </w:rPr>
              <w:t xml:space="preserve"> </w:t>
            </w:r>
            <w:r w:rsidRPr="004B09A0">
              <w:rPr>
                <w:rFonts w:ascii="Calibri" w:eastAsia="宋体" w:hAnsi="Calibri" w:cs="Times New Roman" w:hint="eastAsia"/>
                <w:szCs w:val="24"/>
              </w:rPr>
              <w:t>行</w:t>
            </w:r>
            <w:r w:rsidRPr="004B09A0">
              <w:rPr>
                <w:rFonts w:ascii="Calibri" w:eastAsia="宋体" w:hAnsi="Calibri" w:cs="Times New Roman" w:hint="eastAsia"/>
                <w:szCs w:val="24"/>
              </w:rPr>
              <w:t xml:space="preserve"> </w:t>
            </w:r>
            <w:r w:rsidRPr="004B09A0">
              <w:rPr>
                <w:rFonts w:ascii="Calibri" w:eastAsia="宋体" w:hAnsi="Calibri" w:cs="Times New Roman" w:hint="eastAsia"/>
                <w:szCs w:val="24"/>
              </w:rPr>
              <w:t>结</w:t>
            </w:r>
            <w:r w:rsidRPr="004B09A0">
              <w:rPr>
                <w:rFonts w:ascii="Calibri" w:eastAsia="宋体" w:hAnsi="Calibri" w:cs="Times New Roman" w:hint="eastAsia"/>
                <w:szCs w:val="24"/>
              </w:rPr>
              <w:t xml:space="preserve"> </w:t>
            </w:r>
            <w:r w:rsidRPr="004B09A0">
              <w:rPr>
                <w:rFonts w:ascii="Calibri" w:eastAsia="宋体" w:hAnsi="Calibri" w:cs="Times New Roman" w:hint="eastAsia"/>
                <w:szCs w:val="24"/>
              </w:rPr>
              <w:t>果</w:t>
            </w:r>
          </w:p>
        </w:tc>
      </w:tr>
      <w:tr w:rsidR="009370AD" w:rsidRPr="004B09A0" w14:paraId="750DBF83" w14:textId="77777777" w:rsidTr="009370AD">
        <w:tc>
          <w:tcPr>
            <w:tcW w:w="0" w:type="auto"/>
            <w:vMerge/>
          </w:tcPr>
          <w:p w14:paraId="153F9D3C" w14:textId="77777777" w:rsidR="009370AD" w:rsidRPr="004B09A0" w:rsidRDefault="009370AD" w:rsidP="00EB30FC">
            <w:pPr>
              <w:jc w:val="center"/>
              <w:rPr>
                <w:rFonts w:ascii="Times New Roman" w:eastAsia="宋体" w:hAnsi="Times New Roman" w:cs="Times New Roman"/>
                <w:szCs w:val="24"/>
              </w:rPr>
            </w:pPr>
          </w:p>
        </w:tc>
        <w:tc>
          <w:tcPr>
            <w:tcW w:w="1958" w:type="dxa"/>
          </w:tcPr>
          <w:p w14:paraId="447FBA6C" w14:textId="7AFA8728" w:rsidR="009370AD" w:rsidRPr="004B09A0" w:rsidRDefault="009370AD" w:rsidP="00EB30FC">
            <w:pPr>
              <w:jc w:val="center"/>
              <w:rPr>
                <w:rFonts w:ascii="Times New Roman" w:eastAsia="宋体" w:hAnsi="Times New Roman" w:cs="Times New Roman"/>
                <w:szCs w:val="24"/>
              </w:rPr>
            </w:pPr>
            <w:r>
              <w:rPr>
                <w:rFonts w:ascii="Times New Roman" w:eastAsia="宋体" w:hAnsi="Times New Roman" w:cs="Times New Roman"/>
                <w:szCs w:val="24"/>
              </w:rPr>
              <w:t>I</w:t>
            </w:r>
            <w:r>
              <w:rPr>
                <w:rFonts w:ascii="Times New Roman" w:eastAsia="宋体" w:hAnsi="Times New Roman" w:cs="Times New Roman" w:hint="eastAsia"/>
                <w:szCs w:val="24"/>
              </w:rPr>
              <w:t>p</w:t>
            </w:r>
          </w:p>
        </w:tc>
        <w:tc>
          <w:tcPr>
            <w:tcW w:w="4232" w:type="dxa"/>
          </w:tcPr>
          <w:p w14:paraId="4C7D2F73" w14:textId="77777777" w:rsidR="009370AD" w:rsidRPr="004B09A0" w:rsidRDefault="009370AD" w:rsidP="00EB30FC">
            <w:pPr>
              <w:rPr>
                <w:rFonts w:ascii="Times New Roman" w:eastAsia="宋体" w:hAnsi="Times New Roman" w:cs="Times New Roman"/>
                <w:szCs w:val="24"/>
              </w:rPr>
            </w:pPr>
          </w:p>
        </w:tc>
        <w:tc>
          <w:tcPr>
            <w:tcW w:w="1743" w:type="dxa"/>
          </w:tcPr>
          <w:p w14:paraId="79921A74" w14:textId="77777777" w:rsidR="009370AD" w:rsidRPr="004B09A0" w:rsidRDefault="009370AD" w:rsidP="00EB30FC">
            <w:pPr>
              <w:rPr>
                <w:rFonts w:ascii="Calibri" w:eastAsia="宋体" w:hAnsi="Calibri" w:cs="Times New Roman"/>
                <w:szCs w:val="24"/>
              </w:rPr>
            </w:pPr>
          </w:p>
        </w:tc>
      </w:tr>
      <w:tr w:rsidR="009370AD" w:rsidRPr="004B09A0" w14:paraId="2B5844E7" w14:textId="77777777" w:rsidTr="009370AD">
        <w:trPr>
          <w:trHeight w:val="714"/>
        </w:trPr>
        <w:tc>
          <w:tcPr>
            <w:tcW w:w="0" w:type="auto"/>
          </w:tcPr>
          <w:p w14:paraId="2B78E9AB" w14:textId="77777777" w:rsidR="009370AD" w:rsidRPr="004B09A0" w:rsidRDefault="009370AD" w:rsidP="00EB30FC">
            <w:pPr>
              <w:jc w:val="center"/>
              <w:rPr>
                <w:rFonts w:ascii="Times New Roman" w:eastAsia="宋体" w:hAnsi="Times New Roman" w:cs="Times New Roman"/>
                <w:szCs w:val="24"/>
              </w:rPr>
            </w:pPr>
            <w:r w:rsidRPr="004B09A0">
              <w:rPr>
                <w:rFonts w:ascii="Times New Roman" w:eastAsia="宋体" w:hAnsi="Times New Roman" w:cs="Times New Roman"/>
                <w:szCs w:val="24"/>
              </w:rPr>
              <w:t>用例</w:t>
            </w:r>
            <w:r w:rsidRPr="004B09A0">
              <w:rPr>
                <w:rFonts w:ascii="Times New Roman" w:eastAsia="宋体" w:hAnsi="Times New Roman" w:cs="Times New Roman"/>
                <w:szCs w:val="24"/>
              </w:rPr>
              <w:t>1</w:t>
            </w:r>
          </w:p>
        </w:tc>
        <w:tc>
          <w:tcPr>
            <w:tcW w:w="1958" w:type="dxa"/>
          </w:tcPr>
          <w:p w14:paraId="58A9204F" w14:textId="7040DF5F" w:rsidR="009370AD" w:rsidRPr="004B09A0" w:rsidRDefault="009370AD" w:rsidP="00EB30FC">
            <w:pPr>
              <w:jc w:val="center"/>
              <w:rPr>
                <w:rFonts w:ascii="Times New Roman" w:eastAsia="宋体" w:hAnsi="Times New Roman" w:cs="Times New Roman"/>
                <w:szCs w:val="24"/>
              </w:rPr>
            </w:pPr>
            <w:r>
              <w:rPr>
                <w:rFonts w:ascii="Times New Roman" w:eastAsia="宋体" w:hAnsi="Times New Roman" w:cs="Times New Roman" w:hint="eastAsia"/>
                <w:szCs w:val="24"/>
              </w:rPr>
              <w:t>3</w:t>
            </w:r>
            <w:r>
              <w:rPr>
                <w:rFonts w:ascii="Times New Roman" w:eastAsia="宋体" w:hAnsi="Times New Roman" w:cs="Times New Roman"/>
                <w:szCs w:val="24"/>
              </w:rPr>
              <w:t>232235876</w:t>
            </w:r>
          </w:p>
        </w:tc>
        <w:tc>
          <w:tcPr>
            <w:tcW w:w="4232" w:type="dxa"/>
          </w:tcPr>
          <w:p w14:paraId="79CAAA20" w14:textId="3C01BC28" w:rsidR="009370AD" w:rsidRPr="004B09A0" w:rsidRDefault="009370AD" w:rsidP="00EB30FC">
            <w:pPr>
              <w:rPr>
                <w:rFonts w:ascii="Times New Roman" w:eastAsia="宋体" w:hAnsi="Times New Roman" w:cs="Times New Roman"/>
                <w:szCs w:val="24"/>
              </w:rPr>
            </w:pPr>
            <w:r w:rsidRPr="004B09A0">
              <w:rPr>
                <w:rFonts w:ascii="Times New Roman" w:eastAsia="宋体" w:hAnsi="Times New Roman" w:cs="Times New Roman"/>
                <w:szCs w:val="24"/>
              </w:rPr>
              <w:t>计算结果</w:t>
            </w:r>
            <w:r w:rsidRPr="00F70B31">
              <w:rPr>
                <w:rFonts w:ascii="Times New Roman" w:eastAsia="宋体" w:hAnsi="Times New Roman" w:cs="Times New Roman" w:hint="eastAsia"/>
                <w:szCs w:val="24"/>
              </w:rPr>
              <w:t>1</w:t>
            </w:r>
            <w:r w:rsidRPr="00F70B31">
              <w:rPr>
                <w:rFonts w:ascii="Times New Roman" w:eastAsia="宋体" w:hAnsi="Times New Roman" w:cs="Times New Roman"/>
                <w:szCs w:val="24"/>
              </w:rPr>
              <w:t>92.168.1.100</w:t>
            </w:r>
          </w:p>
        </w:tc>
        <w:tc>
          <w:tcPr>
            <w:tcW w:w="1743" w:type="dxa"/>
          </w:tcPr>
          <w:p w14:paraId="6EED941E" w14:textId="2F868CD0" w:rsidR="009370AD" w:rsidRPr="004B09A0" w:rsidRDefault="009370AD" w:rsidP="00EB30FC">
            <w:pPr>
              <w:rPr>
                <w:rFonts w:ascii="Calibri" w:eastAsia="宋体" w:hAnsi="Calibri" w:cs="Times New Roman"/>
                <w:szCs w:val="24"/>
              </w:rPr>
            </w:pPr>
          </w:p>
        </w:tc>
      </w:tr>
    </w:tbl>
    <w:p w14:paraId="4B521E26" w14:textId="007C09C9" w:rsidR="009370AD" w:rsidRDefault="009370AD" w:rsidP="009370AD">
      <w:pPr>
        <w:ind w:left="780"/>
        <w:rPr>
          <w:rFonts w:ascii="Times New Roman" w:eastAsia="宋体" w:hAnsi="宋体" w:cs="Times New Roman"/>
          <w:sz w:val="24"/>
          <w:szCs w:val="24"/>
        </w:rPr>
      </w:pPr>
      <w:r w:rsidRPr="009370AD">
        <w:rPr>
          <w:rFonts w:ascii="Times New Roman" w:eastAsia="宋体" w:hAnsi="宋体" w:cs="Times New Roman"/>
          <w:sz w:val="24"/>
          <w:szCs w:val="24"/>
        </w:rPr>
        <w:t>（</w:t>
      </w:r>
      <w:r w:rsidRPr="009370AD">
        <w:rPr>
          <w:rFonts w:ascii="Times New Roman" w:eastAsia="宋体" w:hAnsi="Times New Roman" w:cs="Times New Roman"/>
          <w:sz w:val="24"/>
          <w:szCs w:val="24"/>
        </w:rPr>
        <w:t>b</w:t>
      </w:r>
      <w:r w:rsidRPr="009370AD">
        <w:rPr>
          <w:rFonts w:ascii="Times New Roman" w:eastAsia="宋体" w:hAnsi="宋体" w:cs="Times New Roman"/>
          <w:sz w:val="24"/>
          <w:szCs w:val="24"/>
        </w:rPr>
        <w:t>）对应测试数据的运行结果截图</w:t>
      </w:r>
    </w:p>
    <w:p w14:paraId="4369B84E" w14:textId="6CCC34E4" w:rsidR="009370AD" w:rsidRDefault="009370AD" w:rsidP="009370AD">
      <w:pPr>
        <w:ind w:left="780"/>
      </w:pPr>
      <w:r w:rsidRPr="009370AD">
        <w:rPr>
          <w:noProof/>
        </w:rPr>
        <w:drawing>
          <wp:inline distT="0" distB="0" distL="0" distR="0" wp14:anchorId="6273A78E" wp14:editId="09EFD412">
            <wp:extent cx="3657788" cy="136214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57788" cy="1362145"/>
                    </a:xfrm>
                    <a:prstGeom prst="rect">
                      <a:avLst/>
                    </a:prstGeom>
                  </pic:spPr>
                </pic:pic>
              </a:graphicData>
            </a:graphic>
          </wp:inline>
        </w:drawing>
      </w:r>
    </w:p>
    <w:p w14:paraId="340B33A4" w14:textId="77777777" w:rsidR="009370AD" w:rsidRPr="009370AD" w:rsidRDefault="009370AD" w:rsidP="009370AD">
      <w:pPr>
        <w:snapToGrid w:val="0"/>
        <w:spacing w:afterLines="25" w:after="78" w:line="360" w:lineRule="auto"/>
        <w:ind w:firstLine="420"/>
        <w:rPr>
          <w:rFonts w:ascii="Times New Roman" w:eastAsia="宋体" w:hAnsi="Times New Roman" w:cs="Times New Roman"/>
          <w:b/>
          <w:sz w:val="24"/>
          <w:szCs w:val="24"/>
        </w:rPr>
      </w:pPr>
      <w:r w:rsidRPr="009370AD">
        <w:rPr>
          <w:rFonts w:ascii="Times New Roman" w:eastAsia="宋体" w:hAnsi="Times New Roman" w:cs="Times New Roman" w:hint="eastAsia"/>
          <w:b/>
          <w:sz w:val="24"/>
          <w:szCs w:val="24"/>
        </w:rPr>
        <w:t xml:space="preserve">4. </w:t>
      </w:r>
      <w:r w:rsidRPr="009370AD">
        <w:rPr>
          <w:rFonts w:ascii="Times New Roman" w:eastAsia="宋体" w:hAnsi="Times New Roman" w:cs="Times New Roman" w:hint="eastAsia"/>
          <w:b/>
          <w:sz w:val="24"/>
          <w:szCs w:val="24"/>
        </w:rPr>
        <w:t>选做题</w:t>
      </w:r>
    </w:p>
    <w:p w14:paraId="2CC8F40B" w14:textId="77777777" w:rsidR="009370AD" w:rsidRPr="009370AD" w:rsidRDefault="009370AD" w:rsidP="009370AD">
      <w:pPr>
        <w:spacing w:line="360" w:lineRule="auto"/>
        <w:ind w:firstLine="420"/>
        <w:rPr>
          <w:rFonts w:ascii="Times New Roman" w:eastAsia="宋体" w:hAnsi="宋体" w:cs="Times New Roman"/>
          <w:sz w:val="24"/>
          <w:szCs w:val="24"/>
        </w:rPr>
      </w:pPr>
      <w:r w:rsidRPr="009370AD">
        <w:rPr>
          <w:rFonts w:ascii="Times New Roman" w:eastAsia="宋体" w:hAnsi="宋体" w:cs="Times New Roman" w:hint="eastAsia"/>
          <w:sz w:val="24"/>
          <w:szCs w:val="24"/>
        </w:rPr>
        <w:t>某加密算法对数据按字节进行加密，具体为：对字节的</w:t>
      </w:r>
      <w:r w:rsidRPr="009370AD">
        <w:rPr>
          <w:rFonts w:ascii="Times New Roman" w:eastAsia="宋体" w:hAnsi="宋体" w:cs="Times New Roman" w:hint="eastAsia"/>
          <w:sz w:val="24"/>
          <w:szCs w:val="24"/>
        </w:rPr>
        <w:t>8</w:t>
      </w:r>
      <w:r w:rsidRPr="009370AD">
        <w:rPr>
          <w:rFonts w:ascii="Times New Roman" w:eastAsia="宋体" w:hAnsi="宋体" w:cs="Times New Roman" w:hint="eastAsia"/>
          <w:sz w:val="24"/>
          <w:szCs w:val="24"/>
        </w:rPr>
        <w:t>个二进制位从右向左用</w:t>
      </w:r>
      <w:r w:rsidRPr="009370AD">
        <w:rPr>
          <w:rFonts w:ascii="Times New Roman" w:eastAsia="宋体" w:hAnsi="宋体" w:cs="Times New Roman" w:hint="eastAsia"/>
          <w:sz w:val="24"/>
          <w:szCs w:val="24"/>
        </w:rPr>
        <w:t>0</w:t>
      </w:r>
      <w:r w:rsidRPr="009370AD">
        <w:rPr>
          <w:rFonts w:ascii="Times New Roman" w:eastAsia="宋体" w:hAnsi="宋体" w:cs="Times New Roman" w:hint="eastAsia"/>
          <w:sz w:val="24"/>
          <w:szCs w:val="24"/>
        </w:rPr>
        <w:t>～</w:t>
      </w:r>
      <w:r w:rsidRPr="009370AD">
        <w:rPr>
          <w:rFonts w:ascii="Times New Roman" w:eastAsia="宋体" w:hAnsi="宋体" w:cs="Times New Roman" w:hint="eastAsia"/>
          <w:sz w:val="24"/>
          <w:szCs w:val="24"/>
        </w:rPr>
        <w:t>7</w:t>
      </w:r>
      <w:r w:rsidRPr="009370AD">
        <w:rPr>
          <w:rFonts w:ascii="Times New Roman" w:eastAsia="宋体" w:hAnsi="宋体" w:cs="Times New Roman" w:hint="eastAsia"/>
          <w:sz w:val="24"/>
          <w:szCs w:val="24"/>
        </w:rPr>
        <w:t>编号，先将</w:t>
      </w:r>
      <w:r w:rsidRPr="009370AD">
        <w:rPr>
          <w:rFonts w:ascii="Times New Roman" w:eastAsia="宋体" w:hAnsi="宋体" w:cs="Times New Roman" w:hint="eastAsia"/>
          <w:sz w:val="24"/>
          <w:szCs w:val="24"/>
        </w:rPr>
        <w:t>0</w:t>
      </w:r>
      <w:r w:rsidRPr="009370AD">
        <w:rPr>
          <w:rFonts w:ascii="Times New Roman" w:eastAsia="宋体" w:hAnsi="宋体" w:cs="Times New Roman" w:hint="eastAsia"/>
          <w:sz w:val="24"/>
          <w:szCs w:val="24"/>
        </w:rPr>
        <w:t>、</w:t>
      </w:r>
      <w:r w:rsidRPr="009370AD">
        <w:rPr>
          <w:rFonts w:ascii="Times New Roman" w:eastAsia="宋体" w:hAnsi="宋体" w:cs="Times New Roman" w:hint="eastAsia"/>
          <w:sz w:val="24"/>
          <w:szCs w:val="24"/>
        </w:rPr>
        <w:t>2</w:t>
      </w:r>
      <w:r w:rsidRPr="009370AD">
        <w:rPr>
          <w:rFonts w:ascii="Times New Roman" w:eastAsia="宋体" w:hAnsi="宋体" w:cs="Times New Roman" w:hint="eastAsia"/>
          <w:sz w:val="24"/>
          <w:szCs w:val="24"/>
        </w:rPr>
        <w:t>、</w:t>
      </w:r>
      <w:r w:rsidRPr="009370AD">
        <w:rPr>
          <w:rFonts w:ascii="Times New Roman" w:eastAsia="宋体" w:hAnsi="宋体" w:cs="Times New Roman" w:hint="eastAsia"/>
          <w:sz w:val="24"/>
          <w:szCs w:val="24"/>
        </w:rPr>
        <w:t>4</w:t>
      </w:r>
      <w:r w:rsidRPr="009370AD">
        <w:rPr>
          <w:rFonts w:ascii="Times New Roman" w:eastAsia="宋体" w:hAnsi="宋体" w:cs="Times New Roman" w:hint="eastAsia"/>
          <w:sz w:val="24"/>
          <w:szCs w:val="24"/>
        </w:rPr>
        <w:t>位分别与</w:t>
      </w:r>
      <w:r w:rsidRPr="009370AD">
        <w:rPr>
          <w:rFonts w:ascii="Times New Roman" w:eastAsia="宋体" w:hAnsi="宋体" w:cs="Times New Roman" w:hint="eastAsia"/>
          <w:sz w:val="24"/>
          <w:szCs w:val="24"/>
        </w:rPr>
        <w:t>1</w:t>
      </w:r>
      <w:r w:rsidRPr="009370AD">
        <w:rPr>
          <w:rFonts w:ascii="Times New Roman" w:eastAsia="宋体" w:hAnsi="宋体" w:cs="Times New Roman" w:hint="eastAsia"/>
          <w:sz w:val="24"/>
          <w:szCs w:val="24"/>
        </w:rPr>
        <w:t>、</w:t>
      </w:r>
      <w:r w:rsidRPr="009370AD">
        <w:rPr>
          <w:rFonts w:ascii="Times New Roman" w:eastAsia="宋体" w:hAnsi="宋体" w:cs="Times New Roman" w:hint="eastAsia"/>
          <w:sz w:val="24"/>
          <w:szCs w:val="24"/>
        </w:rPr>
        <w:t>3</w:t>
      </w:r>
      <w:r w:rsidRPr="009370AD">
        <w:rPr>
          <w:rFonts w:ascii="Times New Roman" w:eastAsia="宋体" w:hAnsi="宋体" w:cs="Times New Roman" w:hint="eastAsia"/>
          <w:sz w:val="24"/>
          <w:szCs w:val="24"/>
        </w:rPr>
        <w:t>、</w:t>
      </w:r>
      <w:r w:rsidRPr="009370AD">
        <w:rPr>
          <w:rFonts w:ascii="Times New Roman" w:eastAsia="宋体" w:hAnsi="宋体" w:cs="Times New Roman" w:hint="eastAsia"/>
          <w:sz w:val="24"/>
          <w:szCs w:val="24"/>
        </w:rPr>
        <w:t>5</w:t>
      </w:r>
      <w:r w:rsidRPr="009370AD">
        <w:rPr>
          <w:rFonts w:ascii="Times New Roman" w:eastAsia="宋体" w:hAnsi="宋体" w:cs="Times New Roman" w:hint="eastAsia"/>
          <w:sz w:val="24"/>
          <w:szCs w:val="24"/>
        </w:rPr>
        <w:t>位两两对应交换，接着对</w:t>
      </w:r>
      <w:r w:rsidRPr="009370AD">
        <w:rPr>
          <w:rFonts w:ascii="Times New Roman" w:eastAsia="宋体" w:hAnsi="宋体" w:cs="Times New Roman" w:hint="eastAsia"/>
          <w:sz w:val="24"/>
          <w:szCs w:val="24"/>
        </w:rPr>
        <w:t>0</w:t>
      </w:r>
      <w:r w:rsidRPr="009370AD">
        <w:rPr>
          <w:rFonts w:ascii="Times New Roman" w:eastAsia="宋体" w:hAnsi="宋体" w:cs="Times New Roman" w:hint="eastAsia"/>
          <w:sz w:val="24"/>
          <w:szCs w:val="24"/>
        </w:rPr>
        <w:t>～</w:t>
      </w:r>
      <w:r w:rsidRPr="009370AD">
        <w:rPr>
          <w:rFonts w:ascii="Times New Roman" w:eastAsia="宋体" w:hAnsi="宋体" w:cs="Times New Roman" w:hint="eastAsia"/>
          <w:sz w:val="24"/>
          <w:szCs w:val="24"/>
        </w:rPr>
        <w:t>5</w:t>
      </w:r>
      <w:r w:rsidRPr="009370AD">
        <w:rPr>
          <w:rFonts w:ascii="Times New Roman" w:eastAsia="宋体" w:hAnsi="宋体" w:cs="Times New Roman" w:hint="eastAsia"/>
          <w:sz w:val="24"/>
          <w:szCs w:val="24"/>
        </w:rPr>
        <w:lastRenderedPageBreak/>
        <w:t>位进行循环左移（左边移出的位接在右边），循环左移的位数有</w:t>
      </w:r>
      <w:r w:rsidRPr="009370AD">
        <w:rPr>
          <w:rFonts w:ascii="Times New Roman" w:eastAsia="宋体" w:hAnsi="宋体" w:cs="Times New Roman" w:hint="eastAsia"/>
          <w:sz w:val="24"/>
          <w:szCs w:val="24"/>
        </w:rPr>
        <w:t>6</w:t>
      </w:r>
      <w:r w:rsidRPr="009370AD">
        <w:rPr>
          <w:rFonts w:ascii="Times New Roman" w:eastAsia="宋体" w:hAnsi="宋体" w:cs="Times New Roman" w:hint="eastAsia"/>
          <w:sz w:val="24"/>
          <w:szCs w:val="24"/>
        </w:rPr>
        <w:t>、</w:t>
      </w:r>
      <w:r w:rsidRPr="009370AD">
        <w:rPr>
          <w:rFonts w:ascii="Times New Roman" w:eastAsia="宋体" w:hAnsi="宋体" w:cs="Times New Roman" w:hint="eastAsia"/>
          <w:sz w:val="24"/>
          <w:szCs w:val="24"/>
        </w:rPr>
        <w:t>7</w:t>
      </w:r>
      <w:r w:rsidRPr="009370AD">
        <w:rPr>
          <w:rFonts w:ascii="Times New Roman" w:eastAsia="宋体" w:hAnsi="宋体" w:cs="Times New Roman" w:hint="eastAsia"/>
          <w:sz w:val="24"/>
          <w:szCs w:val="24"/>
        </w:rPr>
        <w:t>两位的值决定。例如，若</w:t>
      </w:r>
      <w:r w:rsidRPr="009370AD">
        <w:rPr>
          <w:rFonts w:ascii="Times New Roman" w:eastAsia="宋体" w:hAnsi="宋体" w:cs="Times New Roman" w:hint="eastAsia"/>
          <w:sz w:val="24"/>
          <w:szCs w:val="24"/>
        </w:rPr>
        <w:t>6</w:t>
      </w:r>
      <w:r w:rsidRPr="009370AD">
        <w:rPr>
          <w:rFonts w:ascii="Times New Roman" w:eastAsia="宋体" w:hAnsi="宋体" w:cs="Times New Roman" w:hint="eastAsia"/>
          <w:sz w:val="24"/>
          <w:szCs w:val="24"/>
        </w:rPr>
        <w:t>、</w:t>
      </w:r>
      <w:r w:rsidRPr="009370AD">
        <w:rPr>
          <w:rFonts w:ascii="Times New Roman" w:eastAsia="宋体" w:hAnsi="宋体" w:cs="Times New Roman" w:hint="eastAsia"/>
          <w:sz w:val="24"/>
          <w:szCs w:val="24"/>
        </w:rPr>
        <w:t>7</w:t>
      </w:r>
      <w:r w:rsidRPr="009370AD">
        <w:rPr>
          <w:rFonts w:ascii="Times New Roman" w:eastAsia="宋体" w:hAnsi="宋体" w:cs="Times New Roman" w:hint="eastAsia"/>
          <w:sz w:val="24"/>
          <w:szCs w:val="24"/>
        </w:rPr>
        <w:t>位组成的二进制数为</w:t>
      </w:r>
      <w:r w:rsidRPr="009370AD">
        <w:rPr>
          <w:rFonts w:ascii="Times New Roman" w:eastAsia="宋体" w:hAnsi="宋体" w:cs="Times New Roman" w:hint="eastAsia"/>
          <w:sz w:val="24"/>
          <w:szCs w:val="24"/>
        </w:rPr>
        <w:t>0</w:t>
      </w:r>
      <w:r w:rsidRPr="009370AD">
        <w:rPr>
          <w:rFonts w:ascii="Times New Roman" w:eastAsia="宋体" w:hAnsi="宋体" w:cs="Times New Roman"/>
          <w:sz w:val="24"/>
          <w:szCs w:val="24"/>
        </w:rPr>
        <w:t>1</w:t>
      </w:r>
      <w:r w:rsidRPr="009370AD">
        <w:rPr>
          <w:rFonts w:ascii="Times New Roman" w:eastAsia="宋体" w:hAnsi="宋体" w:cs="Times New Roman" w:hint="eastAsia"/>
          <w:sz w:val="24"/>
          <w:szCs w:val="24"/>
        </w:rPr>
        <w:t>，则将</w:t>
      </w:r>
      <w:r w:rsidRPr="009370AD">
        <w:rPr>
          <w:rFonts w:ascii="Times New Roman" w:eastAsia="宋体" w:hAnsi="宋体" w:cs="Times New Roman" w:hint="eastAsia"/>
          <w:sz w:val="24"/>
          <w:szCs w:val="24"/>
        </w:rPr>
        <w:t>0</w:t>
      </w:r>
      <w:r w:rsidRPr="009370AD">
        <w:rPr>
          <w:rFonts w:ascii="Times New Roman" w:eastAsia="宋体" w:hAnsi="宋体" w:cs="Times New Roman" w:hint="eastAsia"/>
          <w:sz w:val="24"/>
          <w:szCs w:val="24"/>
        </w:rPr>
        <w:t>～</w:t>
      </w:r>
      <w:r w:rsidRPr="009370AD">
        <w:rPr>
          <w:rFonts w:ascii="Times New Roman" w:eastAsia="宋体" w:hAnsi="宋体" w:cs="Times New Roman" w:hint="eastAsia"/>
          <w:sz w:val="24"/>
          <w:szCs w:val="24"/>
        </w:rPr>
        <w:t>5</w:t>
      </w:r>
      <w:r w:rsidRPr="009370AD">
        <w:rPr>
          <w:rFonts w:ascii="Times New Roman" w:eastAsia="宋体" w:hAnsi="宋体" w:cs="Times New Roman" w:hint="eastAsia"/>
          <w:sz w:val="24"/>
          <w:szCs w:val="24"/>
        </w:rPr>
        <w:t>位左移</w:t>
      </w:r>
      <w:r w:rsidRPr="009370AD">
        <w:rPr>
          <w:rFonts w:ascii="Times New Roman" w:eastAsia="宋体" w:hAnsi="宋体" w:cs="Times New Roman" w:hint="eastAsia"/>
          <w:sz w:val="24"/>
          <w:szCs w:val="24"/>
        </w:rPr>
        <w:t>1</w:t>
      </w:r>
      <w:r w:rsidRPr="009370AD">
        <w:rPr>
          <w:rFonts w:ascii="Times New Roman" w:eastAsia="宋体" w:hAnsi="宋体" w:cs="Times New Roman" w:hint="eastAsia"/>
          <w:sz w:val="24"/>
          <w:szCs w:val="24"/>
        </w:rPr>
        <w:t>位，最后得到加密结果，如图</w:t>
      </w:r>
      <w:r w:rsidRPr="009370AD">
        <w:rPr>
          <w:rFonts w:ascii="Times New Roman" w:eastAsia="宋体" w:hAnsi="宋体" w:cs="Times New Roman"/>
          <w:sz w:val="24"/>
          <w:szCs w:val="24"/>
        </w:rPr>
        <w:t>1-1</w:t>
      </w:r>
      <w:r w:rsidRPr="009370AD">
        <w:rPr>
          <w:rFonts w:ascii="Times New Roman" w:eastAsia="宋体" w:hAnsi="宋体" w:cs="Times New Roman" w:hint="eastAsia"/>
          <w:sz w:val="24"/>
          <w:szCs w:val="24"/>
        </w:rPr>
        <w:t>所示。</w:t>
      </w:r>
    </w:p>
    <w:p w14:paraId="34471F31" w14:textId="539E1E6F" w:rsidR="009370AD" w:rsidRPr="009370AD" w:rsidRDefault="009370AD" w:rsidP="009370AD">
      <w:pPr>
        <w:spacing w:line="360" w:lineRule="auto"/>
        <w:rPr>
          <w:rFonts w:ascii="Times New Roman" w:eastAsia="宋体" w:hAnsi="Times New Roman" w:cs="Times New Roman"/>
          <w:sz w:val="24"/>
          <w:szCs w:val="24"/>
        </w:rPr>
      </w:pPr>
      <w:r w:rsidRPr="009370AD">
        <w:rPr>
          <w:rFonts w:ascii="Times New Roman" w:eastAsia="宋体" w:hAnsi="Times New Roman" w:cs="Times New Roman"/>
          <w:noProof/>
          <w:szCs w:val="24"/>
        </w:rPr>
        <w:drawing>
          <wp:inline distT="0" distB="0" distL="0" distR="0" wp14:anchorId="2C28CB47" wp14:editId="4DEB36B2">
            <wp:extent cx="4883150" cy="81280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83150" cy="812800"/>
                    </a:xfrm>
                    <a:prstGeom prst="rect">
                      <a:avLst/>
                    </a:prstGeom>
                    <a:noFill/>
                    <a:ln>
                      <a:noFill/>
                    </a:ln>
                    <a:effectLst/>
                  </pic:spPr>
                </pic:pic>
              </a:graphicData>
            </a:graphic>
          </wp:inline>
        </w:drawing>
      </w:r>
    </w:p>
    <w:p w14:paraId="2784626F" w14:textId="77777777" w:rsidR="009370AD" w:rsidRPr="009370AD" w:rsidRDefault="009370AD" w:rsidP="009370AD">
      <w:pPr>
        <w:spacing w:line="360" w:lineRule="auto"/>
        <w:jc w:val="center"/>
        <w:rPr>
          <w:rFonts w:ascii="Times New Roman" w:eastAsia="宋体" w:hAnsi="Times New Roman" w:cs="Times New Roman"/>
          <w:sz w:val="24"/>
          <w:szCs w:val="24"/>
        </w:rPr>
      </w:pPr>
      <w:r w:rsidRPr="009370AD">
        <w:rPr>
          <w:rFonts w:ascii="Times New Roman" w:eastAsia="宋体" w:hAnsi="Times New Roman" w:cs="Times New Roman" w:hint="eastAsia"/>
          <w:sz w:val="24"/>
          <w:szCs w:val="24"/>
        </w:rPr>
        <w:t>图</w:t>
      </w:r>
      <w:r w:rsidRPr="009370AD">
        <w:rPr>
          <w:rFonts w:ascii="Times New Roman" w:eastAsia="宋体" w:hAnsi="Times New Roman" w:cs="Times New Roman" w:hint="eastAsia"/>
          <w:sz w:val="24"/>
          <w:szCs w:val="24"/>
        </w:rPr>
        <w:t>1</w:t>
      </w:r>
      <w:r w:rsidRPr="009370AD">
        <w:rPr>
          <w:rFonts w:ascii="Times New Roman" w:eastAsia="宋体" w:hAnsi="Times New Roman" w:cs="Times New Roman"/>
          <w:sz w:val="24"/>
          <w:szCs w:val="24"/>
        </w:rPr>
        <w:t xml:space="preserve">-1 </w:t>
      </w:r>
      <w:r w:rsidRPr="009370AD">
        <w:rPr>
          <w:rFonts w:ascii="Times New Roman" w:eastAsia="宋体" w:hAnsi="Times New Roman" w:cs="Times New Roman" w:hint="eastAsia"/>
          <w:sz w:val="24"/>
          <w:szCs w:val="24"/>
        </w:rPr>
        <w:t>加密示意图</w:t>
      </w:r>
    </w:p>
    <w:p w14:paraId="1CC108AE" w14:textId="77777777" w:rsidR="009370AD" w:rsidRPr="009370AD" w:rsidRDefault="009370AD" w:rsidP="009370AD">
      <w:pPr>
        <w:spacing w:line="360" w:lineRule="auto"/>
        <w:ind w:firstLine="420"/>
        <w:rPr>
          <w:rFonts w:ascii="Times New Roman" w:eastAsia="宋体" w:hAnsi="Times New Roman" w:cs="Times New Roman"/>
          <w:sz w:val="24"/>
          <w:szCs w:val="24"/>
        </w:rPr>
      </w:pPr>
      <w:r w:rsidRPr="009370AD">
        <w:rPr>
          <w:rFonts w:ascii="Times New Roman" w:eastAsia="宋体" w:hAnsi="Times New Roman" w:cs="Times New Roman" w:hint="eastAsia"/>
          <w:sz w:val="24"/>
          <w:szCs w:val="24"/>
        </w:rPr>
        <w:t>输入一行明文字符串，按该算法进行加密后输出密文。例如，输入“</w:t>
      </w:r>
      <w:r w:rsidRPr="009370AD">
        <w:rPr>
          <w:rFonts w:ascii="Times New Roman" w:eastAsia="宋体" w:hAnsi="Times New Roman" w:cs="Times New Roman" w:hint="eastAsia"/>
          <w:sz w:val="24"/>
          <w:szCs w:val="24"/>
        </w:rPr>
        <w:t>abcd</w:t>
      </w:r>
      <w:r w:rsidRPr="009370AD">
        <w:rPr>
          <w:rFonts w:ascii="Times New Roman" w:eastAsia="宋体" w:hAnsi="Times New Roman" w:cs="Times New Roman" w:hint="eastAsia"/>
          <w:sz w:val="24"/>
          <w:szCs w:val="24"/>
        </w:rPr>
        <w:t>”，则输出“</w:t>
      </w:r>
      <w:r w:rsidRPr="009370AD">
        <w:rPr>
          <w:rFonts w:ascii="Times New Roman" w:eastAsia="宋体" w:hAnsi="Times New Roman" w:cs="Times New Roman" w:hint="eastAsia"/>
          <w:sz w:val="24"/>
          <w:szCs w:val="24"/>
        </w:rPr>
        <w:t>dbfp</w:t>
      </w:r>
      <w:r w:rsidRPr="009370AD">
        <w:rPr>
          <w:rFonts w:ascii="Times New Roman" w:eastAsia="宋体" w:hAnsi="Times New Roman" w:cs="Times New Roman" w:hint="eastAsia"/>
          <w:sz w:val="24"/>
          <w:szCs w:val="24"/>
        </w:rPr>
        <w:t>”。</w:t>
      </w:r>
    </w:p>
    <w:p w14:paraId="29D07D8D" w14:textId="1BBD010F" w:rsidR="00F87A97" w:rsidRDefault="009370AD" w:rsidP="00F87A97">
      <w:pPr>
        <w:pStyle w:val="a8"/>
        <w:numPr>
          <w:ilvl w:val="0"/>
          <w:numId w:val="5"/>
        </w:numPr>
        <w:ind w:firstLineChars="0"/>
      </w:pPr>
      <w:r>
        <w:rPr>
          <w:rFonts w:hint="eastAsia"/>
        </w:rPr>
        <w:t>解题思路：</w:t>
      </w:r>
      <w:r w:rsidR="00F87A97">
        <w:rPr>
          <w:rFonts w:hint="eastAsia"/>
        </w:rPr>
        <w:t>输入字符串，再用指针和for循环对字符串中的字符依次操作，操作过程如下：</w:t>
      </w:r>
    </w:p>
    <w:p w14:paraId="7115FE78" w14:textId="29ABF774" w:rsidR="009370AD" w:rsidRDefault="00F87A97" w:rsidP="00F87A97">
      <w:pPr>
        <w:ind w:left="1080" w:firstLine="60"/>
      </w:pPr>
      <w:r>
        <w:rPr>
          <w:rFonts w:hint="eastAsia"/>
        </w:rPr>
        <w:t>1</w:t>
      </w:r>
      <w:r>
        <w:t>.</w:t>
      </w:r>
      <w:r>
        <w:rPr>
          <w:rFonts w:hint="eastAsia"/>
        </w:rPr>
        <w:t>先用逻辑尺将</w:t>
      </w:r>
      <w:r>
        <w:t>0</w:t>
      </w:r>
      <w:r>
        <w:rPr>
          <w:rFonts w:hint="eastAsia"/>
        </w:rPr>
        <w:t>,</w:t>
      </w:r>
      <w:r>
        <w:t>2</w:t>
      </w:r>
      <w:r>
        <w:rPr>
          <w:rFonts w:hint="eastAsia"/>
        </w:rPr>
        <w:t>,</w:t>
      </w:r>
      <w:r>
        <w:t>4</w:t>
      </w:r>
      <w:r>
        <w:rPr>
          <w:rFonts w:hint="eastAsia"/>
        </w:rPr>
        <w:t>位与1,</w:t>
      </w:r>
      <w:r>
        <w:t>3</w:t>
      </w:r>
      <w:r>
        <w:rPr>
          <w:rFonts w:hint="eastAsia"/>
        </w:rPr>
        <w:t>,</w:t>
      </w:r>
      <w:r>
        <w:t>5</w:t>
      </w:r>
      <w:r>
        <w:rPr>
          <w:rFonts w:hint="eastAsia"/>
        </w:rPr>
        <w:t>位都取出来，再相应的交换位置，取出</w:t>
      </w:r>
      <w:r>
        <w:t>67</w:t>
      </w:r>
      <w:r>
        <w:rPr>
          <w:rFonts w:hint="eastAsia"/>
        </w:rPr>
        <w:t>位，然后将分解出来的数重新组合在一起，完成了对应位置的交换。然后我们实现循环左移。</w:t>
      </w:r>
    </w:p>
    <w:p w14:paraId="0AA7C15F" w14:textId="763831F0" w:rsidR="00F87A97" w:rsidRDefault="00F87A97" w:rsidP="00F87A97">
      <w:pPr>
        <w:ind w:left="1080" w:firstLine="60"/>
      </w:pPr>
      <w:r>
        <w:rPr>
          <w:rFonts w:hint="eastAsia"/>
        </w:rPr>
        <w:t>2</w:t>
      </w:r>
      <w:r>
        <w:t>.</w:t>
      </w:r>
      <w:r>
        <w:rPr>
          <w:rFonts w:hint="eastAsia"/>
        </w:rPr>
        <w:t>将已取出的6</w:t>
      </w:r>
      <w:r>
        <w:t>7</w:t>
      </w:r>
      <w:r>
        <w:rPr>
          <w:rFonts w:hint="eastAsia"/>
        </w:rPr>
        <w:t>位向右端靠齐，得到需要左移的位数，改左移的位数赋值在j上，再将重新组合过一次的字符串的</w:t>
      </w:r>
      <w:r>
        <w:t>0</w:t>
      </w:r>
      <w:r>
        <w:rPr>
          <w:rFonts w:hint="eastAsia"/>
        </w:rPr>
        <w:t>~</w:t>
      </w:r>
      <w:r>
        <w:t>5</w:t>
      </w:r>
      <w:r>
        <w:rPr>
          <w:rFonts w:hint="eastAsia"/>
        </w:rPr>
        <w:t>位取出</w:t>
      </w:r>
      <w:r w:rsidR="003329A7">
        <w:rPr>
          <w:rFonts w:hint="eastAsia"/>
        </w:rPr>
        <w:t>，通过表达式</w:t>
      </w:r>
    </w:p>
    <w:p w14:paraId="48374F6C" w14:textId="5A041AC4" w:rsidR="003329A7" w:rsidRDefault="003329A7" w:rsidP="003329A7">
      <w:pPr>
        <w:widowControl/>
        <w:shd w:val="clear" w:color="auto" w:fill="FFFFFF"/>
        <w:spacing w:line="285" w:lineRule="atLeast"/>
        <w:ind w:left="720" w:firstLine="420"/>
        <w:jc w:val="left"/>
        <w:rPr>
          <w:rFonts w:ascii="Consolas" w:eastAsia="宋体" w:hAnsi="Consolas" w:cs="宋体"/>
          <w:color w:val="001080"/>
          <w:kern w:val="0"/>
          <w:szCs w:val="21"/>
        </w:rPr>
      </w:pP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mask</w:t>
      </w:r>
      <w:r w:rsidRPr="003329A7">
        <w:rPr>
          <w:rFonts w:ascii="Consolas" w:eastAsia="宋体" w:hAnsi="Consolas" w:cs="宋体"/>
          <w:color w:val="000000"/>
          <w:kern w:val="0"/>
          <w:szCs w:val="21"/>
        </w:rPr>
        <w:t>&amp;</w:t>
      </w:r>
      <w:r w:rsidRPr="003329A7">
        <w:rPr>
          <w:rFonts w:ascii="Consolas" w:eastAsia="宋体" w:hAnsi="Consolas" w:cs="宋体"/>
          <w:color w:val="001080"/>
          <w:kern w:val="0"/>
          <w:szCs w:val="21"/>
        </w:rPr>
        <w:t>num</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i</w:t>
      </w:r>
      <w:r w:rsidRPr="003329A7">
        <w:rPr>
          <w:rFonts w:ascii="Consolas" w:eastAsia="宋体" w:hAnsi="Consolas" w:cs="宋体"/>
          <w:color w:val="000000"/>
          <w:kern w:val="0"/>
          <w:szCs w:val="21"/>
        </w:rPr>
        <w:t>])&lt;&lt;</w:t>
      </w:r>
      <w:r w:rsidRPr="003329A7">
        <w:rPr>
          <w:rFonts w:ascii="Consolas" w:eastAsia="宋体" w:hAnsi="Consolas" w:cs="宋体"/>
          <w:color w:val="001080"/>
          <w:kern w:val="0"/>
          <w:szCs w:val="21"/>
        </w:rPr>
        <w:t>j</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mask</w:t>
      </w:r>
      <w:r w:rsidRPr="003329A7">
        <w:rPr>
          <w:rFonts w:ascii="Consolas" w:eastAsia="宋体" w:hAnsi="Consolas" w:cs="宋体"/>
          <w:color w:val="000000"/>
          <w:kern w:val="0"/>
          <w:szCs w:val="21"/>
        </w:rPr>
        <w:t>&amp;</w:t>
      </w:r>
      <w:r w:rsidRPr="003329A7">
        <w:rPr>
          <w:rFonts w:ascii="Consolas" w:eastAsia="宋体" w:hAnsi="Consolas" w:cs="宋体"/>
          <w:color w:val="001080"/>
          <w:kern w:val="0"/>
          <w:szCs w:val="21"/>
        </w:rPr>
        <w:t>num</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i</w:t>
      </w:r>
      <w:r w:rsidRPr="003329A7">
        <w:rPr>
          <w:rFonts w:ascii="Consolas" w:eastAsia="宋体" w:hAnsi="Consolas" w:cs="宋体"/>
          <w:color w:val="000000"/>
          <w:kern w:val="0"/>
          <w:szCs w:val="21"/>
        </w:rPr>
        <w:t>])&gt;&gt;</w:t>
      </w:r>
      <w:r w:rsidRPr="003329A7">
        <w:rPr>
          <w:rFonts w:ascii="Consolas" w:eastAsia="宋体" w:hAnsi="Consolas" w:cs="宋体"/>
          <w:color w:val="098658"/>
          <w:kern w:val="0"/>
          <w:szCs w:val="21"/>
        </w:rPr>
        <w:t>6</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j</w:t>
      </w:r>
      <w:r w:rsidRPr="003329A7">
        <w:rPr>
          <w:rFonts w:ascii="Consolas" w:eastAsia="宋体" w:hAnsi="Consolas" w:cs="宋体"/>
          <w:color w:val="000000"/>
          <w:kern w:val="0"/>
          <w:szCs w:val="21"/>
        </w:rPr>
        <w:t>)&amp;</w:t>
      </w:r>
      <w:r w:rsidRPr="003329A7">
        <w:rPr>
          <w:rFonts w:ascii="Consolas" w:eastAsia="宋体" w:hAnsi="Consolas" w:cs="宋体"/>
          <w:color w:val="001080"/>
          <w:kern w:val="0"/>
          <w:szCs w:val="21"/>
        </w:rPr>
        <w:t>mask</w:t>
      </w:r>
    </w:p>
    <w:p w14:paraId="6A83C737" w14:textId="68DDE5E7" w:rsidR="003329A7" w:rsidRDefault="003329A7" w:rsidP="003329A7">
      <w:pPr>
        <w:widowControl/>
        <w:shd w:val="clear" w:color="auto" w:fill="FFFFFF"/>
        <w:spacing w:line="285" w:lineRule="atLeast"/>
        <w:ind w:left="1140"/>
        <w:jc w:val="left"/>
        <w:rPr>
          <w:rFonts w:asciiTheme="minorEastAsia" w:hAnsiTheme="minorEastAsia" w:cs="宋体"/>
          <w:kern w:val="0"/>
          <w:szCs w:val="21"/>
        </w:rPr>
      </w:pPr>
      <w:r w:rsidRPr="003329A7">
        <w:rPr>
          <w:rFonts w:asciiTheme="minorEastAsia" w:hAnsiTheme="minorEastAsia" w:cs="宋体" w:hint="eastAsia"/>
          <w:kern w:val="0"/>
          <w:szCs w:val="21"/>
        </w:rPr>
        <w:t>实现了循环左移，</w:t>
      </w:r>
      <w:r>
        <w:rPr>
          <w:rFonts w:asciiTheme="minorEastAsia" w:hAnsiTheme="minorEastAsia" w:cs="宋体" w:hint="eastAsia"/>
          <w:kern w:val="0"/>
          <w:szCs w:val="21"/>
        </w:rPr>
        <w:t>其中mask为0x</w:t>
      </w:r>
      <w:r>
        <w:rPr>
          <w:rFonts w:asciiTheme="minorEastAsia" w:hAnsiTheme="minorEastAsia" w:cs="宋体"/>
          <w:kern w:val="0"/>
          <w:szCs w:val="21"/>
        </w:rPr>
        <w:t>3f;</w:t>
      </w:r>
      <w:r>
        <w:rPr>
          <w:rFonts w:asciiTheme="minorEastAsia" w:hAnsiTheme="minorEastAsia" w:cs="宋体" w:hint="eastAsia"/>
          <w:kern w:val="0"/>
          <w:szCs w:val="21"/>
        </w:rPr>
        <w:t>二进制表示为0</w:t>
      </w:r>
      <w:r>
        <w:rPr>
          <w:rFonts w:asciiTheme="minorEastAsia" w:hAnsiTheme="minorEastAsia" w:cs="宋体"/>
          <w:kern w:val="0"/>
          <w:szCs w:val="21"/>
        </w:rPr>
        <w:t>0111111</w:t>
      </w:r>
      <w:r>
        <w:rPr>
          <w:rFonts w:asciiTheme="minorEastAsia" w:hAnsiTheme="minorEastAsia" w:cs="宋体" w:hint="eastAsia"/>
          <w:kern w:val="0"/>
          <w:szCs w:val="21"/>
        </w:rPr>
        <w:t>，可以将字符的0~</w:t>
      </w:r>
      <w:r>
        <w:rPr>
          <w:rFonts w:asciiTheme="minorEastAsia" w:hAnsiTheme="minorEastAsia" w:cs="宋体"/>
          <w:kern w:val="0"/>
          <w:szCs w:val="21"/>
        </w:rPr>
        <w:t>5</w:t>
      </w:r>
      <w:r>
        <w:rPr>
          <w:rFonts w:asciiTheme="minorEastAsia" w:hAnsiTheme="minorEastAsia" w:cs="宋体" w:hint="eastAsia"/>
          <w:kern w:val="0"/>
          <w:szCs w:val="21"/>
        </w:rPr>
        <w:t>位取出。</w:t>
      </w:r>
    </w:p>
    <w:p w14:paraId="23C9B1AD" w14:textId="12A28609" w:rsidR="003329A7" w:rsidRDefault="003329A7" w:rsidP="003329A7">
      <w:pPr>
        <w:widowControl/>
        <w:shd w:val="clear" w:color="auto" w:fill="FFFFFF"/>
        <w:spacing w:line="285" w:lineRule="atLeast"/>
        <w:ind w:left="1140"/>
        <w:jc w:val="left"/>
        <w:rPr>
          <w:rFonts w:asciiTheme="minorEastAsia" w:hAnsiTheme="minorEastAsia" w:cs="宋体"/>
          <w:kern w:val="0"/>
          <w:szCs w:val="21"/>
        </w:rPr>
      </w:pPr>
      <w:r>
        <w:rPr>
          <w:rFonts w:asciiTheme="minorEastAsia" w:hAnsiTheme="minorEastAsia" w:cs="宋体" w:hint="eastAsia"/>
          <w:kern w:val="0"/>
          <w:szCs w:val="21"/>
        </w:rPr>
        <w:t>3．最后将循环左移后的0~</w:t>
      </w:r>
      <w:r>
        <w:rPr>
          <w:rFonts w:asciiTheme="minorEastAsia" w:hAnsiTheme="minorEastAsia" w:cs="宋体"/>
          <w:kern w:val="0"/>
          <w:szCs w:val="21"/>
        </w:rPr>
        <w:t>5</w:t>
      </w:r>
      <w:r>
        <w:rPr>
          <w:rFonts w:asciiTheme="minorEastAsia" w:hAnsiTheme="minorEastAsia" w:cs="宋体" w:hint="eastAsia"/>
          <w:kern w:val="0"/>
          <w:szCs w:val="21"/>
        </w:rPr>
        <w:t>位数与6~</w:t>
      </w:r>
      <w:r>
        <w:rPr>
          <w:rFonts w:asciiTheme="minorEastAsia" w:hAnsiTheme="minorEastAsia" w:cs="宋体"/>
          <w:kern w:val="0"/>
          <w:szCs w:val="21"/>
        </w:rPr>
        <w:t>7</w:t>
      </w:r>
      <w:r>
        <w:rPr>
          <w:rFonts w:asciiTheme="minorEastAsia" w:hAnsiTheme="minorEastAsia" w:cs="宋体" w:hint="eastAsia"/>
          <w:kern w:val="0"/>
          <w:szCs w:val="21"/>
        </w:rPr>
        <w:t>位数重新组合，实现了数据的加密。</w:t>
      </w:r>
    </w:p>
    <w:p w14:paraId="7FFCD484" w14:textId="4E77EFB6" w:rsidR="003329A7" w:rsidRDefault="003329A7" w:rsidP="003329A7">
      <w:pPr>
        <w:widowControl/>
        <w:shd w:val="clear" w:color="auto" w:fill="FFFFFF"/>
        <w:spacing w:line="285" w:lineRule="atLeast"/>
        <w:ind w:left="1140"/>
        <w:jc w:val="left"/>
        <w:rPr>
          <w:rFonts w:asciiTheme="minorEastAsia" w:hAnsiTheme="minorEastAsia" w:cs="宋体"/>
          <w:kern w:val="0"/>
          <w:szCs w:val="21"/>
        </w:rPr>
      </w:pPr>
      <w:r>
        <w:rPr>
          <w:rFonts w:asciiTheme="minorEastAsia" w:hAnsiTheme="minorEastAsia" w:cs="宋体" w:hint="eastAsia"/>
          <w:kern w:val="0"/>
          <w:szCs w:val="21"/>
        </w:rPr>
        <w:t>4</w:t>
      </w:r>
      <w:r>
        <w:rPr>
          <w:rFonts w:asciiTheme="minorEastAsia" w:hAnsiTheme="minorEastAsia" w:cs="宋体"/>
          <w:kern w:val="0"/>
          <w:szCs w:val="21"/>
        </w:rPr>
        <w:t>.</w:t>
      </w:r>
      <w:r>
        <w:rPr>
          <w:rFonts w:asciiTheme="minorEastAsia" w:hAnsiTheme="minorEastAsia" w:cs="宋体" w:hint="eastAsia"/>
          <w:kern w:val="0"/>
          <w:szCs w:val="21"/>
        </w:rPr>
        <w:t>程序依次对每个数据进行加密后，再将新组成的字符串输出。</w:t>
      </w:r>
    </w:p>
    <w:p w14:paraId="704E951B" w14:textId="78027DD6" w:rsidR="003329A7" w:rsidRPr="003329A7" w:rsidRDefault="003329A7" w:rsidP="003329A7">
      <w:pPr>
        <w:widowControl/>
        <w:shd w:val="clear" w:color="auto" w:fill="FFFFFF"/>
        <w:spacing w:line="285" w:lineRule="atLeast"/>
        <w:jc w:val="left"/>
        <w:rPr>
          <w:rFonts w:asciiTheme="minorEastAsia" w:hAnsiTheme="minorEastAsia" w:cs="宋体"/>
          <w:kern w:val="0"/>
          <w:szCs w:val="21"/>
        </w:rPr>
      </w:pPr>
      <w:r>
        <w:rPr>
          <w:rFonts w:asciiTheme="minorEastAsia" w:hAnsiTheme="minorEastAsia" w:cs="宋体"/>
          <w:kern w:val="0"/>
          <w:szCs w:val="21"/>
        </w:rPr>
        <w:tab/>
      </w:r>
      <w:r>
        <w:rPr>
          <w:rFonts w:asciiTheme="minorEastAsia" w:hAnsiTheme="minorEastAsia" w:cs="宋体"/>
          <w:kern w:val="0"/>
          <w:szCs w:val="21"/>
        </w:rPr>
        <w:tab/>
        <w:t>2</w:t>
      </w:r>
      <w:r>
        <w:rPr>
          <w:rFonts w:asciiTheme="minorEastAsia" w:hAnsiTheme="minorEastAsia" w:cs="宋体" w:hint="eastAsia"/>
          <w:kern w:val="0"/>
          <w:szCs w:val="21"/>
        </w:rPr>
        <w:t>）源程序代码：</w:t>
      </w:r>
    </w:p>
    <w:p w14:paraId="1CA1DF80"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AF00DB"/>
          <w:kern w:val="0"/>
          <w:szCs w:val="21"/>
        </w:rPr>
        <w:t>#include</w:t>
      </w:r>
      <w:r w:rsidRPr="003329A7">
        <w:rPr>
          <w:rFonts w:ascii="Consolas" w:eastAsia="宋体" w:hAnsi="Consolas" w:cs="宋体"/>
          <w:color w:val="A31515"/>
          <w:kern w:val="0"/>
          <w:szCs w:val="21"/>
        </w:rPr>
        <w:t>&lt;stdio.h&gt;</w:t>
      </w:r>
    </w:p>
    <w:p w14:paraId="0907F9E2"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FF"/>
          <w:kern w:val="0"/>
          <w:szCs w:val="21"/>
        </w:rPr>
        <w:t>int</w:t>
      </w:r>
      <w:r w:rsidRPr="003329A7">
        <w:rPr>
          <w:rFonts w:ascii="Consolas" w:eastAsia="宋体" w:hAnsi="Consolas" w:cs="宋体"/>
          <w:color w:val="000000"/>
          <w:kern w:val="0"/>
          <w:szCs w:val="21"/>
        </w:rPr>
        <w:t> </w:t>
      </w:r>
      <w:r w:rsidRPr="003329A7">
        <w:rPr>
          <w:rFonts w:ascii="Consolas" w:eastAsia="宋体" w:hAnsi="Consolas" w:cs="宋体"/>
          <w:color w:val="795E26"/>
          <w:kern w:val="0"/>
          <w:szCs w:val="21"/>
        </w:rPr>
        <w:t>main</w:t>
      </w:r>
      <w:r w:rsidRPr="003329A7">
        <w:rPr>
          <w:rFonts w:ascii="Consolas" w:eastAsia="宋体" w:hAnsi="Consolas" w:cs="宋体"/>
          <w:color w:val="000000"/>
          <w:kern w:val="0"/>
          <w:szCs w:val="21"/>
        </w:rPr>
        <w:t>()</w:t>
      </w:r>
    </w:p>
    <w:p w14:paraId="120A186A"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w:t>
      </w:r>
    </w:p>
    <w:p w14:paraId="28574EA9"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r w:rsidRPr="003329A7">
        <w:rPr>
          <w:rFonts w:ascii="Consolas" w:eastAsia="宋体" w:hAnsi="Consolas" w:cs="宋体"/>
          <w:color w:val="0000FF"/>
          <w:kern w:val="0"/>
          <w:szCs w:val="21"/>
        </w:rPr>
        <w:t>unsigned</w:t>
      </w:r>
      <w:r w:rsidRPr="003329A7">
        <w:rPr>
          <w:rFonts w:ascii="Consolas" w:eastAsia="宋体" w:hAnsi="Consolas" w:cs="宋体"/>
          <w:color w:val="000000"/>
          <w:kern w:val="0"/>
          <w:szCs w:val="21"/>
        </w:rPr>
        <w:t> </w:t>
      </w:r>
      <w:r w:rsidRPr="003329A7">
        <w:rPr>
          <w:rFonts w:ascii="Consolas" w:eastAsia="宋体" w:hAnsi="Consolas" w:cs="宋体"/>
          <w:color w:val="0000FF"/>
          <w:kern w:val="0"/>
          <w:szCs w:val="21"/>
        </w:rPr>
        <w:t>char</w:t>
      </w:r>
      <w:r w:rsidRPr="003329A7">
        <w:rPr>
          <w:rFonts w:ascii="Consolas" w:eastAsia="宋体" w:hAnsi="Consolas" w:cs="宋体"/>
          <w:color w:val="000000"/>
          <w:kern w:val="0"/>
          <w:szCs w:val="21"/>
        </w:rPr>
        <w:t> </w:t>
      </w:r>
      <w:r w:rsidRPr="003329A7">
        <w:rPr>
          <w:rFonts w:ascii="Consolas" w:eastAsia="宋体" w:hAnsi="Consolas" w:cs="宋体"/>
          <w:color w:val="001080"/>
          <w:kern w:val="0"/>
          <w:szCs w:val="21"/>
        </w:rPr>
        <w:t>num</w:t>
      </w:r>
      <w:r w:rsidRPr="003329A7">
        <w:rPr>
          <w:rFonts w:ascii="Consolas" w:eastAsia="宋体" w:hAnsi="Consolas" w:cs="宋体"/>
          <w:color w:val="000000"/>
          <w:kern w:val="0"/>
          <w:szCs w:val="21"/>
        </w:rPr>
        <w:t>[</w:t>
      </w:r>
      <w:r w:rsidRPr="003329A7">
        <w:rPr>
          <w:rFonts w:ascii="Consolas" w:eastAsia="宋体" w:hAnsi="Consolas" w:cs="宋体"/>
          <w:color w:val="098658"/>
          <w:kern w:val="0"/>
          <w:szCs w:val="21"/>
        </w:rPr>
        <w:t>5</w:t>
      </w:r>
      <w:r w:rsidRPr="003329A7">
        <w:rPr>
          <w:rFonts w:ascii="Consolas" w:eastAsia="宋体" w:hAnsi="Consolas" w:cs="宋体"/>
          <w:color w:val="000000"/>
          <w:kern w:val="0"/>
          <w:szCs w:val="21"/>
        </w:rPr>
        <w:t>];  </w:t>
      </w:r>
      <w:r w:rsidRPr="003329A7">
        <w:rPr>
          <w:rFonts w:ascii="Consolas" w:eastAsia="宋体" w:hAnsi="Consolas" w:cs="宋体"/>
          <w:color w:val="008000"/>
          <w:kern w:val="0"/>
          <w:szCs w:val="21"/>
        </w:rPr>
        <w:t>/*</w:t>
      </w:r>
      <w:r w:rsidRPr="003329A7">
        <w:rPr>
          <w:rFonts w:ascii="Consolas" w:eastAsia="宋体" w:hAnsi="Consolas" w:cs="宋体"/>
          <w:color w:val="008000"/>
          <w:kern w:val="0"/>
          <w:szCs w:val="21"/>
        </w:rPr>
        <w:t>待加密数</w:t>
      </w:r>
      <w:r w:rsidRPr="003329A7">
        <w:rPr>
          <w:rFonts w:ascii="Consolas" w:eastAsia="宋体" w:hAnsi="Consolas" w:cs="宋体"/>
          <w:color w:val="008000"/>
          <w:kern w:val="0"/>
          <w:szCs w:val="21"/>
        </w:rPr>
        <w:t>*/</w:t>
      </w:r>
    </w:p>
    <w:p w14:paraId="38716D0E"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r w:rsidRPr="003329A7">
        <w:rPr>
          <w:rFonts w:ascii="Consolas" w:eastAsia="宋体" w:hAnsi="Consolas" w:cs="宋体"/>
          <w:color w:val="0000FF"/>
          <w:kern w:val="0"/>
          <w:szCs w:val="21"/>
        </w:rPr>
        <w:t>unsigned</w:t>
      </w:r>
      <w:r w:rsidRPr="003329A7">
        <w:rPr>
          <w:rFonts w:ascii="Consolas" w:eastAsia="宋体" w:hAnsi="Consolas" w:cs="宋体"/>
          <w:color w:val="000000"/>
          <w:kern w:val="0"/>
          <w:szCs w:val="21"/>
        </w:rPr>
        <w:t> </w:t>
      </w:r>
      <w:r w:rsidRPr="003329A7">
        <w:rPr>
          <w:rFonts w:ascii="Consolas" w:eastAsia="宋体" w:hAnsi="Consolas" w:cs="宋体"/>
          <w:color w:val="0000FF"/>
          <w:kern w:val="0"/>
          <w:szCs w:val="21"/>
        </w:rPr>
        <w:t>char</w:t>
      </w:r>
      <w:r w:rsidRPr="003329A7">
        <w:rPr>
          <w:rFonts w:ascii="Consolas" w:eastAsia="宋体" w:hAnsi="Consolas" w:cs="宋体"/>
          <w:color w:val="000000"/>
          <w:kern w:val="0"/>
          <w:szCs w:val="21"/>
        </w:rPr>
        <w:t> </w:t>
      </w:r>
      <w:r w:rsidRPr="003329A7">
        <w:rPr>
          <w:rFonts w:ascii="Consolas" w:eastAsia="宋体" w:hAnsi="Consolas" w:cs="宋体"/>
          <w:color w:val="001080"/>
          <w:kern w:val="0"/>
          <w:szCs w:val="21"/>
        </w:rPr>
        <w:t>n0</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n1</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n2</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n3</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n4</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n5</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n6</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mask</w:t>
      </w:r>
      <w:r w:rsidRPr="003329A7">
        <w:rPr>
          <w:rFonts w:ascii="Consolas" w:eastAsia="宋体" w:hAnsi="Consolas" w:cs="宋体"/>
          <w:color w:val="000000"/>
          <w:kern w:val="0"/>
          <w:szCs w:val="21"/>
        </w:rPr>
        <w:t>;  </w:t>
      </w:r>
      <w:r w:rsidRPr="003329A7">
        <w:rPr>
          <w:rFonts w:ascii="Consolas" w:eastAsia="宋体" w:hAnsi="Consolas" w:cs="宋体"/>
          <w:color w:val="008000"/>
          <w:kern w:val="0"/>
          <w:szCs w:val="21"/>
        </w:rPr>
        <w:t>/*</w:t>
      </w:r>
      <w:r w:rsidRPr="003329A7">
        <w:rPr>
          <w:rFonts w:ascii="Consolas" w:eastAsia="宋体" w:hAnsi="Consolas" w:cs="宋体"/>
          <w:color w:val="008000"/>
          <w:kern w:val="0"/>
          <w:szCs w:val="21"/>
        </w:rPr>
        <w:t>逻辑尺</w:t>
      </w:r>
      <w:r w:rsidRPr="003329A7">
        <w:rPr>
          <w:rFonts w:ascii="Consolas" w:eastAsia="宋体" w:hAnsi="Consolas" w:cs="宋体"/>
          <w:color w:val="008000"/>
          <w:kern w:val="0"/>
          <w:szCs w:val="21"/>
        </w:rPr>
        <w:t>*/</w:t>
      </w:r>
    </w:p>
    <w:p w14:paraId="72718CBF"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r w:rsidRPr="003329A7">
        <w:rPr>
          <w:rFonts w:ascii="Consolas" w:eastAsia="宋体" w:hAnsi="Consolas" w:cs="宋体"/>
          <w:color w:val="0000FF"/>
          <w:kern w:val="0"/>
          <w:szCs w:val="21"/>
        </w:rPr>
        <w:t>unsigned</w:t>
      </w:r>
      <w:r w:rsidRPr="003329A7">
        <w:rPr>
          <w:rFonts w:ascii="Consolas" w:eastAsia="宋体" w:hAnsi="Consolas" w:cs="宋体"/>
          <w:color w:val="000000"/>
          <w:kern w:val="0"/>
          <w:szCs w:val="21"/>
        </w:rPr>
        <w:t> </w:t>
      </w:r>
      <w:r w:rsidRPr="003329A7">
        <w:rPr>
          <w:rFonts w:ascii="Consolas" w:eastAsia="宋体" w:hAnsi="Consolas" w:cs="宋体"/>
          <w:color w:val="0000FF"/>
          <w:kern w:val="0"/>
          <w:szCs w:val="21"/>
        </w:rPr>
        <w:t>char</w:t>
      </w:r>
      <w:r w:rsidRPr="003329A7">
        <w:rPr>
          <w:rFonts w:ascii="Consolas" w:eastAsia="宋体" w:hAnsi="Consolas" w:cs="宋体"/>
          <w:color w:val="000000"/>
          <w:kern w:val="0"/>
          <w:szCs w:val="21"/>
        </w:rPr>
        <w:t> </w:t>
      </w:r>
      <w:r w:rsidRPr="003329A7">
        <w:rPr>
          <w:rFonts w:ascii="Consolas" w:eastAsia="宋体" w:hAnsi="Consolas" w:cs="宋体"/>
          <w:color w:val="001080"/>
          <w:kern w:val="0"/>
          <w:szCs w:val="21"/>
        </w:rPr>
        <w:t>i</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t</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j</w:t>
      </w:r>
      <w:r w:rsidRPr="003329A7">
        <w:rPr>
          <w:rFonts w:ascii="Consolas" w:eastAsia="宋体" w:hAnsi="Consolas" w:cs="宋体"/>
          <w:color w:val="000000"/>
          <w:kern w:val="0"/>
          <w:szCs w:val="21"/>
        </w:rPr>
        <w:t>;  </w:t>
      </w:r>
      <w:r w:rsidRPr="003329A7">
        <w:rPr>
          <w:rFonts w:ascii="Consolas" w:eastAsia="宋体" w:hAnsi="Consolas" w:cs="宋体"/>
          <w:color w:val="008000"/>
          <w:kern w:val="0"/>
          <w:szCs w:val="21"/>
        </w:rPr>
        <w:t>/*</w:t>
      </w:r>
      <w:r w:rsidRPr="003329A7">
        <w:rPr>
          <w:rFonts w:ascii="Consolas" w:eastAsia="宋体" w:hAnsi="Consolas" w:cs="宋体"/>
          <w:color w:val="008000"/>
          <w:kern w:val="0"/>
          <w:szCs w:val="21"/>
        </w:rPr>
        <w:t>中间量</w:t>
      </w:r>
      <w:r w:rsidRPr="003329A7">
        <w:rPr>
          <w:rFonts w:ascii="Consolas" w:eastAsia="宋体" w:hAnsi="Consolas" w:cs="宋体"/>
          <w:color w:val="008000"/>
          <w:kern w:val="0"/>
          <w:szCs w:val="21"/>
        </w:rPr>
        <w:t>*/</w:t>
      </w:r>
    </w:p>
    <w:p w14:paraId="0931735A"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r w:rsidRPr="003329A7">
        <w:rPr>
          <w:rFonts w:ascii="Consolas" w:eastAsia="宋体" w:hAnsi="Consolas" w:cs="宋体"/>
          <w:color w:val="795E26"/>
          <w:kern w:val="0"/>
          <w:szCs w:val="21"/>
        </w:rPr>
        <w:t>printf</w:t>
      </w:r>
      <w:r w:rsidRPr="003329A7">
        <w:rPr>
          <w:rFonts w:ascii="Consolas" w:eastAsia="宋体" w:hAnsi="Consolas" w:cs="宋体"/>
          <w:color w:val="000000"/>
          <w:kern w:val="0"/>
          <w:szCs w:val="21"/>
        </w:rPr>
        <w:t>(</w:t>
      </w:r>
      <w:r w:rsidRPr="003329A7">
        <w:rPr>
          <w:rFonts w:ascii="Consolas" w:eastAsia="宋体" w:hAnsi="Consolas" w:cs="宋体"/>
          <w:color w:val="A31515"/>
          <w:kern w:val="0"/>
          <w:szCs w:val="21"/>
        </w:rPr>
        <w:t>"Input:"</w:t>
      </w:r>
      <w:r w:rsidRPr="003329A7">
        <w:rPr>
          <w:rFonts w:ascii="Consolas" w:eastAsia="宋体" w:hAnsi="Consolas" w:cs="宋体"/>
          <w:color w:val="000000"/>
          <w:kern w:val="0"/>
          <w:szCs w:val="21"/>
        </w:rPr>
        <w:t>);</w:t>
      </w:r>
    </w:p>
    <w:p w14:paraId="4922EFD4"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r w:rsidRPr="003329A7">
        <w:rPr>
          <w:rFonts w:ascii="Consolas" w:eastAsia="宋体" w:hAnsi="Consolas" w:cs="宋体"/>
          <w:color w:val="795E26"/>
          <w:kern w:val="0"/>
          <w:szCs w:val="21"/>
        </w:rPr>
        <w:t>scanf</w:t>
      </w:r>
      <w:r w:rsidRPr="003329A7">
        <w:rPr>
          <w:rFonts w:ascii="Consolas" w:eastAsia="宋体" w:hAnsi="Consolas" w:cs="宋体"/>
          <w:color w:val="000000"/>
          <w:kern w:val="0"/>
          <w:szCs w:val="21"/>
        </w:rPr>
        <w:t>(</w:t>
      </w:r>
      <w:r w:rsidRPr="003329A7">
        <w:rPr>
          <w:rFonts w:ascii="Consolas" w:eastAsia="宋体" w:hAnsi="Consolas" w:cs="宋体"/>
          <w:color w:val="A31515"/>
          <w:kern w:val="0"/>
          <w:szCs w:val="21"/>
        </w:rPr>
        <w:t>"%s"</w:t>
      </w:r>
      <w:r w:rsidRPr="003329A7">
        <w:rPr>
          <w:rFonts w:ascii="Consolas" w:eastAsia="宋体" w:hAnsi="Consolas" w:cs="宋体"/>
          <w:color w:val="000000"/>
          <w:kern w:val="0"/>
          <w:szCs w:val="21"/>
        </w:rPr>
        <w:t>,&amp;</w:t>
      </w:r>
      <w:r w:rsidRPr="003329A7">
        <w:rPr>
          <w:rFonts w:ascii="Consolas" w:eastAsia="宋体" w:hAnsi="Consolas" w:cs="宋体"/>
          <w:color w:val="001080"/>
          <w:kern w:val="0"/>
          <w:szCs w:val="21"/>
        </w:rPr>
        <w:t>num</w:t>
      </w:r>
      <w:r w:rsidRPr="003329A7">
        <w:rPr>
          <w:rFonts w:ascii="Consolas" w:eastAsia="宋体" w:hAnsi="Consolas" w:cs="宋体"/>
          <w:color w:val="000000"/>
          <w:kern w:val="0"/>
          <w:szCs w:val="21"/>
        </w:rPr>
        <w:t>);</w:t>
      </w:r>
    </w:p>
    <w:p w14:paraId="5C577154"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r w:rsidRPr="003329A7">
        <w:rPr>
          <w:rFonts w:ascii="Consolas" w:eastAsia="宋体" w:hAnsi="Consolas" w:cs="宋体"/>
          <w:color w:val="795E26"/>
          <w:kern w:val="0"/>
          <w:szCs w:val="21"/>
        </w:rPr>
        <w:t>getchar</w:t>
      </w:r>
      <w:r w:rsidRPr="003329A7">
        <w:rPr>
          <w:rFonts w:ascii="Consolas" w:eastAsia="宋体" w:hAnsi="Consolas" w:cs="宋体"/>
          <w:color w:val="000000"/>
          <w:kern w:val="0"/>
          <w:szCs w:val="21"/>
        </w:rPr>
        <w:t>();</w:t>
      </w:r>
    </w:p>
    <w:p w14:paraId="21A39123"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r w:rsidRPr="003329A7">
        <w:rPr>
          <w:rFonts w:ascii="Consolas" w:eastAsia="宋体" w:hAnsi="Consolas" w:cs="宋体"/>
          <w:color w:val="AF00DB"/>
          <w:kern w:val="0"/>
          <w:szCs w:val="21"/>
        </w:rPr>
        <w:t>for</w:t>
      </w:r>
      <w:r w:rsidRPr="003329A7">
        <w:rPr>
          <w:rFonts w:ascii="Consolas" w:eastAsia="宋体" w:hAnsi="Consolas" w:cs="宋体"/>
          <w:color w:val="000000"/>
          <w:kern w:val="0"/>
          <w:szCs w:val="21"/>
        </w:rPr>
        <w:t> (</w:t>
      </w:r>
      <w:r w:rsidRPr="003329A7">
        <w:rPr>
          <w:rFonts w:ascii="Consolas" w:eastAsia="宋体" w:hAnsi="Consolas" w:cs="宋体"/>
          <w:color w:val="001080"/>
          <w:kern w:val="0"/>
          <w:szCs w:val="21"/>
        </w:rPr>
        <w:t>i</w:t>
      </w:r>
      <w:r w:rsidRPr="003329A7">
        <w:rPr>
          <w:rFonts w:ascii="Consolas" w:eastAsia="宋体" w:hAnsi="Consolas" w:cs="宋体"/>
          <w:color w:val="000000"/>
          <w:kern w:val="0"/>
          <w:szCs w:val="21"/>
        </w:rPr>
        <w:t> = </w:t>
      </w:r>
      <w:r w:rsidRPr="003329A7">
        <w:rPr>
          <w:rFonts w:ascii="Consolas" w:eastAsia="宋体" w:hAnsi="Consolas" w:cs="宋体"/>
          <w:color w:val="098658"/>
          <w:kern w:val="0"/>
          <w:szCs w:val="21"/>
        </w:rPr>
        <w:t>0</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i</w:t>
      </w:r>
      <w:r w:rsidRPr="003329A7">
        <w:rPr>
          <w:rFonts w:ascii="Consolas" w:eastAsia="宋体" w:hAnsi="Consolas" w:cs="宋体"/>
          <w:color w:val="000000"/>
          <w:kern w:val="0"/>
          <w:szCs w:val="21"/>
        </w:rPr>
        <w:t>&lt;=</w:t>
      </w:r>
      <w:r w:rsidRPr="003329A7">
        <w:rPr>
          <w:rFonts w:ascii="Consolas" w:eastAsia="宋体" w:hAnsi="Consolas" w:cs="宋体"/>
          <w:color w:val="098658"/>
          <w:kern w:val="0"/>
          <w:szCs w:val="21"/>
        </w:rPr>
        <w:t>5</w:t>
      </w:r>
      <w:r w:rsidRPr="003329A7">
        <w:rPr>
          <w:rFonts w:ascii="Consolas" w:eastAsia="宋体" w:hAnsi="Consolas" w:cs="宋体"/>
          <w:color w:val="000000"/>
          <w:kern w:val="0"/>
          <w:szCs w:val="21"/>
        </w:rPr>
        <w:t>; </w:t>
      </w:r>
      <w:r w:rsidRPr="003329A7">
        <w:rPr>
          <w:rFonts w:ascii="Consolas" w:eastAsia="宋体" w:hAnsi="Consolas" w:cs="宋体"/>
          <w:color w:val="001080"/>
          <w:kern w:val="0"/>
          <w:szCs w:val="21"/>
        </w:rPr>
        <w:t>i</w:t>
      </w:r>
      <w:r w:rsidRPr="003329A7">
        <w:rPr>
          <w:rFonts w:ascii="Consolas" w:eastAsia="宋体" w:hAnsi="Consolas" w:cs="宋体"/>
          <w:color w:val="000000"/>
          <w:kern w:val="0"/>
          <w:szCs w:val="21"/>
        </w:rPr>
        <w:t>++)</w:t>
      </w:r>
    </w:p>
    <w:p w14:paraId="1B03BB97"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p>
    <w:p w14:paraId="79405B74"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r w:rsidRPr="003329A7">
        <w:rPr>
          <w:rFonts w:ascii="Consolas" w:eastAsia="宋体" w:hAnsi="Consolas" w:cs="宋体"/>
          <w:color w:val="001080"/>
          <w:kern w:val="0"/>
          <w:szCs w:val="21"/>
        </w:rPr>
        <w:t>n0</w:t>
      </w:r>
      <w:r w:rsidRPr="003329A7">
        <w:rPr>
          <w:rFonts w:ascii="Consolas" w:eastAsia="宋体" w:hAnsi="Consolas" w:cs="宋体"/>
          <w:color w:val="000000"/>
          <w:kern w:val="0"/>
          <w:szCs w:val="21"/>
        </w:rPr>
        <w:t>=</w:t>
      </w:r>
      <w:r w:rsidRPr="003329A7">
        <w:rPr>
          <w:rFonts w:ascii="Consolas" w:eastAsia="宋体" w:hAnsi="Consolas" w:cs="宋体"/>
          <w:color w:val="098658"/>
          <w:kern w:val="0"/>
          <w:szCs w:val="21"/>
        </w:rPr>
        <w:t>0x1</w:t>
      </w:r>
      <w:r w:rsidRPr="003329A7">
        <w:rPr>
          <w:rFonts w:ascii="Consolas" w:eastAsia="宋体" w:hAnsi="Consolas" w:cs="宋体"/>
          <w:color w:val="000000"/>
          <w:kern w:val="0"/>
          <w:szCs w:val="21"/>
        </w:rPr>
        <w:t>;</w:t>
      </w:r>
    </w:p>
    <w:p w14:paraId="35017BE9"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r w:rsidRPr="003329A7">
        <w:rPr>
          <w:rFonts w:ascii="Consolas" w:eastAsia="宋体" w:hAnsi="Consolas" w:cs="宋体"/>
          <w:color w:val="001080"/>
          <w:kern w:val="0"/>
          <w:szCs w:val="21"/>
        </w:rPr>
        <w:t>n1</w:t>
      </w:r>
      <w:r w:rsidRPr="003329A7">
        <w:rPr>
          <w:rFonts w:ascii="Consolas" w:eastAsia="宋体" w:hAnsi="Consolas" w:cs="宋体"/>
          <w:color w:val="000000"/>
          <w:kern w:val="0"/>
          <w:szCs w:val="21"/>
        </w:rPr>
        <w:t>=</w:t>
      </w:r>
      <w:r w:rsidRPr="003329A7">
        <w:rPr>
          <w:rFonts w:ascii="Consolas" w:eastAsia="宋体" w:hAnsi="Consolas" w:cs="宋体"/>
          <w:color w:val="098658"/>
          <w:kern w:val="0"/>
          <w:szCs w:val="21"/>
        </w:rPr>
        <w:t>0x2</w:t>
      </w:r>
      <w:r w:rsidRPr="003329A7">
        <w:rPr>
          <w:rFonts w:ascii="Consolas" w:eastAsia="宋体" w:hAnsi="Consolas" w:cs="宋体"/>
          <w:color w:val="000000"/>
          <w:kern w:val="0"/>
          <w:szCs w:val="21"/>
        </w:rPr>
        <w:t>;</w:t>
      </w:r>
    </w:p>
    <w:p w14:paraId="14FB5C69"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r w:rsidRPr="003329A7">
        <w:rPr>
          <w:rFonts w:ascii="Consolas" w:eastAsia="宋体" w:hAnsi="Consolas" w:cs="宋体"/>
          <w:color w:val="001080"/>
          <w:kern w:val="0"/>
          <w:szCs w:val="21"/>
        </w:rPr>
        <w:t>n2</w:t>
      </w:r>
      <w:r w:rsidRPr="003329A7">
        <w:rPr>
          <w:rFonts w:ascii="Consolas" w:eastAsia="宋体" w:hAnsi="Consolas" w:cs="宋体"/>
          <w:color w:val="000000"/>
          <w:kern w:val="0"/>
          <w:szCs w:val="21"/>
        </w:rPr>
        <w:t>=</w:t>
      </w:r>
      <w:r w:rsidRPr="003329A7">
        <w:rPr>
          <w:rFonts w:ascii="Consolas" w:eastAsia="宋体" w:hAnsi="Consolas" w:cs="宋体"/>
          <w:color w:val="098658"/>
          <w:kern w:val="0"/>
          <w:szCs w:val="21"/>
        </w:rPr>
        <w:t>0x4</w:t>
      </w:r>
      <w:r w:rsidRPr="003329A7">
        <w:rPr>
          <w:rFonts w:ascii="Consolas" w:eastAsia="宋体" w:hAnsi="Consolas" w:cs="宋体"/>
          <w:color w:val="000000"/>
          <w:kern w:val="0"/>
          <w:szCs w:val="21"/>
        </w:rPr>
        <w:t>;</w:t>
      </w:r>
    </w:p>
    <w:p w14:paraId="0A14D58E"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r w:rsidRPr="003329A7">
        <w:rPr>
          <w:rFonts w:ascii="Consolas" w:eastAsia="宋体" w:hAnsi="Consolas" w:cs="宋体"/>
          <w:color w:val="001080"/>
          <w:kern w:val="0"/>
          <w:szCs w:val="21"/>
        </w:rPr>
        <w:t>n3</w:t>
      </w:r>
      <w:r w:rsidRPr="003329A7">
        <w:rPr>
          <w:rFonts w:ascii="Consolas" w:eastAsia="宋体" w:hAnsi="Consolas" w:cs="宋体"/>
          <w:color w:val="000000"/>
          <w:kern w:val="0"/>
          <w:szCs w:val="21"/>
        </w:rPr>
        <w:t>=</w:t>
      </w:r>
      <w:r w:rsidRPr="003329A7">
        <w:rPr>
          <w:rFonts w:ascii="Consolas" w:eastAsia="宋体" w:hAnsi="Consolas" w:cs="宋体"/>
          <w:color w:val="098658"/>
          <w:kern w:val="0"/>
          <w:szCs w:val="21"/>
        </w:rPr>
        <w:t>0x8</w:t>
      </w:r>
      <w:r w:rsidRPr="003329A7">
        <w:rPr>
          <w:rFonts w:ascii="Consolas" w:eastAsia="宋体" w:hAnsi="Consolas" w:cs="宋体"/>
          <w:color w:val="000000"/>
          <w:kern w:val="0"/>
          <w:szCs w:val="21"/>
        </w:rPr>
        <w:t>;</w:t>
      </w:r>
    </w:p>
    <w:p w14:paraId="5C515EE8"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r w:rsidRPr="003329A7">
        <w:rPr>
          <w:rFonts w:ascii="Consolas" w:eastAsia="宋体" w:hAnsi="Consolas" w:cs="宋体"/>
          <w:color w:val="001080"/>
          <w:kern w:val="0"/>
          <w:szCs w:val="21"/>
        </w:rPr>
        <w:t>n4</w:t>
      </w:r>
      <w:r w:rsidRPr="003329A7">
        <w:rPr>
          <w:rFonts w:ascii="Consolas" w:eastAsia="宋体" w:hAnsi="Consolas" w:cs="宋体"/>
          <w:color w:val="000000"/>
          <w:kern w:val="0"/>
          <w:szCs w:val="21"/>
        </w:rPr>
        <w:t>=</w:t>
      </w:r>
      <w:r w:rsidRPr="003329A7">
        <w:rPr>
          <w:rFonts w:ascii="Consolas" w:eastAsia="宋体" w:hAnsi="Consolas" w:cs="宋体"/>
          <w:color w:val="098658"/>
          <w:kern w:val="0"/>
          <w:szCs w:val="21"/>
        </w:rPr>
        <w:t>0x10</w:t>
      </w:r>
      <w:r w:rsidRPr="003329A7">
        <w:rPr>
          <w:rFonts w:ascii="Consolas" w:eastAsia="宋体" w:hAnsi="Consolas" w:cs="宋体"/>
          <w:color w:val="000000"/>
          <w:kern w:val="0"/>
          <w:szCs w:val="21"/>
        </w:rPr>
        <w:t>;</w:t>
      </w:r>
    </w:p>
    <w:p w14:paraId="38B2DE92"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r w:rsidRPr="003329A7">
        <w:rPr>
          <w:rFonts w:ascii="Consolas" w:eastAsia="宋体" w:hAnsi="Consolas" w:cs="宋体"/>
          <w:color w:val="001080"/>
          <w:kern w:val="0"/>
          <w:szCs w:val="21"/>
        </w:rPr>
        <w:t>n5</w:t>
      </w:r>
      <w:r w:rsidRPr="003329A7">
        <w:rPr>
          <w:rFonts w:ascii="Consolas" w:eastAsia="宋体" w:hAnsi="Consolas" w:cs="宋体"/>
          <w:color w:val="000000"/>
          <w:kern w:val="0"/>
          <w:szCs w:val="21"/>
        </w:rPr>
        <w:t>=</w:t>
      </w:r>
      <w:r w:rsidRPr="003329A7">
        <w:rPr>
          <w:rFonts w:ascii="Consolas" w:eastAsia="宋体" w:hAnsi="Consolas" w:cs="宋体"/>
          <w:color w:val="098658"/>
          <w:kern w:val="0"/>
          <w:szCs w:val="21"/>
        </w:rPr>
        <w:t>0x20</w:t>
      </w:r>
      <w:r w:rsidRPr="003329A7">
        <w:rPr>
          <w:rFonts w:ascii="Consolas" w:eastAsia="宋体" w:hAnsi="Consolas" w:cs="宋体"/>
          <w:color w:val="000000"/>
          <w:kern w:val="0"/>
          <w:szCs w:val="21"/>
        </w:rPr>
        <w:t>;</w:t>
      </w:r>
    </w:p>
    <w:p w14:paraId="41115D48"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lastRenderedPageBreak/>
        <w:t>        </w:t>
      </w:r>
      <w:r w:rsidRPr="003329A7">
        <w:rPr>
          <w:rFonts w:ascii="Consolas" w:eastAsia="宋体" w:hAnsi="Consolas" w:cs="宋体"/>
          <w:color w:val="001080"/>
          <w:kern w:val="0"/>
          <w:szCs w:val="21"/>
        </w:rPr>
        <w:t>n6</w:t>
      </w:r>
      <w:r w:rsidRPr="003329A7">
        <w:rPr>
          <w:rFonts w:ascii="Consolas" w:eastAsia="宋体" w:hAnsi="Consolas" w:cs="宋体"/>
          <w:color w:val="000000"/>
          <w:kern w:val="0"/>
          <w:szCs w:val="21"/>
        </w:rPr>
        <w:t>=</w:t>
      </w:r>
      <w:r w:rsidRPr="003329A7">
        <w:rPr>
          <w:rFonts w:ascii="Consolas" w:eastAsia="宋体" w:hAnsi="Consolas" w:cs="宋体"/>
          <w:color w:val="098658"/>
          <w:kern w:val="0"/>
          <w:szCs w:val="21"/>
        </w:rPr>
        <w:t>0xc0</w:t>
      </w:r>
      <w:r w:rsidRPr="003329A7">
        <w:rPr>
          <w:rFonts w:ascii="Consolas" w:eastAsia="宋体" w:hAnsi="Consolas" w:cs="宋体"/>
          <w:color w:val="000000"/>
          <w:kern w:val="0"/>
          <w:szCs w:val="21"/>
        </w:rPr>
        <w:t>;</w:t>
      </w:r>
    </w:p>
    <w:p w14:paraId="52346F9E" w14:textId="7503F404"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r w:rsidRPr="003329A7">
        <w:rPr>
          <w:rFonts w:ascii="Consolas" w:eastAsia="宋体" w:hAnsi="Consolas" w:cs="宋体"/>
          <w:color w:val="001080"/>
          <w:kern w:val="0"/>
          <w:szCs w:val="21"/>
        </w:rPr>
        <w:t>num</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i</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n0</w:t>
      </w:r>
      <w:r w:rsidRPr="003329A7">
        <w:rPr>
          <w:rFonts w:ascii="Consolas" w:eastAsia="宋体" w:hAnsi="Consolas" w:cs="宋体"/>
          <w:color w:val="000000"/>
          <w:kern w:val="0"/>
          <w:szCs w:val="21"/>
        </w:rPr>
        <w:t>&amp;</w:t>
      </w:r>
      <w:r w:rsidRPr="003329A7">
        <w:rPr>
          <w:rFonts w:ascii="Consolas" w:eastAsia="宋体" w:hAnsi="Consolas" w:cs="宋体"/>
          <w:color w:val="001080"/>
          <w:kern w:val="0"/>
          <w:szCs w:val="21"/>
        </w:rPr>
        <w:t>num</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i</w:t>
      </w:r>
      <w:r w:rsidRPr="003329A7">
        <w:rPr>
          <w:rFonts w:ascii="Consolas" w:eastAsia="宋体" w:hAnsi="Consolas" w:cs="宋体"/>
          <w:color w:val="000000"/>
          <w:kern w:val="0"/>
          <w:szCs w:val="21"/>
        </w:rPr>
        <w:t>])&lt;&lt;</w:t>
      </w:r>
      <w:r w:rsidRPr="003329A7">
        <w:rPr>
          <w:rFonts w:ascii="Consolas" w:eastAsia="宋体" w:hAnsi="Consolas" w:cs="宋体"/>
          <w:color w:val="098658"/>
          <w:kern w:val="0"/>
          <w:szCs w:val="21"/>
        </w:rPr>
        <w:t>1</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n1</w:t>
      </w:r>
      <w:r w:rsidRPr="003329A7">
        <w:rPr>
          <w:rFonts w:ascii="Consolas" w:eastAsia="宋体" w:hAnsi="Consolas" w:cs="宋体"/>
          <w:color w:val="000000"/>
          <w:kern w:val="0"/>
          <w:szCs w:val="21"/>
        </w:rPr>
        <w:t>&amp;</w:t>
      </w:r>
      <w:r w:rsidRPr="003329A7">
        <w:rPr>
          <w:rFonts w:ascii="Consolas" w:eastAsia="宋体" w:hAnsi="Consolas" w:cs="宋体"/>
          <w:color w:val="001080"/>
          <w:kern w:val="0"/>
          <w:szCs w:val="21"/>
        </w:rPr>
        <w:t>num</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i</w:t>
      </w:r>
      <w:r w:rsidRPr="003329A7">
        <w:rPr>
          <w:rFonts w:ascii="Consolas" w:eastAsia="宋体" w:hAnsi="Consolas" w:cs="宋体"/>
          <w:color w:val="000000"/>
          <w:kern w:val="0"/>
          <w:szCs w:val="21"/>
        </w:rPr>
        <w:t>])&gt;&gt;</w:t>
      </w:r>
      <w:r w:rsidRPr="003329A7">
        <w:rPr>
          <w:rFonts w:ascii="Consolas" w:eastAsia="宋体" w:hAnsi="Consolas" w:cs="宋体"/>
          <w:color w:val="098658"/>
          <w:kern w:val="0"/>
          <w:szCs w:val="21"/>
        </w:rPr>
        <w:t>1</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n2</w:t>
      </w:r>
      <w:r w:rsidRPr="003329A7">
        <w:rPr>
          <w:rFonts w:ascii="Consolas" w:eastAsia="宋体" w:hAnsi="Consolas" w:cs="宋体"/>
          <w:color w:val="000000"/>
          <w:kern w:val="0"/>
          <w:szCs w:val="21"/>
        </w:rPr>
        <w:t>&amp;</w:t>
      </w:r>
      <w:r w:rsidRPr="003329A7">
        <w:rPr>
          <w:rFonts w:ascii="Consolas" w:eastAsia="宋体" w:hAnsi="Consolas" w:cs="宋体"/>
          <w:color w:val="001080"/>
          <w:kern w:val="0"/>
          <w:szCs w:val="21"/>
        </w:rPr>
        <w:t>num</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i</w:t>
      </w:r>
      <w:r w:rsidRPr="003329A7">
        <w:rPr>
          <w:rFonts w:ascii="Consolas" w:eastAsia="宋体" w:hAnsi="Consolas" w:cs="宋体"/>
          <w:color w:val="000000"/>
          <w:kern w:val="0"/>
          <w:szCs w:val="21"/>
        </w:rPr>
        <w:t>])&lt;&lt;</w:t>
      </w:r>
      <w:r w:rsidRPr="003329A7">
        <w:rPr>
          <w:rFonts w:ascii="Consolas" w:eastAsia="宋体" w:hAnsi="Consolas" w:cs="宋体"/>
          <w:color w:val="098658"/>
          <w:kern w:val="0"/>
          <w:szCs w:val="21"/>
        </w:rPr>
        <w:t>1</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n3</w:t>
      </w:r>
      <w:r w:rsidRPr="003329A7">
        <w:rPr>
          <w:rFonts w:ascii="Consolas" w:eastAsia="宋体" w:hAnsi="Consolas" w:cs="宋体"/>
          <w:color w:val="000000"/>
          <w:kern w:val="0"/>
          <w:szCs w:val="21"/>
        </w:rPr>
        <w:t>&amp;</w:t>
      </w:r>
      <w:r w:rsidRPr="003329A7">
        <w:rPr>
          <w:rFonts w:ascii="Consolas" w:eastAsia="宋体" w:hAnsi="Consolas" w:cs="宋体"/>
          <w:color w:val="001080"/>
          <w:kern w:val="0"/>
          <w:szCs w:val="21"/>
        </w:rPr>
        <w:t>num</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i</w:t>
      </w:r>
      <w:r w:rsidRPr="003329A7">
        <w:rPr>
          <w:rFonts w:ascii="Consolas" w:eastAsia="宋体" w:hAnsi="Consolas" w:cs="宋体"/>
          <w:color w:val="000000"/>
          <w:kern w:val="0"/>
          <w:szCs w:val="21"/>
        </w:rPr>
        <w:t>])&gt;&gt;</w:t>
      </w:r>
      <w:r w:rsidRPr="003329A7">
        <w:rPr>
          <w:rFonts w:ascii="Consolas" w:eastAsia="宋体" w:hAnsi="Consolas" w:cs="宋体"/>
          <w:color w:val="098658"/>
          <w:kern w:val="0"/>
          <w:szCs w:val="21"/>
        </w:rPr>
        <w:t>1</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n4</w:t>
      </w:r>
      <w:r w:rsidRPr="003329A7">
        <w:rPr>
          <w:rFonts w:ascii="Consolas" w:eastAsia="宋体" w:hAnsi="Consolas" w:cs="宋体"/>
          <w:color w:val="000000"/>
          <w:kern w:val="0"/>
          <w:szCs w:val="21"/>
        </w:rPr>
        <w:t>&amp;</w:t>
      </w:r>
      <w:r w:rsidRPr="003329A7">
        <w:rPr>
          <w:rFonts w:ascii="Consolas" w:eastAsia="宋体" w:hAnsi="Consolas" w:cs="宋体"/>
          <w:color w:val="001080"/>
          <w:kern w:val="0"/>
          <w:szCs w:val="21"/>
        </w:rPr>
        <w:t>num</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i</w:t>
      </w:r>
      <w:r w:rsidRPr="003329A7">
        <w:rPr>
          <w:rFonts w:ascii="Consolas" w:eastAsia="宋体" w:hAnsi="Consolas" w:cs="宋体"/>
          <w:color w:val="000000"/>
          <w:kern w:val="0"/>
          <w:szCs w:val="21"/>
        </w:rPr>
        <w:t>])&lt;&lt;</w:t>
      </w:r>
      <w:r w:rsidRPr="003329A7">
        <w:rPr>
          <w:rFonts w:ascii="Consolas" w:eastAsia="宋体" w:hAnsi="Consolas" w:cs="宋体"/>
          <w:color w:val="098658"/>
          <w:kern w:val="0"/>
          <w:szCs w:val="21"/>
        </w:rPr>
        <w:t>1</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n5</w:t>
      </w:r>
      <w:r w:rsidRPr="003329A7">
        <w:rPr>
          <w:rFonts w:ascii="Consolas" w:eastAsia="宋体" w:hAnsi="Consolas" w:cs="宋体"/>
          <w:color w:val="000000"/>
          <w:kern w:val="0"/>
          <w:szCs w:val="21"/>
        </w:rPr>
        <w:t>&amp;</w:t>
      </w:r>
      <w:r w:rsidRPr="003329A7">
        <w:rPr>
          <w:rFonts w:ascii="Consolas" w:eastAsia="宋体" w:hAnsi="Consolas" w:cs="宋体"/>
          <w:color w:val="001080"/>
          <w:kern w:val="0"/>
          <w:szCs w:val="21"/>
        </w:rPr>
        <w:t>num</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i</w:t>
      </w:r>
      <w:r w:rsidRPr="003329A7">
        <w:rPr>
          <w:rFonts w:ascii="Consolas" w:eastAsia="宋体" w:hAnsi="Consolas" w:cs="宋体"/>
          <w:color w:val="000000"/>
          <w:kern w:val="0"/>
          <w:szCs w:val="21"/>
        </w:rPr>
        <w:t>])&gt;&gt;</w:t>
      </w:r>
      <w:r w:rsidRPr="003329A7">
        <w:rPr>
          <w:rFonts w:ascii="Consolas" w:eastAsia="宋体" w:hAnsi="Consolas" w:cs="宋体"/>
          <w:color w:val="098658"/>
          <w:kern w:val="0"/>
          <w:szCs w:val="21"/>
        </w:rPr>
        <w:t>1</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n6</w:t>
      </w:r>
      <w:r w:rsidRPr="003329A7">
        <w:rPr>
          <w:rFonts w:ascii="Consolas" w:eastAsia="宋体" w:hAnsi="Consolas" w:cs="宋体"/>
          <w:color w:val="000000"/>
          <w:kern w:val="0"/>
          <w:szCs w:val="21"/>
        </w:rPr>
        <w:t>&amp;</w:t>
      </w:r>
      <w:r w:rsidRPr="003329A7">
        <w:rPr>
          <w:rFonts w:ascii="Consolas" w:eastAsia="宋体" w:hAnsi="Consolas" w:cs="宋体"/>
          <w:color w:val="001080"/>
          <w:kern w:val="0"/>
          <w:szCs w:val="21"/>
        </w:rPr>
        <w:t>num</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i</w:t>
      </w:r>
      <w:r w:rsidRPr="003329A7">
        <w:rPr>
          <w:rFonts w:ascii="Consolas" w:eastAsia="宋体" w:hAnsi="Consolas" w:cs="宋体"/>
          <w:color w:val="000000"/>
          <w:kern w:val="0"/>
          <w:szCs w:val="21"/>
        </w:rPr>
        <w:t>]);</w:t>
      </w:r>
      <w:r>
        <w:rPr>
          <w:rFonts w:ascii="Consolas" w:eastAsia="宋体" w:hAnsi="Consolas" w:cs="宋体" w:hint="eastAsia"/>
          <w:color w:val="000000"/>
          <w:kern w:val="0"/>
          <w:szCs w:val="21"/>
        </w:rPr>
        <w:t>/</w:t>
      </w:r>
      <w:r>
        <w:rPr>
          <w:rFonts w:ascii="Consolas" w:eastAsia="宋体" w:hAnsi="Consolas" w:cs="宋体"/>
          <w:color w:val="000000"/>
          <w:kern w:val="0"/>
          <w:szCs w:val="21"/>
        </w:rPr>
        <w:t>/</w:t>
      </w:r>
      <w:r>
        <w:rPr>
          <w:rFonts w:ascii="Consolas" w:eastAsia="宋体" w:hAnsi="Consolas" w:cs="宋体" w:hint="eastAsia"/>
          <w:color w:val="000000"/>
          <w:kern w:val="0"/>
          <w:szCs w:val="21"/>
        </w:rPr>
        <w:t>这一行太长了，</w:t>
      </w:r>
      <w:r>
        <w:rPr>
          <w:rFonts w:ascii="Consolas" w:eastAsia="宋体" w:hAnsi="Consolas" w:cs="宋体" w:hint="eastAsia"/>
          <w:color w:val="000000"/>
          <w:kern w:val="0"/>
          <w:szCs w:val="21"/>
        </w:rPr>
        <w:t>word</w:t>
      </w:r>
      <w:r>
        <w:rPr>
          <w:rFonts w:ascii="Consolas" w:eastAsia="宋体" w:hAnsi="Consolas" w:cs="宋体" w:hint="eastAsia"/>
          <w:color w:val="000000"/>
          <w:kern w:val="0"/>
          <w:szCs w:val="21"/>
        </w:rPr>
        <w:t>放不下</w:t>
      </w:r>
    </w:p>
    <w:p w14:paraId="40AADFC8"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r w:rsidRPr="003329A7">
        <w:rPr>
          <w:rFonts w:ascii="Consolas" w:eastAsia="宋体" w:hAnsi="Consolas" w:cs="宋体"/>
          <w:color w:val="001080"/>
          <w:kern w:val="0"/>
          <w:szCs w:val="21"/>
        </w:rPr>
        <w:t>j</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num</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i</w:t>
      </w:r>
      <w:r w:rsidRPr="003329A7">
        <w:rPr>
          <w:rFonts w:ascii="Consolas" w:eastAsia="宋体" w:hAnsi="Consolas" w:cs="宋体"/>
          <w:color w:val="000000"/>
          <w:kern w:val="0"/>
          <w:szCs w:val="21"/>
        </w:rPr>
        <w:t>]&amp;</w:t>
      </w:r>
      <w:r w:rsidRPr="003329A7">
        <w:rPr>
          <w:rFonts w:ascii="Consolas" w:eastAsia="宋体" w:hAnsi="Consolas" w:cs="宋体"/>
          <w:color w:val="001080"/>
          <w:kern w:val="0"/>
          <w:szCs w:val="21"/>
        </w:rPr>
        <w:t>n6</w:t>
      </w:r>
      <w:r w:rsidRPr="003329A7">
        <w:rPr>
          <w:rFonts w:ascii="Consolas" w:eastAsia="宋体" w:hAnsi="Consolas" w:cs="宋体"/>
          <w:color w:val="000000"/>
          <w:kern w:val="0"/>
          <w:szCs w:val="21"/>
        </w:rPr>
        <w:t>)&gt;&gt;</w:t>
      </w:r>
      <w:r w:rsidRPr="003329A7">
        <w:rPr>
          <w:rFonts w:ascii="Consolas" w:eastAsia="宋体" w:hAnsi="Consolas" w:cs="宋体"/>
          <w:color w:val="098658"/>
          <w:kern w:val="0"/>
          <w:szCs w:val="21"/>
        </w:rPr>
        <w:t>6</w:t>
      </w:r>
      <w:r w:rsidRPr="003329A7">
        <w:rPr>
          <w:rFonts w:ascii="Consolas" w:eastAsia="宋体" w:hAnsi="Consolas" w:cs="宋体"/>
          <w:color w:val="000000"/>
          <w:kern w:val="0"/>
          <w:szCs w:val="21"/>
        </w:rPr>
        <w:t>;</w:t>
      </w:r>
    </w:p>
    <w:p w14:paraId="7657DE42"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r w:rsidRPr="003329A7">
        <w:rPr>
          <w:rFonts w:ascii="Consolas" w:eastAsia="宋体" w:hAnsi="Consolas" w:cs="宋体"/>
          <w:color w:val="001080"/>
          <w:kern w:val="0"/>
          <w:szCs w:val="21"/>
        </w:rPr>
        <w:t>mask</w:t>
      </w:r>
      <w:r w:rsidRPr="003329A7">
        <w:rPr>
          <w:rFonts w:ascii="Consolas" w:eastAsia="宋体" w:hAnsi="Consolas" w:cs="宋体"/>
          <w:color w:val="000000"/>
          <w:kern w:val="0"/>
          <w:szCs w:val="21"/>
        </w:rPr>
        <w:t>=</w:t>
      </w:r>
      <w:r w:rsidRPr="003329A7">
        <w:rPr>
          <w:rFonts w:ascii="Consolas" w:eastAsia="宋体" w:hAnsi="Consolas" w:cs="宋体"/>
          <w:color w:val="098658"/>
          <w:kern w:val="0"/>
          <w:szCs w:val="21"/>
        </w:rPr>
        <w:t>0x3f</w:t>
      </w:r>
      <w:r w:rsidRPr="003329A7">
        <w:rPr>
          <w:rFonts w:ascii="Consolas" w:eastAsia="宋体" w:hAnsi="Consolas" w:cs="宋体"/>
          <w:color w:val="000000"/>
          <w:kern w:val="0"/>
          <w:szCs w:val="21"/>
        </w:rPr>
        <w:t>;</w:t>
      </w:r>
    </w:p>
    <w:p w14:paraId="23F68BAE"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r w:rsidRPr="003329A7">
        <w:rPr>
          <w:rFonts w:ascii="Consolas" w:eastAsia="宋体" w:hAnsi="Consolas" w:cs="宋体"/>
          <w:color w:val="001080"/>
          <w:kern w:val="0"/>
          <w:szCs w:val="21"/>
        </w:rPr>
        <w:t>t</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mask</w:t>
      </w:r>
      <w:r w:rsidRPr="003329A7">
        <w:rPr>
          <w:rFonts w:ascii="Consolas" w:eastAsia="宋体" w:hAnsi="Consolas" w:cs="宋体"/>
          <w:color w:val="000000"/>
          <w:kern w:val="0"/>
          <w:szCs w:val="21"/>
        </w:rPr>
        <w:t>&amp;</w:t>
      </w:r>
      <w:r w:rsidRPr="003329A7">
        <w:rPr>
          <w:rFonts w:ascii="Consolas" w:eastAsia="宋体" w:hAnsi="Consolas" w:cs="宋体"/>
          <w:color w:val="001080"/>
          <w:kern w:val="0"/>
          <w:szCs w:val="21"/>
        </w:rPr>
        <w:t>num</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i</w:t>
      </w:r>
      <w:r w:rsidRPr="003329A7">
        <w:rPr>
          <w:rFonts w:ascii="Consolas" w:eastAsia="宋体" w:hAnsi="Consolas" w:cs="宋体"/>
          <w:color w:val="000000"/>
          <w:kern w:val="0"/>
          <w:szCs w:val="21"/>
        </w:rPr>
        <w:t>])&lt;&lt;</w:t>
      </w:r>
      <w:r w:rsidRPr="003329A7">
        <w:rPr>
          <w:rFonts w:ascii="Consolas" w:eastAsia="宋体" w:hAnsi="Consolas" w:cs="宋体"/>
          <w:color w:val="001080"/>
          <w:kern w:val="0"/>
          <w:szCs w:val="21"/>
        </w:rPr>
        <w:t>j</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mask</w:t>
      </w:r>
      <w:r w:rsidRPr="003329A7">
        <w:rPr>
          <w:rFonts w:ascii="Consolas" w:eastAsia="宋体" w:hAnsi="Consolas" w:cs="宋体"/>
          <w:color w:val="000000"/>
          <w:kern w:val="0"/>
          <w:szCs w:val="21"/>
        </w:rPr>
        <w:t>&amp;</w:t>
      </w:r>
      <w:r w:rsidRPr="003329A7">
        <w:rPr>
          <w:rFonts w:ascii="Consolas" w:eastAsia="宋体" w:hAnsi="Consolas" w:cs="宋体"/>
          <w:color w:val="001080"/>
          <w:kern w:val="0"/>
          <w:szCs w:val="21"/>
        </w:rPr>
        <w:t>num</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i</w:t>
      </w:r>
      <w:r w:rsidRPr="003329A7">
        <w:rPr>
          <w:rFonts w:ascii="Consolas" w:eastAsia="宋体" w:hAnsi="Consolas" w:cs="宋体"/>
          <w:color w:val="000000"/>
          <w:kern w:val="0"/>
          <w:szCs w:val="21"/>
        </w:rPr>
        <w:t>])&gt;&gt;</w:t>
      </w:r>
      <w:r w:rsidRPr="003329A7">
        <w:rPr>
          <w:rFonts w:ascii="Consolas" w:eastAsia="宋体" w:hAnsi="Consolas" w:cs="宋体"/>
          <w:color w:val="098658"/>
          <w:kern w:val="0"/>
          <w:szCs w:val="21"/>
        </w:rPr>
        <w:t>6</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j</w:t>
      </w:r>
      <w:r w:rsidRPr="003329A7">
        <w:rPr>
          <w:rFonts w:ascii="Consolas" w:eastAsia="宋体" w:hAnsi="Consolas" w:cs="宋体"/>
          <w:color w:val="000000"/>
          <w:kern w:val="0"/>
          <w:szCs w:val="21"/>
        </w:rPr>
        <w:t>)&amp;</w:t>
      </w:r>
      <w:r w:rsidRPr="003329A7">
        <w:rPr>
          <w:rFonts w:ascii="Consolas" w:eastAsia="宋体" w:hAnsi="Consolas" w:cs="宋体"/>
          <w:color w:val="001080"/>
          <w:kern w:val="0"/>
          <w:szCs w:val="21"/>
        </w:rPr>
        <w:t>mask</w:t>
      </w:r>
      <w:r w:rsidRPr="003329A7">
        <w:rPr>
          <w:rFonts w:ascii="Consolas" w:eastAsia="宋体" w:hAnsi="Consolas" w:cs="宋体"/>
          <w:color w:val="000000"/>
          <w:kern w:val="0"/>
          <w:szCs w:val="21"/>
        </w:rPr>
        <w:t>;</w:t>
      </w:r>
    </w:p>
    <w:p w14:paraId="445955DF"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r w:rsidRPr="003329A7">
        <w:rPr>
          <w:rFonts w:ascii="Consolas" w:eastAsia="宋体" w:hAnsi="Consolas" w:cs="宋体"/>
          <w:color w:val="001080"/>
          <w:kern w:val="0"/>
          <w:szCs w:val="21"/>
        </w:rPr>
        <w:t>num</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i</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j</w:t>
      </w:r>
      <w:r w:rsidRPr="003329A7">
        <w:rPr>
          <w:rFonts w:ascii="Consolas" w:eastAsia="宋体" w:hAnsi="Consolas" w:cs="宋体"/>
          <w:color w:val="000000"/>
          <w:kern w:val="0"/>
          <w:szCs w:val="21"/>
        </w:rPr>
        <w:t>&lt;&lt;</w:t>
      </w:r>
      <w:r w:rsidRPr="003329A7">
        <w:rPr>
          <w:rFonts w:ascii="Consolas" w:eastAsia="宋体" w:hAnsi="Consolas" w:cs="宋体"/>
          <w:color w:val="098658"/>
          <w:kern w:val="0"/>
          <w:szCs w:val="21"/>
        </w:rPr>
        <w:t>6</w:t>
      </w:r>
      <w:r w:rsidRPr="003329A7">
        <w:rPr>
          <w:rFonts w:ascii="Consolas" w:eastAsia="宋体" w:hAnsi="Consolas" w:cs="宋体"/>
          <w:color w:val="000000"/>
          <w:kern w:val="0"/>
          <w:szCs w:val="21"/>
        </w:rPr>
        <w:t> |</w:t>
      </w:r>
      <w:r w:rsidRPr="003329A7">
        <w:rPr>
          <w:rFonts w:ascii="Consolas" w:eastAsia="宋体" w:hAnsi="Consolas" w:cs="宋体"/>
          <w:color w:val="001080"/>
          <w:kern w:val="0"/>
          <w:szCs w:val="21"/>
        </w:rPr>
        <w:t>t</w:t>
      </w:r>
      <w:r w:rsidRPr="003329A7">
        <w:rPr>
          <w:rFonts w:ascii="Consolas" w:eastAsia="宋体" w:hAnsi="Consolas" w:cs="宋体"/>
          <w:color w:val="000000"/>
          <w:kern w:val="0"/>
          <w:szCs w:val="21"/>
        </w:rPr>
        <w:t>;</w:t>
      </w:r>
    </w:p>
    <w:p w14:paraId="324026AD"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p>
    <w:p w14:paraId="62188C71"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r w:rsidRPr="003329A7">
        <w:rPr>
          <w:rFonts w:ascii="Consolas" w:eastAsia="宋体" w:hAnsi="Consolas" w:cs="宋体"/>
          <w:color w:val="795E26"/>
          <w:kern w:val="0"/>
          <w:szCs w:val="21"/>
        </w:rPr>
        <w:t>printf</w:t>
      </w:r>
      <w:r w:rsidRPr="003329A7">
        <w:rPr>
          <w:rFonts w:ascii="Consolas" w:eastAsia="宋体" w:hAnsi="Consolas" w:cs="宋体"/>
          <w:color w:val="000000"/>
          <w:kern w:val="0"/>
          <w:szCs w:val="21"/>
        </w:rPr>
        <w:t>(</w:t>
      </w:r>
      <w:r w:rsidRPr="003329A7">
        <w:rPr>
          <w:rFonts w:ascii="Consolas" w:eastAsia="宋体" w:hAnsi="Consolas" w:cs="宋体"/>
          <w:color w:val="A31515"/>
          <w:kern w:val="0"/>
          <w:szCs w:val="21"/>
        </w:rPr>
        <w:t>"Output:%s"</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num</w:t>
      </w:r>
      <w:r w:rsidRPr="003329A7">
        <w:rPr>
          <w:rFonts w:ascii="Consolas" w:eastAsia="宋体" w:hAnsi="Consolas" w:cs="宋体"/>
          <w:color w:val="000000"/>
          <w:kern w:val="0"/>
          <w:szCs w:val="21"/>
        </w:rPr>
        <w:t>);</w:t>
      </w:r>
    </w:p>
    <w:p w14:paraId="62D0C3D5"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r w:rsidRPr="003329A7">
        <w:rPr>
          <w:rFonts w:ascii="Consolas" w:eastAsia="宋体" w:hAnsi="Consolas" w:cs="宋体"/>
          <w:color w:val="795E26"/>
          <w:kern w:val="0"/>
          <w:szCs w:val="21"/>
        </w:rPr>
        <w:t>getchar</w:t>
      </w:r>
      <w:r w:rsidRPr="003329A7">
        <w:rPr>
          <w:rFonts w:ascii="Consolas" w:eastAsia="宋体" w:hAnsi="Consolas" w:cs="宋体"/>
          <w:color w:val="000000"/>
          <w:kern w:val="0"/>
          <w:szCs w:val="21"/>
        </w:rPr>
        <w:t>();</w:t>
      </w:r>
    </w:p>
    <w:p w14:paraId="7DF5BB16"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r w:rsidRPr="003329A7">
        <w:rPr>
          <w:rFonts w:ascii="Consolas" w:eastAsia="宋体" w:hAnsi="Consolas" w:cs="宋体"/>
          <w:color w:val="AF00DB"/>
          <w:kern w:val="0"/>
          <w:szCs w:val="21"/>
        </w:rPr>
        <w:t>return</w:t>
      </w:r>
      <w:r w:rsidRPr="003329A7">
        <w:rPr>
          <w:rFonts w:ascii="Consolas" w:eastAsia="宋体" w:hAnsi="Consolas" w:cs="宋体"/>
          <w:color w:val="000000"/>
          <w:kern w:val="0"/>
          <w:szCs w:val="21"/>
        </w:rPr>
        <w:t> </w:t>
      </w:r>
      <w:r w:rsidRPr="003329A7">
        <w:rPr>
          <w:rFonts w:ascii="Consolas" w:eastAsia="宋体" w:hAnsi="Consolas" w:cs="宋体"/>
          <w:color w:val="098658"/>
          <w:kern w:val="0"/>
          <w:szCs w:val="21"/>
        </w:rPr>
        <w:t>0</w:t>
      </w:r>
      <w:r w:rsidRPr="003329A7">
        <w:rPr>
          <w:rFonts w:ascii="Consolas" w:eastAsia="宋体" w:hAnsi="Consolas" w:cs="宋体"/>
          <w:color w:val="000000"/>
          <w:kern w:val="0"/>
          <w:szCs w:val="21"/>
        </w:rPr>
        <w:t>;</w:t>
      </w:r>
    </w:p>
    <w:p w14:paraId="57172CBB"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w:t>
      </w:r>
    </w:p>
    <w:p w14:paraId="64E0B541" w14:textId="5A635DBE" w:rsidR="003329A7" w:rsidRDefault="003329A7" w:rsidP="003329A7">
      <w:r>
        <w:rPr>
          <w:rFonts w:hint="eastAsia"/>
        </w:rPr>
        <w:t>3）测试</w:t>
      </w:r>
    </w:p>
    <w:p w14:paraId="1F10DC60" w14:textId="0BCC0A23" w:rsidR="009C2D43" w:rsidRDefault="003329A7" w:rsidP="009C2D43">
      <w:pPr>
        <w:ind w:left="780"/>
      </w:pPr>
      <w:r>
        <w:t>A</w:t>
      </w:r>
      <w:r>
        <w:rPr>
          <w:rFonts w:hint="eastAsia"/>
        </w:rPr>
        <w:t>）测试数据：</w:t>
      </w:r>
    </w:p>
    <w:p w14:paraId="64E31CB9" w14:textId="7857E3F3" w:rsidR="009C2D43" w:rsidRPr="004B09A0" w:rsidRDefault="009C2D43" w:rsidP="009C2D43">
      <w:pPr>
        <w:jc w:val="center"/>
        <w:rPr>
          <w:rFonts w:ascii="Times New Roman" w:eastAsia="黑体" w:hAnsi="Times New Roman" w:cs="Times New Roman"/>
          <w:sz w:val="24"/>
          <w:szCs w:val="24"/>
        </w:rPr>
      </w:pPr>
      <w:r w:rsidRPr="004B09A0">
        <w:rPr>
          <w:rFonts w:ascii="Times New Roman" w:eastAsia="黑体" w:hAnsi="黑体" w:cs="Times New Roman"/>
          <w:sz w:val="24"/>
          <w:szCs w:val="24"/>
        </w:rPr>
        <w:t>表</w:t>
      </w:r>
      <w:r w:rsidRPr="004B09A0">
        <w:rPr>
          <w:rFonts w:ascii="Times New Roman" w:eastAsia="黑体" w:hAnsi="Times New Roman" w:cs="Times New Roman"/>
          <w:sz w:val="24"/>
          <w:szCs w:val="24"/>
        </w:rPr>
        <w:t>1-</w:t>
      </w:r>
      <w:r>
        <w:rPr>
          <w:rFonts w:ascii="Times New Roman" w:eastAsia="黑体" w:hAnsi="Times New Roman" w:cs="Times New Roman"/>
          <w:sz w:val="24"/>
          <w:szCs w:val="24"/>
        </w:rPr>
        <w:t>3</w:t>
      </w:r>
      <w:r w:rsidRPr="004B09A0">
        <w:rPr>
          <w:rFonts w:ascii="Times New Roman" w:eastAsia="黑体" w:hAnsi="Times New Roman" w:cs="Times New Roman"/>
          <w:sz w:val="24"/>
          <w:szCs w:val="24"/>
        </w:rPr>
        <w:t xml:space="preserve"> </w:t>
      </w:r>
      <w:r w:rsidRPr="004B09A0">
        <w:rPr>
          <w:rFonts w:ascii="Times New Roman" w:eastAsia="黑体" w:hAnsi="黑体" w:cs="Times New Roman"/>
          <w:sz w:val="24"/>
          <w:szCs w:val="24"/>
        </w:rPr>
        <w:t>编程题</w:t>
      </w:r>
      <w:r>
        <w:rPr>
          <w:rFonts w:ascii="Times New Roman" w:eastAsia="黑体" w:hAnsi="Times New Roman" w:cs="Times New Roman"/>
          <w:sz w:val="24"/>
          <w:szCs w:val="24"/>
        </w:rPr>
        <w:t>4</w:t>
      </w:r>
      <w:r w:rsidRPr="004B09A0">
        <w:rPr>
          <w:rFonts w:ascii="Times New Roman" w:eastAsia="黑体" w:hAnsi="黑体" w:cs="Times New Roman"/>
          <w:sz w:val="24"/>
          <w:szCs w:val="24"/>
        </w:rPr>
        <w:t>的测试数据</w:t>
      </w:r>
    </w:p>
    <w:tbl>
      <w:tblPr>
        <w:tblStyle w:val="11"/>
        <w:tblW w:w="8359" w:type="dxa"/>
        <w:tblLook w:val="04A0" w:firstRow="1" w:lastRow="0" w:firstColumn="1" w:lastColumn="0" w:noHBand="0" w:noVBand="1"/>
      </w:tblPr>
      <w:tblGrid>
        <w:gridCol w:w="426"/>
        <w:gridCol w:w="1958"/>
        <w:gridCol w:w="4232"/>
        <w:gridCol w:w="1743"/>
      </w:tblGrid>
      <w:tr w:rsidR="009C2D43" w:rsidRPr="004B09A0" w14:paraId="0177C118" w14:textId="77777777" w:rsidTr="00EB30FC">
        <w:tc>
          <w:tcPr>
            <w:tcW w:w="0" w:type="auto"/>
            <w:vMerge w:val="restart"/>
          </w:tcPr>
          <w:p w14:paraId="77D1DAD7" w14:textId="77777777" w:rsidR="009C2D43" w:rsidRPr="004B09A0" w:rsidRDefault="009C2D43" w:rsidP="00EB30FC">
            <w:pPr>
              <w:jc w:val="center"/>
              <w:rPr>
                <w:rFonts w:ascii="Times New Roman" w:eastAsia="宋体" w:hAnsi="Times New Roman" w:cs="Times New Roman"/>
                <w:szCs w:val="24"/>
              </w:rPr>
            </w:pPr>
            <w:r w:rsidRPr="004B09A0">
              <w:rPr>
                <w:rFonts w:ascii="Times New Roman" w:eastAsia="宋体" w:hAnsi="Times New Roman" w:cs="Times New Roman"/>
                <w:szCs w:val="24"/>
              </w:rPr>
              <w:t>测试</w:t>
            </w:r>
          </w:p>
          <w:p w14:paraId="48C5710D" w14:textId="77777777" w:rsidR="009C2D43" w:rsidRPr="004B09A0" w:rsidRDefault="009C2D43" w:rsidP="00EB30FC">
            <w:pPr>
              <w:jc w:val="center"/>
              <w:rPr>
                <w:rFonts w:ascii="Times New Roman" w:eastAsia="宋体" w:hAnsi="Times New Roman" w:cs="Times New Roman"/>
                <w:szCs w:val="24"/>
              </w:rPr>
            </w:pPr>
            <w:r w:rsidRPr="004B09A0">
              <w:rPr>
                <w:rFonts w:ascii="Times New Roman" w:eastAsia="宋体" w:hAnsi="Times New Roman" w:cs="Times New Roman"/>
                <w:szCs w:val="24"/>
              </w:rPr>
              <w:t>用例</w:t>
            </w:r>
          </w:p>
        </w:tc>
        <w:tc>
          <w:tcPr>
            <w:tcW w:w="0" w:type="auto"/>
          </w:tcPr>
          <w:p w14:paraId="598EDECE" w14:textId="77777777" w:rsidR="009C2D43" w:rsidRPr="004B09A0" w:rsidRDefault="009C2D43" w:rsidP="00EB30FC">
            <w:pPr>
              <w:jc w:val="center"/>
              <w:rPr>
                <w:rFonts w:ascii="Times New Roman" w:eastAsia="宋体" w:hAnsi="Times New Roman" w:cs="Times New Roman"/>
                <w:szCs w:val="24"/>
              </w:rPr>
            </w:pPr>
            <w:r w:rsidRPr="004B09A0">
              <w:rPr>
                <w:rFonts w:ascii="Times New Roman" w:eastAsia="宋体" w:hAnsi="Times New Roman" w:cs="Times New Roman"/>
                <w:szCs w:val="24"/>
              </w:rPr>
              <w:t>程</w:t>
            </w:r>
            <w:r w:rsidRPr="004B09A0">
              <w:rPr>
                <w:rFonts w:ascii="Times New Roman" w:eastAsia="宋体" w:hAnsi="Times New Roman" w:cs="Times New Roman"/>
                <w:szCs w:val="24"/>
              </w:rPr>
              <w:t xml:space="preserve"> </w:t>
            </w:r>
            <w:r w:rsidRPr="004B09A0">
              <w:rPr>
                <w:rFonts w:ascii="Times New Roman" w:eastAsia="宋体" w:hAnsi="Times New Roman" w:cs="Times New Roman"/>
                <w:szCs w:val="24"/>
              </w:rPr>
              <w:t>序</w:t>
            </w:r>
            <w:r w:rsidRPr="004B09A0">
              <w:rPr>
                <w:rFonts w:ascii="Times New Roman" w:eastAsia="宋体" w:hAnsi="Times New Roman" w:cs="Times New Roman"/>
                <w:szCs w:val="24"/>
              </w:rPr>
              <w:t xml:space="preserve"> </w:t>
            </w:r>
            <w:r w:rsidRPr="004B09A0">
              <w:rPr>
                <w:rFonts w:ascii="Times New Roman" w:eastAsia="宋体" w:hAnsi="Times New Roman" w:cs="Times New Roman"/>
                <w:szCs w:val="24"/>
              </w:rPr>
              <w:t>输</w:t>
            </w:r>
            <w:r w:rsidRPr="004B09A0">
              <w:rPr>
                <w:rFonts w:ascii="Times New Roman" w:eastAsia="宋体" w:hAnsi="Times New Roman" w:cs="Times New Roman"/>
                <w:szCs w:val="24"/>
              </w:rPr>
              <w:t xml:space="preserve"> </w:t>
            </w:r>
            <w:r>
              <w:rPr>
                <w:rFonts w:ascii="Times New Roman" w:eastAsia="宋体" w:hAnsi="Times New Roman" w:cs="Times New Roman" w:hint="eastAsia"/>
                <w:szCs w:val="24"/>
              </w:rPr>
              <w:t>入</w:t>
            </w:r>
          </w:p>
        </w:tc>
        <w:tc>
          <w:tcPr>
            <w:tcW w:w="4232" w:type="dxa"/>
          </w:tcPr>
          <w:p w14:paraId="590671EE" w14:textId="77777777" w:rsidR="009C2D43" w:rsidRPr="004B09A0" w:rsidRDefault="009C2D43" w:rsidP="00EB30FC">
            <w:pPr>
              <w:jc w:val="center"/>
              <w:rPr>
                <w:rFonts w:ascii="Times New Roman" w:eastAsia="宋体" w:hAnsi="Times New Roman" w:cs="Times New Roman"/>
                <w:szCs w:val="24"/>
              </w:rPr>
            </w:pPr>
            <w:r w:rsidRPr="004B09A0">
              <w:rPr>
                <w:rFonts w:ascii="Times New Roman" w:eastAsia="宋体" w:hAnsi="Times New Roman" w:cs="Times New Roman"/>
                <w:szCs w:val="24"/>
              </w:rPr>
              <w:t>理</w:t>
            </w:r>
            <w:r w:rsidRPr="004B09A0">
              <w:rPr>
                <w:rFonts w:ascii="Times New Roman" w:eastAsia="宋体" w:hAnsi="Times New Roman" w:cs="Times New Roman"/>
                <w:szCs w:val="24"/>
              </w:rPr>
              <w:t xml:space="preserve"> </w:t>
            </w:r>
            <w:r w:rsidRPr="004B09A0">
              <w:rPr>
                <w:rFonts w:ascii="Times New Roman" w:eastAsia="宋体" w:hAnsi="Times New Roman" w:cs="Times New Roman"/>
                <w:szCs w:val="24"/>
              </w:rPr>
              <w:t>论</w:t>
            </w:r>
            <w:r w:rsidRPr="004B09A0">
              <w:rPr>
                <w:rFonts w:ascii="Times New Roman" w:eastAsia="宋体" w:hAnsi="Times New Roman" w:cs="Times New Roman"/>
                <w:szCs w:val="24"/>
              </w:rPr>
              <w:t xml:space="preserve"> </w:t>
            </w:r>
            <w:r w:rsidRPr="004B09A0">
              <w:rPr>
                <w:rFonts w:ascii="Times New Roman" w:eastAsia="宋体" w:hAnsi="Times New Roman" w:cs="Times New Roman"/>
                <w:szCs w:val="24"/>
              </w:rPr>
              <w:t>结</w:t>
            </w:r>
            <w:r w:rsidRPr="004B09A0">
              <w:rPr>
                <w:rFonts w:ascii="Times New Roman" w:eastAsia="宋体" w:hAnsi="Times New Roman" w:cs="Times New Roman"/>
                <w:szCs w:val="24"/>
              </w:rPr>
              <w:t xml:space="preserve"> </w:t>
            </w:r>
            <w:r w:rsidRPr="004B09A0">
              <w:rPr>
                <w:rFonts w:ascii="Times New Roman" w:eastAsia="宋体" w:hAnsi="Times New Roman" w:cs="Times New Roman"/>
                <w:szCs w:val="24"/>
              </w:rPr>
              <w:t>果</w:t>
            </w:r>
          </w:p>
          <w:p w14:paraId="674DA348" w14:textId="77777777" w:rsidR="009C2D43" w:rsidRPr="004B09A0" w:rsidRDefault="009C2D43" w:rsidP="00EB30FC">
            <w:pPr>
              <w:jc w:val="center"/>
              <w:rPr>
                <w:rFonts w:ascii="Times New Roman" w:eastAsia="宋体" w:hAnsi="Times New Roman" w:cs="Times New Roman"/>
                <w:szCs w:val="24"/>
              </w:rPr>
            </w:pPr>
          </w:p>
        </w:tc>
        <w:tc>
          <w:tcPr>
            <w:tcW w:w="1743" w:type="dxa"/>
          </w:tcPr>
          <w:p w14:paraId="287DE99C" w14:textId="77777777" w:rsidR="009C2D43" w:rsidRPr="004B09A0" w:rsidRDefault="009C2D43" w:rsidP="00EB30FC">
            <w:pPr>
              <w:jc w:val="center"/>
              <w:rPr>
                <w:rFonts w:ascii="Calibri" w:eastAsia="宋体" w:hAnsi="Calibri" w:cs="Times New Roman"/>
                <w:szCs w:val="24"/>
              </w:rPr>
            </w:pPr>
            <w:r w:rsidRPr="004B09A0">
              <w:rPr>
                <w:rFonts w:ascii="Calibri" w:eastAsia="宋体" w:hAnsi="Calibri" w:cs="Times New Roman" w:hint="eastAsia"/>
                <w:szCs w:val="24"/>
              </w:rPr>
              <w:t>运</w:t>
            </w:r>
            <w:r w:rsidRPr="004B09A0">
              <w:rPr>
                <w:rFonts w:ascii="Calibri" w:eastAsia="宋体" w:hAnsi="Calibri" w:cs="Times New Roman" w:hint="eastAsia"/>
                <w:szCs w:val="24"/>
              </w:rPr>
              <w:t xml:space="preserve"> </w:t>
            </w:r>
            <w:r w:rsidRPr="004B09A0">
              <w:rPr>
                <w:rFonts w:ascii="Calibri" w:eastAsia="宋体" w:hAnsi="Calibri" w:cs="Times New Roman" w:hint="eastAsia"/>
                <w:szCs w:val="24"/>
              </w:rPr>
              <w:t>行</w:t>
            </w:r>
            <w:r w:rsidRPr="004B09A0">
              <w:rPr>
                <w:rFonts w:ascii="Calibri" w:eastAsia="宋体" w:hAnsi="Calibri" w:cs="Times New Roman" w:hint="eastAsia"/>
                <w:szCs w:val="24"/>
              </w:rPr>
              <w:t xml:space="preserve"> </w:t>
            </w:r>
            <w:r w:rsidRPr="004B09A0">
              <w:rPr>
                <w:rFonts w:ascii="Calibri" w:eastAsia="宋体" w:hAnsi="Calibri" w:cs="Times New Roman" w:hint="eastAsia"/>
                <w:szCs w:val="24"/>
              </w:rPr>
              <w:t>结</w:t>
            </w:r>
            <w:r w:rsidRPr="004B09A0">
              <w:rPr>
                <w:rFonts w:ascii="Calibri" w:eastAsia="宋体" w:hAnsi="Calibri" w:cs="Times New Roman" w:hint="eastAsia"/>
                <w:szCs w:val="24"/>
              </w:rPr>
              <w:t xml:space="preserve"> </w:t>
            </w:r>
            <w:r w:rsidRPr="004B09A0">
              <w:rPr>
                <w:rFonts w:ascii="Calibri" w:eastAsia="宋体" w:hAnsi="Calibri" w:cs="Times New Roman" w:hint="eastAsia"/>
                <w:szCs w:val="24"/>
              </w:rPr>
              <w:t>果</w:t>
            </w:r>
          </w:p>
        </w:tc>
      </w:tr>
      <w:tr w:rsidR="009C2D43" w:rsidRPr="004B09A0" w14:paraId="056E226A" w14:textId="77777777" w:rsidTr="00EB30FC">
        <w:tc>
          <w:tcPr>
            <w:tcW w:w="0" w:type="auto"/>
            <w:vMerge/>
          </w:tcPr>
          <w:p w14:paraId="6A376AC4" w14:textId="77777777" w:rsidR="009C2D43" w:rsidRPr="004B09A0" w:rsidRDefault="009C2D43" w:rsidP="00EB30FC">
            <w:pPr>
              <w:jc w:val="center"/>
              <w:rPr>
                <w:rFonts w:ascii="Times New Roman" w:eastAsia="宋体" w:hAnsi="Times New Roman" w:cs="Times New Roman"/>
                <w:szCs w:val="24"/>
              </w:rPr>
            </w:pPr>
          </w:p>
        </w:tc>
        <w:tc>
          <w:tcPr>
            <w:tcW w:w="1958" w:type="dxa"/>
          </w:tcPr>
          <w:p w14:paraId="6B07D21E" w14:textId="76B37220" w:rsidR="009C2D43" w:rsidRPr="004B09A0" w:rsidRDefault="009C2D43" w:rsidP="009C2D43">
            <w:pPr>
              <w:rPr>
                <w:rFonts w:ascii="Times New Roman" w:eastAsia="宋体" w:hAnsi="Times New Roman" w:cs="Times New Roman"/>
                <w:szCs w:val="24"/>
              </w:rPr>
            </w:pPr>
          </w:p>
        </w:tc>
        <w:tc>
          <w:tcPr>
            <w:tcW w:w="4232" w:type="dxa"/>
          </w:tcPr>
          <w:p w14:paraId="2614CA4D" w14:textId="77777777" w:rsidR="009C2D43" w:rsidRPr="004B09A0" w:rsidRDefault="009C2D43" w:rsidP="00EB30FC">
            <w:pPr>
              <w:rPr>
                <w:rFonts w:ascii="Times New Roman" w:eastAsia="宋体" w:hAnsi="Times New Roman" w:cs="Times New Roman"/>
                <w:szCs w:val="24"/>
              </w:rPr>
            </w:pPr>
          </w:p>
        </w:tc>
        <w:tc>
          <w:tcPr>
            <w:tcW w:w="1743" w:type="dxa"/>
          </w:tcPr>
          <w:p w14:paraId="06A1BA20" w14:textId="77777777" w:rsidR="009C2D43" w:rsidRPr="004B09A0" w:rsidRDefault="009C2D43" w:rsidP="00EB30FC">
            <w:pPr>
              <w:rPr>
                <w:rFonts w:ascii="Calibri" w:eastAsia="宋体" w:hAnsi="Calibri" w:cs="Times New Roman"/>
                <w:szCs w:val="24"/>
              </w:rPr>
            </w:pPr>
          </w:p>
        </w:tc>
      </w:tr>
      <w:tr w:rsidR="009C2D43" w:rsidRPr="004B09A0" w14:paraId="46C34176" w14:textId="77777777" w:rsidTr="00EB30FC">
        <w:trPr>
          <w:trHeight w:val="714"/>
        </w:trPr>
        <w:tc>
          <w:tcPr>
            <w:tcW w:w="0" w:type="auto"/>
          </w:tcPr>
          <w:p w14:paraId="6D2AE63E" w14:textId="77777777" w:rsidR="009C2D43" w:rsidRPr="004B09A0" w:rsidRDefault="009C2D43" w:rsidP="00EB30FC">
            <w:pPr>
              <w:jc w:val="center"/>
              <w:rPr>
                <w:rFonts w:ascii="Times New Roman" w:eastAsia="宋体" w:hAnsi="Times New Roman" w:cs="Times New Roman"/>
                <w:szCs w:val="24"/>
              </w:rPr>
            </w:pPr>
            <w:r w:rsidRPr="004B09A0">
              <w:rPr>
                <w:rFonts w:ascii="Times New Roman" w:eastAsia="宋体" w:hAnsi="Times New Roman" w:cs="Times New Roman"/>
                <w:szCs w:val="24"/>
              </w:rPr>
              <w:t>用例</w:t>
            </w:r>
            <w:r w:rsidRPr="004B09A0">
              <w:rPr>
                <w:rFonts w:ascii="Times New Roman" w:eastAsia="宋体" w:hAnsi="Times New Roman" w:cs="Times New Roman"/>
                <w:szCs w:val="24"/>
              </w:rPr>
              <w:t>1</w:t>
            </w:r>
          </w:p>
        </w:tc>
        <w:tc>
          <w:tcPr>
            <w:tcW w:w="1958" w:type="dxa"/>
          </w:tcPr>
          <w:p w14:paraId="21CFB909" w14:textId="3C0A1CEE" w:rsidR="009C2D43" w:rsidRPr="004B09A0" w:rsidRDefault="009C2D43" w:rsidP="00EB30FC">
            <w:pPr>
              <w:jc w:val="center"/>
              <w:rPr>
                <w:rFonts w:ascii="Times New Roman" w:eastAsia="宋体" w:hAnsi="Times New Roman" w:cs="Times New Roman"/>
                <w:szCs w:val="24"/>
              </w:rPr>
            </w:pPr>
            <w:r>
              <w:rPr>
                <w:rFonts w:ascii="Times New Roman" w:eastAsia="宋体" w:hAnsi="Times New Roman" w:cs="Times New Roman" w:hint="eastAsia"/>
                <w:szCs w:val="24"/>
              </w:rPr>
              <w:t>a</w:t>
            </w:r>
            <w:r>
              <w:rPr>
                <w:rFonts w:ascii="Times New Roman" w:eastAsia="宋体" w:hAnsi="Times New Roman" w:cs="Times New Roman"/>
                <w:szCs w:val="24"/>
              </w:rPr>
              <w:t>bcd</w:t>
            </w:r>
          </w:p>
        </w:tc>
        <w:tc>
          <w:tcPr>
            <w:tcW w:w="4232" w:type="dxa"/>
          </w:tcPr>
          <w:p w14:paraId="38FA3FF3" w14:textId="1B44FEC8" w:rsidR="009C2D43" w:rsidRPr="004B09A0" w:rsidRDefault="009C2D43" w:rsidP="00EB30FC">
            <w:pPr>
              <w:rPr>
                <w:rFonts w:ascii="Times New Roman" w:eastAsia="宋体" w:hAnsi="Times New Roman" w:cs="Times New Roman"/>
                <w:szCs w:val="24"/>
              </w:rPr>
            </w:pPr>
            <w:r>
              <w:rPr>
                <w:rFonts w:ascii="Times New Roman" w:eastAsia="宋体" w:hAnsi="Times New Roman" w:cs="Times New Roman" w:hint="eastAsia"/>
                <w:szCs w:val="24"/>
              </w:rPr>
              <w:t>d</w:t>
            </w:r>
            <w:r>
              <w:rPr>
                <w:rFonts w:ascii="Times New Roman" w:eastAsia="宋体" w:hAnsi="Times New Roman" w:cs="Times New Roman"/>
                <w:szCs w:val="24"/>
              </w:rPr>
              <w:t>bfp</w:t>
            </w:r>
          </w:p>
        </w:tc>
        <w:tc>
          <w:tcPr>
            <w:tcW w:w="1743" w:type="dxa"/>
          </w:tcPr>
          <w:p w14:paraId="73741129" w14:textId="4591927C" w:rsidR="009C2D43" w:rsidRPr="004B09A0" w:rsidRDefault="009C2D43" w:rsidP="00EB30FC">
            <w:pPr>
              <w:rPr>
                <w:rFonts w:ascii="Calibri" w:eastAsia="宋体" w:hAnsi="Calibri" w:cs="Times New Roman"/>
                <w:szCs w:val="24"/>
              </w:rPr>
            </w:pPr>
            <w:r>
              <w:rPr>
                <w:rFonts w:ascii="Calibri" w:eastAsia="宋体" w:hAnsi="Calibri" w:cs="Times New Roman" w:hint="eastAsia"/>
                <w:szCs w:val="24"/>
              </w:rPr>
              <w:t>d</w:t>
            </w:r>
            <w:r>
              <w:rPr>
                <w:rFonts w:ascii="Calibri" w:eastAsia="宋体" w:hAnsi="Calibri" w:cs="Times New Roman"/>
                <w:szCs w:val="24"/>
              </w:rPr>
              <w:t>bfp</w:t>
            </w:r>
          </w:p>
        </w:tc>
      </w:tr>
    </w:tbl>
    <w:p w14:paraId="2DB9FF4C" w14:textId="12BBE5D9" w:rsidR="003329A7" w:rsidRDefault="009C2D43" w:rsidP="003329A7">
      <w:pPr>
        <w:ind w:left="780"/>
      </w:pPr>
      <w:r w:rsidRPr="009C2D43">
        <w:rPr>
          <w:noProof/>
        </w:rPr>
        <w:drawing>
          <wp:inline distT="0" distB="0" distL="0" distR="0" wp14:anchorId="1E9B7C6B" wp14:editId="4E00E0C6">
            <wp:extent cx="3714941" cy="1343094"/>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14941" cy="1343094"/>
                    </a:xfrm>
                    <a:prstGeom prst="rect">
                      <a:avLst/>
                    </a:prstGeom>
                  </pic:spPr>
                </pic:pic>
              </a:graphicData>
            </a:graphic>
          </wp:inline>
        </w:drawing>
      </w:r>
    </w:p>
    <w:p w14:paraId="0F0B996E" w14:textId="77777777" w:rsidR="004A15C1" w:rsidRPr="00975072" w:rsidRDefault="004A15C1" w:rsidP="004A15C1">
      <w:pPr>
        <w:keepNext/>
        <w:keepLines/>
        <w:spacing w:before="260" w:after="260" w:line="416" w:lineRule="auto"/>
        <w:outlineLvl w:val="1"/>
        <w:rPr>
          <w:rFonts w:ascii="Times New Roman" w:eastAsia="宋体" w:hAnsi="Times New Roman" w:cs="Times New Roman"/>
          <w:b/>
          <w:bCs/>
          <w:sz w:val="28"/>
          <w:szCs w:val="28"/>
        </w:rPr>
      </w:pPr>
      <w:r w:rsidRPr="00975072">
        <w:rPr>
          <w:rFonts w:ascii="Times New Roman" w:eastAsia="宋体" w:hAnsi="Times New Roman" w:cs="Times New Roman"/>
          <w:b/>
          <w:bCs/>
          <w:sz w:val="28"/>
          <w:szCs w:val="28"/>
        </w:rPr>
        <w:t>1.</w:t>
      </w:r>
      <w:r w:rsidRPr="00975072">
        <w:rPr>
          <w:rFonts w:ascii="Times New Roman" w:eastAsia="宋体" w:hAnsi="Times New Roman" w:cs="Times New Roman" w:hint="eastAsia"/>
          <w:b/>
          <w:bCs/>
          <w:sz w:val="28"/>
          <w:szCs w:val="28"/>
        </w:rPr>
        <w:t>3</w:t>
      </w:r>
      <w:r w:rsidRPr="00975072">
        <w:rPr>
          <w:rFonts w:ascii="Times New Roman" w:eastAsia="宋体" w:hAnsi="Times New Roman" w:cs="Times New Roman"/>
          <w:b/>
          <w:bCs/>
          <w:sz w:val="28"/>
          <w:szCs w:val="28"/>
        </w:rPr>
        <w:t xml:space="preserve"> </w:t>
      </w:r>
      <w:r w:rsidRPr="00975072">
        <w:rPr>
          <w:rFonts w:ascii="Times New Roman" w:eastAsia="宋体" w:hAnsi="宋体" w:cs="Times New Roman"/>
          <w:b/>
          <w:bCs/>
          <w:sz w:val="28"/>
          <w:szCs w:val="28"/>
        </w:rPr>
        <w:t>实验小结</w:t>
      </w:r>
    </w:p>
    <w:p w14:paraId="4B09CC27" w14:textId="77777777" w:rsidR="004A15C1" w:rsidRDefault="004A15C1" w:rsidP="004A15C1">
      <w:r>
        <w:rPr>
          <w:rFonts w:hint="eastAsia"/>
        </w:rPr>
        <w:t>在解答第二题时，无法实现按下</w:t>
      </w:r>
      <w:r>
        <w:t>CtrlZ</w:t>
      </w:r>
      <w:r>
        <w:rPr>
          <w:rFonts w:hint="eastAsia"/>
        </w:rPr>
        <w:t>停止输入，通过自己阅读书籍知道了使用whlie循环，并设置whlie循环的终止条件为getchar！=</w:t>
      </w:r>
      <w:r>
        <w:t>EOF</w:t>
      </w:r>
      <w:r>
        <w:rPr>
          <w:rFonts w:hint="eastAsia"/>
        </w:rPr>
        <w:t>实现了停止操作。</w:t>
      </w:r>
    </w:p>
    <w:p w14:paraId="51E9E10A" w14:textId="77777777" w:rsidR="004A15C1" w:rsidRDefault="004A15C1" w:rsidP="004A15C1">
      <w:r>
        <w:rPr>
          <w:rFonts w:hint="eastAsia"/>
        </w:rPr>
        <w:t>在解答选做题时，对单个字符的数据操作已经到位，但是无法做到对整个字符串进行依次操作，这个时候通过翻阅实验书，了解到通过for循环和指针的操作，可以一次性对所有输入的字符依次进行操作，最后实现了对字符的加密。</w:t>
      </w:r>
    </w:p>
    <w:p w14:paraId="146B138D" w14:textId="77777777" w:rsidR="004A15C1" w:rsidRDefault="004A15C1" w:rsidP="004A15C1">
      <w:r>
        <w:rPr>
          <w:rFonts w:hint="eastAsia"/>
        </w:rPr>
        <w:t>体会：本次实验让我加深了对位运算和循环的理解，同时也让我第一次接触到指针，原本的理论知识正在一步步变为实践。</w:t>
      </w:r>
    </w:p>
    <w:p w14:paraId="6AD9D6AC" w14:textId="77777777" w:rsidR="004A15C1" w:rsidRPr="009370AD" w:rsidRDefault="004A15C1" w:rsidP="004A15C1">
      <w:r>
        <w:rPr>
          <w:rFonts w:hint="eastAsia"/>
        </w:rPr>
        <w:t>但回过头看，代码的简洁度不够，对循环的理解还有不到位，以后还需多多实践，汲取更多经验。</w:t>
      </w:r>
    </w:p>
    <w:p w14:paraId="4D6D681C" w14:textId="65A2B5DD" w:rsidR="009C2D43" w:rsidRDefault="009C2D43" w:rsidP="003329A7">
      <w:pPr>
        <w:ind w:left="780"/>
      </w:pPr>
    </w:p>
    <w:p w14:paraId="2E27BEF8" w14:textId="45D60836" w:rsidR="00EB30FC" w:rsidRDefault="00EB30FC" w:rsidP="003329A7">
      <w:pPr>
        <w:ind w:left="780"/>
      </w:pPr>
    </w:p>
    <w:p w14:paraId="3F05CA79" w14:textId="5C35490A" w:rsidR="00EB30FC" w:rsidRDefault="00EB30FC" w:rsidP="003329A7">
      <w:pPr>
        <w:ind w:left="780"/>
      </w:pPr>
    </w:p>
    <w:p w14:paraId="033FF09C" w14:textId="46FE3A55" w:rsidR="00EB30FC" w:rsidRDefault="00EB30FC" w:rsidP="003329A7">
      <w:pPr>
        <w:ind w:left="780"/>
      </w:pPr>
    </w:p>
    <w:p w14:paraId="501DD8CA" w14:textId="77777777" w:rsidR="00EB30FC" w:rsidRPr="00EB30FC" w:rsidRDefault="00EB30FC" w:rsidP="00EB30FC">
      <w:pPr>
        <w:keepNext/>
        <w:keepLines/>
        <w:spacing w:beforeLines="50" w:before="156" w:line="578" w:lineRule="auto"/>
        <w:jc w:val="center"/>
        <w:outlineLvl w:val="0"/>
        <w:rPr>
          <w:rFonts w:ascii="黑体" w:eastAsia="黑体" w:hAnsi="黑体" w:cs="Times New Roman"/>
          <w:b/>
          <w:bCs/>
          <w:kern w:val="44"/>
          <w:sz w:val="44"/>
          <w:szCs w:val="44"/>
        </w:rPr>
      </w:pPr>
      <w:r w:rsidRPr="00EB30FC">
        <w:rPr>
          <w:rFonts w:ascii="黑体" w:eastAsia="黑体" w:hAnsi="黑体" w:cs="Times New Roman" w:hint="eastAsia"/>
          <w:b/>
          <w:bCs/>
          <w:kern w:val="44"/>
          <w:sz w:val="44"/>
          <w:szCs w:val="44"/>
        </w:rPr>
        <w:t>2  流程控制实验</w:t>
      </w:r>
    </w:p>
    <w:p w14:paraId="241294FA" w14:textId="77777777" w:rsidR="00EB30FC" w:rsidRPr="00EB30FC" w:rsidRDefault="00EB30FC" w:rsidP="00EB30FC">
      <w:pPr>
        <w:spacing w:beforeLines="50" w:before="156" w:line="312" w:lineRule="auto"/>
        <w:jc w:val="left"/>
        <w:outlineLvl w:val="1"/>
        <w:rPr>
          <w:rFonts w:ascii="Cambria" w:eastAsia="宋体" w:hAnsi="Cambria" w:cs="Times New Roman"/>
          <w:b/>
          <w:bCs/>
          <w:kern w:val="28"/>
          <w:sz w:val="28"/>
          <w:szCs w:val="28"/>
        </w:rPr>
      </w:pPr>
      <w:r w:rsidRPr="00EB30FC">
        <w:rPr>
          <w:rFonts w:ascii="Cambria" w:eastAsia="宋体" w:hAnsi="Cambria" w:cs="Times New Roman" w:hint="eastAsia"/>
          <w:b/>
          <w:bCs/>
          <w:kern w:val="28"/>
          <w:sz w:val="28"/>
          <w:szCs w:val="28"/>
        </w:rPr>
        <w:t>2.1</w:t>
      </w:r>
      <w:r w:rsidRPr="00EB30FC">
        <w:rPr>
          <w:rFonts w:ascii="Cambria" w:eastAsia="宋体" w:hAnsi="Cambria" w:cs="Times New Roman" w:hint="eastAsia"/>
          <w:b/>
          <w:bCs/>
          <w:kern w:val="28"/>
          <w:sz w:val="28"/>
          <w:szCs w:val="28"/>
        </w:rPr>
        <w:t>、实验目的</w:t>
      </w:r>
    </w:p>
    <w:p w14:paraId="77E9FB41" w14:textId="77777777" w:rsidR="00EB30FC" w:rsidRPr="00EB30FC" w:rsidRDefault="00EB30FC" w:rsidP="00EB30FC">
      <w:pPr>
        <w:spacing w:line="360" w:lineRule="auto"/>
        <w:rPr>
          <w:rFonts w:ascii="Times New Roman" w:eastAsia="宋体" w:hAnsi="Times New Roman" w:cs="Times New Roman"/>
          <w:sz w:val="24"/>
          <w:szCs w:val="24"/>
        </w:rPr>
      </w:pPr>
      <w:r w:rsidRPr="00EB30FC">
        <w:rPr>
          <w:rFonts w:ascii="Times New Roman" w:eastAsia="宋体" w:hAnsi="宋体" w:cs="Times New Roman" w:hint="eastAsia"/>
          <w:sz w:val="24"/>
          <w:szCs w:val="24"/>
        </w:rPr>
        <w:t>（</w:t>
      </w:r>
      <w:r w:rsidRPr="00EB30FC">
        <w:rPr>
          <w:rFonts w:ascii="Times New Roman" w:eastAsia="宋体" w:hAnsi="宋体" w:cs="Times New Roman" w:hint="eastAsia"/>
          <w:sz w:val="24"/>
          <w:szCs w:val="24"/>
        </w:rPr>
        <w:t>1</w:t>
      </w:r>
      <w:r w:rsidRPr="00EB30FC">
        <w:rPr>
          <w:rFonts w:ascii="Times New Roman" w:eastAsia="宋体" w:hAnsi="宋体" w:cs="Times New Roman" w:hint="eastAsia"/>
          <w:sz w:val="24"/>
          <w:szCs w:val="24"/>
        </w:rPr>
        <w:t>）</w:t>
      </w:r>
      <w:r w:rsidRPr="00EB30FC">
        <w:rPr>
          <w:rFonts w:ascii="Times New Roman" w:eastAsia="宋体" w:hAnsi="宋体" w:cs="Times New Roman"/>
          <w:sz w:val="24"/>
          <w:szCs w:val="24"/>
        </w:rPr>
        <w:t>掌握复合语句、</w:t>
      </w:r>
      <w:r w:rsidRPr="00EB30FC">
        <w:rPr>
          <w:rFonts w:ascii="Times New Roman" w:eastAsia="宋体" w:hAnsi="Times New Roman" w:cs="Times New Roman"/>
          <w:sz w:val="24"/>
          <w:szCs w:val="24"/>
        </w:rPr>
        <w:t>if</w:t>
      </w:r>
      <w:r w:rsidRPr="00EB30FC">
        <w:rPr>
          <w:rFonts w:ascii="Times New Roman" w:eastAsia="宋体" w:hAnsi="宋体" w:cs="Times New Roman"/>
          <w:sz w:val="24"/>
          <w:szCs w:val="24"/>
        </w:rPr>
        <w:t>语句、</w:t>
      </w:r>
      <w:r w:rsidRPr="00EB30FC">
        <w:rPr>
          <w:rFonts w:ascii="Times New Roman" w:eastAsia="宋体" w:hAnsi="Times New Roman" w:cs="Times New Roman"/>
          <w:sz w:val="24"/>
          <w:szCs w:val="24"/>
        </w:rPr>
        <w:t>switch</w:t>
      </w:r>
      <w:r w:rsidRPr="00EB30FC">
        <w:rPr>
          <w:rFonts w:ascii="Times New Roman" w:eastAsia="宋体" w:hAnsi="宋体" w:cs="Times New Roman"/>
          <w:sz w:val="24"/>
          <w:szCs w:val="24"/>
        </w:rPr>
        <w:t>语句的使用，熟练掌握</w:t>
      </w:r>
      <w:r w:rsidRPr="00EB30FC">
        <w:rPr>
          <w:rFonts w:ascii="Times New Roman" w:eastAsia="宋体" w:hAnsi="Times New Roman" w:cs="Times New Roman"/>
          <w:sz w:val="24"/>
          <w:szCs w:val="24"/>
        </w:rPr>
        <w:t>for</w:t>
      </w:r>
      <w:r w:rsidRPr="00EB30FC">
        <w:rPr>
          <w:rFonts w:ascii="Times New Roman" w:eastAsia="宋体" w:hAnsi="宋体" w:cs="Times New Roman"/>
          <w:sz w:val="24"/>
          <w:szCs w:val="24"/>
        </w:rPr>
        <w:t>、</w:t>
      </w:r>
      <w:r w:rsidRPr="00EB30FC">
        <w:rPr>
          <w:rFonts w:ascii="Times New Roman" w:eastAsia="宋体" w:hAnsi="Times New Roman" w:cs="Times New Roman"/>
          <w:sz w:val="24"/>
          <w:szCs w:val="24"/>
        </w:rPr>
        <w:t>while</w:t>
      </w:r>
      <w:r w:rsidRPr="00EB30FC">
        <w:rPr>
          <w:rFonts w:ascii="Times New Roman" w:eastAsia="宋体" w:hAnsi="宋体" w:cs="Times New Roman"/>
          <w:sz w:val="24"/>
          <w:szCs w:val="24"/>
        </w:rPr>
        <w:t>、</w:t>
      </w:r>
      <w:r w:rsidRPr="00EB30FC">
        <w:rPr>
          <w:rFonts w:ascii="Times New Roman" w:eastAsia="宋体" w:hAnsi="Times New Roman" w:cs="Times New Roman"/>
          <w:sz w:val="24"/>
          <w:szCs w:val="24"/>
        </w:rPr>
        <w:t>do-while</w:t>
      </w:r>
      <w:r w:rsidRPr="00EB30FC">
        <w:rPr>
          <w:rFonts w:ascii="Times New Roman" w:eastAsia="宋体" w:hAnsi="宋体" w:cs="Times New Roman"/>
          <w:sz w:val="24"/>
          <w:szCs w:val="24"/>
        </w:rPr>
        <w:t>三种基本的循环控制语句的使用，掌握重复循环技术，了解转移语句与标号语句。</w:t>
      </w:r>
    </w:p>
    <w:p w14:paraId="6658F4E8" w14:textId="77777777" w:rsidR="00EB30FC" w:rsidRPr="00EB30FC" w:rsidRDefault="00EB30FC" w:rsidP="00EB30FC">
      <w:pPr>
        <w:spacing w:line="360" w:lineRule="auto"/>
        <w:rPr>
          <w:rFonts w:ascii="Times New Roman" w:eastAsia="宋体" w:hAnsi="Times New Roman" w:cs="Times New Roman"/>
          <w:sz w:val="24"/>
          <w:szCs w:val="24"/>
        </w:rPr>
      </w:pPr>
      <w:r w:rsidRPr="00EB30FC">
        <w:rPr>
          <w:rFonts w:ascii="Times New Roman" w:eastAsia="宋体" w:hAnsi="宋体" w:cs="Times New Roman" w:hint="eastAsia"/>
          <w:sz w:val="24"/>
          <w:szCs w:val="24"/>
        </w:rPr>
        <w:t>（</w:t>
      </w:r>
      <w:r w:rsidRPr="00EB30FC">
        <w:rPr>
          <w:rFonts w:ascii="Times New Roman" w:eastAsia="宋体" w:hAnsi="宋体" w:cs="Times New Roman" w:hint="eastAsia"/>
          <w:sz w:val="24"/>
          <w:szCs w:val="24"/>
        </w:rPr>
        <w:t>2</w:t>
      </w:r>
      <w:r w:rsidRPr="00EB30FC">
        <w:rPr>
          <w:rFonts w:ascii="Times New Roman" w:eastAsia="宋体" w:hAnsi="宋体" w:cs="Times New Roman" w:hint="eastAsia"/>
          <w:sz w:val="24"/>
          <w:szCs w:val="24"/>
        </w:rPr>
        <w:t>）</w:t>
      </w:r>
      <w:r w:rsidRPr="00EB30FC">
        <w:rPr>
          <w:rFonts w:ascii="Times New Roman" w:eastAsia="宋体" w:hAnsi="宋体" w:cs="Times New Roman"/>
          <w:sz w:val="24"/>
          <w:szCs w:val="24"/>
        </w:rPr>
        <w:t>练习循环结构</w:t>
      </w:r>
      <w:r w:rsidRPr="00EB30FC">
        <w:rPr>
          <w:rFonts w:ascii="Times New Roman" w:eastAsia="宋体" w:hAnsi="Times New Roman" w:cs="Times New Roman"/>
          <w:sz w:val="24"/>
          <w:szCs w:val="24"/>
        </w:rPr>
        <w:t>for</w:t>
      </w:r>
      <w:r w:rsidRPr="00EB30FC">
        <w:rPr>
          <w:rFonts w:ascii="Times New Roman" w:eastAsia="宋体" w:hAnsi="宋体" w:cs="Times New Roman"/>
          <w:sz w:val="24"/>
          <w:szCs w:val="24"/>
        </w:rPr>
        <w:t>、</w:t>
      </w:r>
      <w:r w:rsidRPr="00EB30FC">
        <w:rPr>
          <w:rFonts w:ascii="Times New Roman" w:eastAsia="宋体" w:hAnsi="Times New Roman" w:cs="Times New Roman"/>
          <w:sz w:val="24"/>
          <w:szCs w:val="24"/>
        </w:rPr>
        <w:t>while</w:t>
      </w:r>
      <w:r w:rsidRPr="00EB30FC">
        <w:rPr>
          <w:rFonts w:ascii="Times New Roman" w:eastAsia="宋体" w:hAnsi="宋体" w:cs="Times New Roman"/>
          <w:sz w:val="24"/>
          <w:szCs w:val="24"/>
        </w:rPr>
        <w:t>、</w:t>
      </w:r>
      <w:r w:rsidRPr="00EB30FC">
        <w:rPr>
          <w:rFonts w:ascii="Times New Roman" w:eastAsia="宋体" w:hAnsi="Times New Roman" w:cs="Times New Roman"/>
          <w:sz w:val="24"/>
          <w:szCs w:val="24"/>
        </w:rPr>
        <w:t>do-while</w:t>
      </w:r>
      <w:r w:rsidRPr="00EB30FC">
        <w:rPr>
          <w:rFonts w:ascii="Times New Roman" w:eastAsia="宋体" w:hAnsi="宋体" w:cs="Times New Roman"/>
          <w:sz w:val="24"/>
          <w:szCs w:val="24"/>
        </w:rPr>
        <w:t>语句的使用。</w:t>
      </w:r>
    </w:p>
    <w:p w14:paraId="7DB851B4" w14:textId="77777777" w:rsidR="00EB30FC" w:rsidRPr="00EB30FC" w:rsidRDefault="00EB30FC" w:rsidP="00EB30FC">
      <w:pPr>
        <w:spacing w:line="360" w:lineRule="auto"/>
        <w:rPr>
          <w:rFonts w:ascii="Times New Roman" w:eastAsia="宋体" w:hAnsi="Times New Roman" w:cs="Times New Roman"/>
          <w:sz w:val="24"/>
          <w:szCs w:val="24"/>
        </w:rPr>
      </w:pPr>
      <w:r w:rsidRPr="00EB30FC">
        <w:rPr>
          <w:rFonts w:ascii="Times New Roman" w:eastAsia="宋体" w:hAnsi="宋体" w:cs="Times New Roman" w:hint="eastAsia"/>
          <w:sz w:val="24"/>
          <w:szCs w:val="24"/>
        </w:rPr>
        <w:t>（</w:t>
      </w:r>
      <w:r w:rsidRPr="00EB30FC">
        <w:rPr>
          <w:rFonts w:ascii="Times New Roman" w:eastAsia="宋体" w:hAnsi="宋体" w:cs="Times New Roman" w:hint="eastAsia"/>
          <w:sz w:val="24"/>
          <w:szCs w:val="24"/>
        </w:rPr>
        <w:t>3</w:t>
      </w:r>
      <w:r w:rsidRPr="00EB30FC">
        <w:rPr>
          <w:rFonts w:ascii="Times New Roman" w:eastAsia="宋体" w:hAnsi="宋体" w:cs="Times New Roman" w:hint="eastAsia"/>
          <w:sz w:val="24"/>
          <w:szCs w:val="24"/>
        </w:rPr>
        <w:t>）</w:t>
      </w:r>
      <w:r w:rsidRPr="00EB30FC">
        <w:rPr>
          <w:rFonts w:ascii="Times New Roman" w:eastAsia="宋体" w:hAnsi="宋体" w:cs="Times New Roman"/>
          <w:sz w:val="24"/>
          <w:szCs w:val="24"/>
        </w:rPr>
        <w:t>练习转移语句和标号语句的使用。</w:t>
      </w:r>
    </w:p>
    <w:p w14:paraId="23235609" w14:textId="77777777" w:rsidR="00EB30FC" w:rsidRPr="00EB30FC" w:rsidRDefault="00EB30FC" w:rsidP="00EB30FC">
      <w:pPr>
        <w:spacing w:line="360" w:lineRule="auto"/>
        <w:rPr>
          <w:rFonts w:ascii="Times New Roman" w:eastAsia="宋体" w:hAnsi="Times New Roman" w:cs="Times New Roman"/>
          <w:sz w:val="24"/>
          <w:szCs w:val="24"/>
        </w:rPr>
      </w:pPr>
      <w:r w:rsidRPr="00EB30FC">
        <w:rPr>
          <w:rFonts w:ascii="Times New Roman" w:eastAsia="宋体" w:hAnsi="宋体" w:cs="Times New Roman" w:hint="eastAsia"/>
          <w:sz w:val="24"/>
          <w:szCs w:val="24"/>
        </w:rPr>
        <w:t>（</w:t>
      </w:r>
      <w:r w:rsidRPr="00EB30FC">
        <w:rPr>
          <w:rFonts w:ascii="Times New Roman" w:eastAsia="宋体" w:hAnsi="宋体" w:cs="Times New Roman" w:hint="eastAsia"/>
          <w:sz w:val="24"/>
          <w:szCs w:val="24"/>
        </w:rPr>
        <w:t>4</w:t>
      </w:r>
      <w:r w:rsidRPr="00EB30FC">
        <w:rPr>
          <w:rFonts w:ascii="Times New Roman" w:eastAsia="宋体" w:hAnsi="宋体" w:cs="Times New Roman" w:hint="eastAsia"/>
          <w:sz w:val="24"/>
          <w:szCs w:val="24"/>
        </w:rPr>
        <w:t>）</w:t>
      </w:r>
      <w:r w:rsidRPr="00EB30FC">
        <w:rPr>
          <w:rFonts w:ascii="Times New Roman" w:eastAsia="宋体" w:hAnsi="宋体" w:cs="Times New Roman"/>
          <w:sz w:val="24"/>
          <w:szCs w:val="24"/>
        </w:rPr>
        <w:t>使用</w:t>
      </w:r>
      <w:r w:rsidRPr="00EB30FC">
        <w:rPr>
          <w:rFonts w:ascii="Times New Roman" w:eastAsia="宋体" w:hAnsi="Times New Roman" w:cs="Times New Roman"/>
          <w:sz w:val="24"/>
          <w:szCs w:val="24"/>
        </w:rPr>
        <w:t>Turbo C 2.0</w:t>
      </w:r>
      <w:r w:rsidRPr="00EB30FC">
        <w:rPr>
          <w:rFonts w:ascii="Times New Roman" w:eastAsia="宋体" w:hAnsi="宋体" w:cs="Times New Roman"/>
          <w:sz w:val="24"/>
          <w:szCs w:val="24"/>
        </w:rPr>
        <w:t>集成开发环境中的调试功能：单步执行、设置断点、观察变量值。</w:t>
      </w:r>
    </w:p>
    <w:p w14:paraId="1DA863A0" w14:textId="77777777" w:rsidR="00EB30FC" w:rsidRPr="00EB30FC" w:rsidRDefault="00EB30FC" w:rsidP="00EB30FC">
      <w:pPr>
        <w:rPr>
          <w:rFonts w:ascii="Times New Roman" w:eastAsia="宋体" w:hAnsi="Times New Roman" w:cs="Times New Roman"/>
          <w:sz w:val="24"/>
          <w:szCs w:val="24"/>
        </w:rPr>
      </w:pPr>
    </w:p>
    <w:p w14:paraId="6002A81F" w14:textId="77777777" w:rsidR="00EB30FC" w:rsidRPr="00EB30FC" w:rsidRDefault="00EB30FC" w:rsidP="00EB30FC">
      <w:pPr>
        <w:spacing w:beforeLines="50" w:before="156" w:line="312" w:lineRule="auto"/>
        <w:jc w:val="left"/>
        <w:outlineLvl w:val="1"/>
        <w:rPr>
          <w:rFonts w:ascii="黑体" w:eastAsia="黑体" w:hAnsi="黑体" w:cs="Times New Roman"/>
          <w:b/>
          <w:bCs/>
          <w:kern w:val="28"/>
          <w:sz w:val="28"/>
          <w:szCs w:val="28"/>
        </w:rPr>
      </w:pPr>
      <w:r w:rsidRPr="00EB30FC">
        <w:rPr>
          <w:rFonts w:ascii="Cambria" w:eastAsia="宋体" w:hAnsi="Cambria" w:cs="Times New Roman" w:hint="eastAsia"/>
          <w:b/>
          <w:bCs/>
          <w:kern w:val="28"/>
          <w:sz w:val="32"/>
          <w:szCs w:val="32"/>
        </w:rPr>
        <w:t>2.1</w:t>
      </w:r>
      <w:r w:rsidRPr="00EB30FC">
        <w:rPr>
          <w:rFonts w:ascii="Cambria" w:eastAsia="宋体" w:hAnsi="Cambria" w:cs="Times New Roman" w:hint="eastAsia"/>
          <w:b/>
          <w:bCs/>
          <w:kern w:val="28"/>
          <w:sz w:val="32"/>
          <w:szCs w:val="32"/>
        </w:rPr>
        <w:t>、实验内容</w:t>
      </w:r>
    </w:p>
    <w:p w14:paraId="60F8938A" w14:textId="77777777" w:rsidR="00EB30FC" w:rsidRPr="00EB30FC" w:rsidRDefault="00EB30FC" w:rsidP="00EB30FC">
      <w:pPr>
        <w:spacing w:line="360" w:lineRule="auto"/>
        <w:rPr>
          <w:rFonts w:ascii="Times New Roman" w:eastAsia="宋体" w:hAnsi="Times New Roman" w:cs="Times New Roman"/>
          <w:b/>
          <w:sz w:val="24"/>
          <w:szCs w:val="24"/>
        </w:rPr>
      </w:pPr>
      <w:r w:rsidRPr="00EB30FC">
        <w:rPr>
          <w:rFonts w:ascii="Times New Roman" w:eastAsia="宋体" w:hAnsi="Times New Roman" w:cs="Times New Roman"/>
          <w:b/>
          <w:sz w:val="24"/>
          <w:szCs w:val="24"/>
        </w:rPr>
        <w:t>1</w:t>
      </w:r>
      <w:r w:rsidRPr="00EB30FC">
        <w:rPr>
          <w:rFonts w:ascii="Times New Roman" w:eastAsia="宋体" w:hAnsi="宋体" w:cs="Times New Roman"/>
          <w:b/>
          <w:sz w:val="24"/>
          <w:szCs w:val="24"/>
        </w:rPr>
        <w:t>．源程序改错题</w:t>
      </w:r>
    </w:p>
    <w:p w14:paraId="0034FDD3" w14:textId="77777777" w:rsidR="00EB30FC" w:rsidRPr="00EB30FC" w:rsidRDefault="00EB30FC" w:rsidP="00EB30FC">
      <w:pPr>
        <w:spacing w:line="360" w:lineRule="auto"/>
        <w:rPr>
          <w:rFonts w:ascii="Times New Roman" w:eastAsia="宋体" w:hAnsi="Times New Roman" w:cs="Times New Roman"/>
          <w:sz w:val="24"/>
          <w:szCs w:val="24"/>
        </w:rPr>
      </w:pPr>
      <w:r w:rsidRPr="00EB30FC">
        <w:rPr>
          <w:rFonts w:ascii="Times New Roman" w:eastAsia="宋体" w:hAnsi="宋体" w:cs="Times New Roman" w:hint="eastAsia"/>
          <w:sz w:val="24"/>
          <w:szCs w:val="24"/>
        </w:rPr>
        <w:t>下面的实验</w:t>
      </w:r>
      <w:r w:rsidRPr="00EB30FC">
        <w:rPr>
          <w:rFonts w:ascii="Times New Roman" w:eastAsia="宋体" w:hAnsi="宋体" w:cs="Times New Roman" w:hint="eastAsia"/>
          <w:sz w:val="24"/>
          <w:szCs w:val="24"/>
        </w:rPr>
        <w:t>2</w:t>
      </w:r>
      <w:r w:rsidRPr="00EB30FC">
        <w:rPr>
          <w:rFonts w:ascii="Times New Roman" w:eastAsia="宋体" w:hAnsi="宋体" w:cs="Times New Roman"/>
          <w:sz w:val="24"/>
          <w:szCs w:val="24"/>
        </w:rPr>
        <w:t>-1</w:t>
      </w:r>
      <w:r w:rsidRPr="00EB30FC">
        <w:rPr>
          <w:rFonts w:ascii="Times New Roman" w:eastAsia="宋体" w:hAnsi="宋体" w:cs="Times New Roman" w:hint="eastAsia"/>
          <w:sz w:val="24"/>
          <w:szCs w:val="24"/>
        </w:rPr>
        <w:t>程序是合数判断器（合数指自然数中除了能被</w:t>
      </w:r>
      <w:r w:rsidRPr="00EB30FC">
        <w:rPr>
          <w:rFonts w:ascii="Times New Roman" w:eastAsia="宋体" w:hAnsi="宋体" w:cs="Times New Roman" w:hint="eastAsia"/>
          <w:sz w:val="24"/>
          <w:szCs w:val="24"/>
        </w:rPr>
        <w:t>1</w:t>
      </w:r>
      <w:r w:rsidRPr="00EB30FC">
        <w:rPr>
          <w:rFonts w:ascii="Times New Roman" w:eastAsia="宋体" w:hAnsi="宋体" w:cs="Times New Roman" w:hint="eastAsia"/>
          <w:sz w:val="24"/>
          <w:szCs w:val="24"/>
        </w:rPr>
        <w:t>和本身整除外，还能被其它数整除的数），在该源程序中存在若干语法和逻辑错误。要求对该程序进行调试修改，使之能够正确完成指定任务。</w:t>
      </w:r>
    </w:p>
    <w:p w14:paraId="0BFA4ACB" w14:textId="77777777" w:rsidR="00EB30FC" w:rsidRPr="00EB30FC" w:rsidRDefault="00EB30FC" w:rsidP="00EB30FC">
      <w:pPr>
        <w:autoSpaceDE w:val="0"/>
        <w:autoSpaceDN w:val="0"/>
        <w:adjustRightInd w:val="0"/>
        <w:ind w:leftChars="200" w:left="420"/>
        <w:jc w:val="left"/>
        <w:rPr>
          <w:rFonts w:ascii="Times New Roman" w:eastAsia="宋体" w:hAnsi="Times New Roman" w:cs="Times New Roman"/>
          <w:sz w:val="24"/>
          <w:szCs w:val="24"/>
        </w:rPr>
      </w:pPr>
      <w:r w:rsidRPr="00EB30FC">
        <w:rPr>
          <w:rFonts w:ascii="Times New Roman" w:eastAsia="宋体" w:hAnsi="Times New Roman" w:cs="Times New Roman" w:hint="eastAsia"/>
          <w:sz w:val="24"/>
          <w:szCs w:val="24"/>
        </w:rPr>
        <w:t>/</w:t>
      </w:r>
      <w:r w:rsidRPr="00EB30FC">
        <w:rPr>
          <w:rFonts w:ascii="Times New Roman" w:eastAsia="宋体" w:hAnsi="Times New Roman" w:cs="Times New Roman"/>
          <w:sz w:val="24"/>
          <w:szCs w:val="24"/>
        </w:rPr>
        <w:t xml:space="preserve">* </w:t>
      </w:r>
      <w:r w:rsidRPr="00EB30FC">
        <w:rPr>
          <w:rFonts w:ascii="Times New Roman" w:eastAsia="宋体" w:hAnsi="Times New Roman" w:cs="Times New Roman" w:hint="eastAsia"/>
          <w:sz w:val="24"/>
          <w:szCs w:val="24"/>
        </w:rPr>
        <w:t>实验</w:t>
      </w:r>
      <w:r w:rsidRPr="00EB30FC">
        <w:rPr>
          <w:rFonts w:ascii="Times New Roman" w:eastAsia="宋体" w:hAnsi="Times New Roman" w:cs="Times New Roman" w:hint="eastAsia"/>
          <w:sz w:val="24"/>
          <w:szCs w:val="24"/>
        </w:rPr>
        <w:t>2</w:t>
      </w:r>
      <w:r w:rsidRPr="00EB30FC">
        <w:rPr>
          <w:rFonts w:ascii="Times New Roman" w:eastAsia="宋体" w:hAnsi="Times New Roman" w:cs="Times New Roman"/>
          <w:sz w:val="24"/>
          <w:szCs w:val="24"/>
        </w:rPr>
        <w:t>-1</w:t>
      </w:r>
      <w:r w:rsidRPr="00EB30FC">
        <w:rPr>
          <w:rFonts w:ascii="Times New Roman" w:eastAsia="宋体" w:hAnsi="Times New Roman" w:cs="Times New Roman" w:hint="eastAsia"/>
          <w:sz w:val="24"/>
          <w:szCs w:val="24"/>
        </w:rPr>
        <w:t>改错题程序：合数判断器</w:t>
      </w:r>
      <w:r w:rsidRPr="00EB30FC">
        <w:rPr>
          <w:rFonts w:ascii="Times New Roman" w:eastAsia="宋体" w:hAnsi="Times New Roman" w:cs="Times New Roman" w:hint="eastAsia"/>
          <w:sz w:val="24"/>
          <w:szCs w:val="24"/>
        </w:rPr>
        <w:t>*</w:t>
      </w:r>
      <w:r w:rsidRPr="00EB30FC">
        <w:rPr>
          <w:rFonts w:ascii="Times New Roman" w:eastAsia="宋体" w:hAnsi="Times New Roman" w:cs="Times New Roman"/>
          <w:sz w:val="24"/>
          <w:szCs w:val="24"/>
        </w:rPr>
        <w:t>/</w:t>
      </w:r>
    </w:p>
    <w:p w14:paraId="1C13F7A3" w14:textId="618931AB" w:rsidR="00EB30FC" w:rsidRPr="00EB30FC" w:rsidRDefault="00744745" w:rsidP="00EB30FC">
      <w:pPr>
        <w:autoSpaceDE w:val="0"/>
        <w:autoSpaceDN w:val="0"/>
        <w:adjustRightInd w:val="0"/>
        <w:ind w:leftChars="200" w:left="420"/>
        <w:jc w:val="left"/>
        <w:rPr>
          <w:rFonts w:ascii="Times New Roman" w:eastAsia="宋体" w:hAnsi="Times New Roman" w:cs="Times New Roman"/>
          <w:sz w:val="24"/>
          <w:szCs w:val="24"/>
        </w:rPr>
      </w:pPr>
      <w:r>
        <w:rPr>
          <w:rFonts w:ascii="Times New Roman" w:eastAsia="宋体" w:hAnsi="Times New Roman" w:cs="Times New Roman"/>
          <w:sz w:val="24"/>
          <w:szCs w:val="24"/>
        </w:rPr>
        <w:t xml:space="preserve">1 </w:t>
      </w:r>
      <w:r w:rsidR="00EB30FC" w:rsidRPr="00EB30FC">
        <w:rPr>
          <w:rFonts w:ascii="Times New Roman" w:eastAsia="宋体" w:hAnsi="Times New Roman" w:cs="Times New Roman"/>
          <w:sz w:val="24"/>
          <w:szCs w:val="24"/>
        </w:rPr>
        <w:t>#include &lt;stdio.h&gt;</w:t>
      </w:r>
    </w:p>
    <w:p w14:paraId="450FD84F" w14:textId="1CDD87D5" w:rsidR="00EB30FC" w:rsidRPr="00EB30FC" w:rsidRDefault="00744745" w:rsidP="00EB30FC">
      <w:pPr>
        <w:autoSpaceDE w:val="0"/>
        <w:autoSpaceDN w:val="0"/>
        <w:adjustRightInd w:val="0"/>
        <w:ind w:leftChars="200" w:left="420"/>
        <w:jc w:val="left"/>
        <w:rPr>
          <w:rFonts w:ascii="Times New Roman" w:eastAsia="宋体" w:hAnsi="Times New Roman" w:cs="Times New Roman"/>
          <w:sz w:val="24"/>
          <w:szCs w:val="24"/>
        </w:rPr>
      </w:pPr>
      <w:r>
        <w:rPr>
          <w:rFonts w:ascii="Times New Roman" w:eastAsia="宋体" w:hAnsi="Times New Roman" w:cs="Times New Roman"/>
          <w:sz w:val="24"/>
          <w:szCs w:val="24"/>
        </w:rPr>
        <w:t xml:space="preserve">2 </w:t>
      </w:r>
      <w:r w:rsidR="00EB30FC" w:rsidRPr="00EB30FC">
        <w:rPr>
          <w:rFonts w:ascii="Times New Roman" w:eastAsia="宋体" w:hAnsi="Times New Roman" w:cs="Times New Roman"/>
          <w:sz w:val="24"/>
          <w:szCs w:val="24"/>
        </w:rPr>
        <w:t>int main( )</w:t>
      </w:r>
    </w:p>
    <w:p w14:paraId="0BEA30D2" w14:textId="0B932FA9" w:rsidR="00EB30FC" w:rsidRPr="00EB30FC" w:rsidRDefault="00744745" w:rsidP="00EB30FC">
      <w:pPr>
        <w:autoSpaceDE w:val="0"/>
        <w:autoSpaceDN w:val="0"/>
        <w:adjustRightInd w:val="0"/>
        <w:ind w:leftChars="200" w:left="420"/>
        <w:jc w:val="left"/>
        <w:rPr>
          <w:rFonts w:ascii="Times New Roman" w:eastAsia="宋体" w:hAnsi="Times New Roman" w:cs="Times New Roman"/>
          <w:sz w:val="24"/>
          <w:szCs w:val="24"/>
        </w:rPr>
      </w:pPr>
      <w:r>
        <w:rPr>
          <w:rFonts w:ascii="Times New Roman" w:eastAsia="宋体" w:hAnsi="Times New Roman" w:cs="Times New Roman"/>
          <w:sz w:val="24"/>
          <w:szCs w:val="24"/>
        </w:rPr>
        <w:t xml:space="preserve">3 </w:t>
      </w:r>
      <w:r w:rsidR="00EB30FC" w:rsidRPr="00EB30FC">
        <w:rPr>
          <w:rFonts w:ascii="Times New Roman" w:eastAsia="宋体" w:hAnsi="Times New Roman" w:cs="Times New Roman"/>
          <w:sz w:val="24"/>
          <w:szCs w:val="24"/>
        </w:rPr>
        <w:t xml:space="preserve">{ </w:t>
      </w:r>
    </w:p>
    <w:p w14:paraId="325FA97A" w14:textId="71782B67" w:rsidR="00EB30FC" w:rsidRPr="00EB30FC" w:rsidRDefault="00744745" w:rsidP="00744745">
      <w:pPr>
        <w:autoSpaceDE w:val="0"/>
        <w:autoSpaceDN w:val="0"/>
        <w:adjustRightInd w:val="0"/>
        <w:ind w:firstLine="420"/>
        <w:jc w:val="left"/>
        <w:rPr>
          <w:rFonts w:ascii="Times New Roman" w:eastAsia="宋体" w:hAnsi="Times New Roman" w:cs="Times New Roman"/>
          <w:sz w:val="24"/>
          <w:szCs w:val="24"/>
        </w:rPr>
      </w:pPr>
      <w:r>
        <w:rPr>
          <w:rFonts w:ascii="Times New Roman" w:eastAsia="宋体" w:hAnsi="Times New Roman" w:cs="Times New Roman"/>
          <w:sz w:val="24"/>
          <w:szCs w:val="24"/>
        </w:rPr>
        <w:t>4</w:t>
      </w:r>
      <w:r>
        <w:rPr>
          <w:rFonts w:ascii="Times New Roman" w:eastAsia="宋体" w:hAnsi="Times New Roman" w:cs="Times New Roman"/>
          <w:sz w:val="24"/>
          <w:szCs w:val="24"/>
        </w:rPr>
        <w:tab/>
      </w:r>
      <w:r w:rsidR="00EB30FC" w:rsidRPr="00EB30FC">
        <w:rPr>
          <w:rFonts w:ascii="Times New Roman" w:eastAsia="宋体" w:hAnsi="Times New Roman" w:cs="Times New Roman"/>
          <w:sz w:val="24"/>
          <w:szCs w:val="24"/>
        </w:rPr>
        <w:t>int i, x, k, flag = 0;</w:t>
      </w:r>
    </w:p>
    <w:p w14:paraId="1AF58836" w14:textId="0C65B10E" w:rsidR="00EB30FC" w:rsidRPr="00EB30FC" w:rsidRDefault="00744745" w:rsidP="00744745">
      <w:pPr>
        <w:autoSpaceDE w:val="0"/>
        <w:autoSpaceDN w:val="0"/>
        <w:adjustRightInd w:val="0"/>
        <w:ind w:firstLine="420"/>
        <w:jc w:val="left"/>
        <w:rPr>
          <w:rFonts w:ascii="Times New Roman" w:eastAsia="宋体" w:hAnsi="Times New Roman" w:cs="Times New Roman"/>
          <w:sz w:val="24"/>
          <w:szCs w:val="24"/>
          <w:lang w:val="pt-BR"/>
        </w:rPr>
      </w:pPr>
      <w:r>
        <w:rPr>
          <w:rFonts w:ascii="Times New Roman" w:eastAsia="宋体" w:hAnsi="Times New Roman" w:cs="Times New Roman"/>
          <w:sz w:val="24"/>
          <w:szCs w:val="24"/>
          <w:lang w:val="pt-BR"/>
        </w:rPr>
        <w:t>5</w:t>
      </w:r>
      <w:r>
        <w:rPr>
          <w:rFonts w:ascii="Times New Roman" w:eastAsia="宋体" w:hAnsi="Times New Roman" w:cs="Times New Roman"/>
          <w:sz w:val="24"/>
          <w:szCs w:val="24"/>
          <w:lang w:val="pt-BR"/>
        </w:rPr>
        <w:tab/>
      </w:r>
      <w:r w:rsidR="00EB30FC" w:rsidRPr="00EB30FC">
        <w:rPr>
          <w:rFonts w:ascii="Times New Roman" w:eastAsia="宋体" w:hAnsi="Times New Roman" w:cs="Times New Roman"/>
          <w:sz w:val="24"/>
          <w:szCs w:val="24"/>
          <w:lang w:val="pt-BR"/>
        </w:rPr>
        <w:t>printf("</w:t>
      </w:r>
      <w:r w:rsidR="00EB30FC" w:rsidRPr="00EB30FC">
        <w:rPr>
          <w:rFonts w:ascii="Times New Roman" w:eastAsia="宋体" w:hAnsi="Times New Roman" w:cs="Times New Roman" w:hint="eastAsia"/>
          <w:sz w:val="24"/>
          <w:szCs w:val="24"/>
        </w:rPr>
        <w:t>本程序判断合数，请输入大于</w:t>
      </w:r>
      <w:r w:rsidR="00EB30FC" w:rsidRPr="00EB30FC">
        <w:rPr>
          <w:rFonts w:ascii="Times New Roman" w:eastAsia="宋体" w:hAnsi="Times New Roman" w:cs="Times New Roman" w:hint="eastAsia"/>
          <w:sz w:val="24"/>
          <w:szCs w:val="24"/>
        </w:rPr>
        <w:t>1</w:t>
      </w:r>
      <w:r w:rsidR="00EB30FC" w:rsidRPr="00EB30FC">
        <w:rPr>
          <w:rFonts w:ascii="Times New Roman" w:eastAsia="宋体" w:hAnsi="Times New Roman" w:cs="Times New Roman" w:hint="eastAsia"/>
          <w:sz w:val="24"/>
          <w:szCs w:val="24"/>
        </w:rPr>
        <w:t>的整数，以</w:t>
      </w:r>
      <w:r w:rsidR="00EB30FC" w:rsidRPr="00EB30FC">
        <w:rPr>
          <w:rFonts w:ascii="Times New Roman" w:eastAsia="宋体" w:hAnsi="Times New Roman" w:cs="Times New Roman" w:hint="eastAsia"/>
          <w:sz w:val="24"/>
          <w:szCs w:val="24"/>
        </w:rPr>
        <w:t>Ctrl</w:t>
      </w:r>
      <w:r w:rsidR="00EB30FC" w:rsidRPr="00EB30FC">
        <w:rPr>
          <w:rFonts w:ascii="Times New Roman" w:eastAsia="宋体" w:hAnsi="Times New Roman" w:cs="Times New Roman"/>
          <w:sz w:val="24"/>
          <w:szCs w:val="24"/>
        </w:rPr>
        <w:t>+</w:t>
      </w:r>
      <w:r w:rsidR="00EB30FC" w:rsidRPr="00EB30FC">
        <w:rPr>
          <w:rFonts w:ascii="Times New Roman" w:eastAsia="宋体" w:hAnsi="Times New Roman" w:cs="Times New Roman" w:hint="eastAsia"/>
          <w:sz w:val="24"/>
          <w:szCs w:val="24"/>
        </w:rPr>
        <w:t>Z</w:t>
      </w:r>
      <w:r w:rsidR="00EB30FC" w:rsidRPr="00EB30FC">
        <w:rPr>
          <w:rFonts w:ascii="Times New Roman" w:eastAsia="宋体" w:hAnsi="Times New Roman" w:cs="Times New Roman" w:hint="eastAsia"/>
          <w:sz w:val="24"/>
          <w:szCs w:val="24"/>
        </w:rPr>
        <w:t>结束</w:t>
      </w:r>
      <w:r w:rsidR="00EB30FC" w:rsidRPr="00EB30FC">
        <w:rPr>
          <w:rFonts w:ascii="Times New Roman" w:eastAsia="宋体" w:hAnsi="Times New Roman" w:cs="Times New Roman"/>
          <w:sz w:val="24"/>
          <w:szCs w:val="24"/>
        </w:rPr>
        <w:t>\n</w:t>
      </w:r>
      <w:r w:rsidR="00EB30FC" w:rsidRPr="00EB30FC">
        <w:rPr>
          <w:rFonts w:ascii="Times New Roman" w:eastAsia="宋体" w:hAnsi="Times New Roman" w:cs="Times New Roman" w:hint="eastAsia"/>
          <w:sz w:val="24"/>
          <w:szCs w:val="24"/>
          <w:lang w:val="pt-BR"/>
        </w:rPr>
        <w:t>"</w:t>
      </w:r>
      <w:r w:rsidR="00EB30FC" w:rsidRPr="00EB30FC">
        <w:rPr>
          <w:rFonts w:ascii="Times New Roman" w:eastAsia="宋体" w:hAnsi="Times New Roman" w:cs="Times New Roman"/>
          <w:sz w:val="24"/>
          <w:szCs w:val="24"/>
          <w:lang w:val="pt-BR"/>
        </w:rPr>
        <w:t>);</w:t>
      </w:r>
    </w:p>
    <w:p w14:paraId="58773FC1" w14:textId="7E4172A6" w:rsidR="00EB30FC" w:rsidRPr="00EB30FC" w:rsidRDefault="00744745" w:rsidP="00744745">
      <w:pPr>
        <w:autoSpaceDE w:val="0"/>
        <w:autoSpaceDN w:val="0"/>
        <w:adjustRightInd w:val="0"/>
        <w:ind w:firstLine="420"/>
        <w:jc w:val="left"/>
        <w:rPr>
          <w:rFonts w:ascii="Times New Roman" w:eastAsia="宋体" w:hAnsi="Times New Roman" w:cs="Times New Roman"/>
          <w:sz w:val="24"/>
          <w:szCs w:val="24"/>
          <w:lang w:val="pt-BR"/>
        </w:rPr>
      </w:pPr>
      <w:r>
        <w:rPr>
          <w:rFonts w:ascii="Times New Roman" w:eastAsia="宋体" w:hAnsi="Times New Roman" w:cs="Times New Roman"/>
          <w:sz w:val="24"/>
          <w:szCs w:val="24"/>
          <w:lang w:val="pt-BR"/>
        </w:rPr>
        <w:t>6</w:t>
      </w:r>
      <w:r>
        <w:rPr>
          <w:rFonts w:ascii="Times New Roman" w:eastAsia="宋体" w:hAnsi="Times New Roman" w:cs="Times New Roman"/>
          <w:sz w:val="24"/>
          <w:szCs w:val="24"/>
          <w:lang w:val="pt-BR"/>
        </w:rPr>
        <w:tab/>
      </w:r>
      <w:r w:rsidR="00EB30FC" w:rsidRPr="00EB30FC">
        <w:rPr>
          <w:rFonts w:ascii="Times New Roman" w:eastAsia="宋体" w:hAnsi="Times New Roman" w:cs="Times New Roman" w:hint="eastAsia"/>
          <w:sz w:val="24"/>
          <w:szCs w:val="24"/>
          <w:lang w:val="pt-BR"/>
        </w:rPr>
        <w:t>w</w:t>
      </w:r>
      <w:r w:rsidR="00EB30FC" w:rsidRPr="00EB30FC">
        <w:rPr>
          <w:rFonts w:ascii="Times New Roman" w:eastAsia="宋体" w:hAnsi="Times New Roman" w:cs="Times New Roman"/>
          <w:sz w:val="24"/>
          <w:szCs w:val="24"/>
          <w:lang w:val="pt-BR"/>
        </w:rPr>
        <w:t>hile (scanf("%d", &amp;x) !=EOF) {</w:t>
      </w:r>
    </w:p>
    <w:p w14:paraId="71D5BB88" w14:textId="330B4CD2" w:rsidR="00EB30FC" w:rsidRPr="00EB30FC" w:rsidRDefault="00744745" w:rsidP="00744745">
      <w:pPr>
        <w:autoSpaceDE w:val="0"/>
        <w:autoSpaceDN w:val="0"/>
        <w:adjustRightInd w:val="0"/>
        <w:ind w:firstLine="420"/>
        <w:jc w:val="left"/>
        <w:rPr>
          <w:rFonts w:ascii="Times New Roman" w:eastAsia="宋体" w:hAnsi="Times New Roman" w:cs="Times New Roman"/>
          <w:sz w:val="24"/>
          <w:szCs w:val="24"/>
          <w:lang w:val="pt-BR"/>
        </w:rPr>
      </w:pPr>
      <w:r>
        <w:rPr>
          <w:rFonts w:ascii="Times New Roman" w:eastAsia="宋体" w:hAnsi="Times New Roman" w:cs="Times New Roman"/>
          <w:sz w:val="24"/>
          <w:szCs w:val="24"/>
          <w:lang w:val="pt-BR"/>
        </w:rPr>
        <w:t>7</w:t>
      </w:r>
      <w:r>
        <w:rPr>
          <w:rFonts w:ascii="Times New Roman" w:eastAsia="宋体" w:hAnsi="Times New Roman" w:cs="Times New Roman"/>
          <w:sz w:val="24"/>
          <w:szCs w:val="24"/>
          <w:lang w:val="pt-BR"/>
        </w:rPr>
        <w:tab/>
      </w:r>
      <w:r>
        <w:rPr>
          <w:rFonts w:ascii="Times New Roman" w:eastAsia="宋体" w:hAnsi="Times New Roman" w:cs="Times New Roman"/>
          <w:sz w:val="24"/>
          <w:szCs w:val="24"/>
          <w:lang w:val="pt-BR"/>
        </w:rPr>
        <w:tab/>
      </w:r>
      <w:r w:rsidR="00EB30FC" w:rsidRPr="00EB30FC">
        <w:rPr>
          <w:rFonts w:ascii="Times New Roman" w:eastAsia="宋体" w:hAnsi="Times New Roman" w:cs="Times New Roman"/>
          <w:sz w:val="24"/>
          <w:szCs w:val="24"/>
          <w:lang w:val="pt-BR"/>
        </w:rPr>
        <w:t>for(i=2,k=x&gt;&gt;1;i&lt;=k;i++)</w:t>
      </w:r>
    </w:p>
    <w:p w14:paraId="2F884A3E" w14:textId="4E03CB73" w:rsidR="00EB30FC" w:rsidRPr="00EB30FC" w:rsidRDefault="00744745" w:rsidP="00744745">
      <w:pPr>
        <w:autoSpaceDE w:val="0"/>
        <w:autoSpaceDN w:val="0"/>
        <w:adjustRightInd w:val="0"/>
        <w:jc w:val="left"/>
        <w:rPr>
          <w:rFonts w:ascii="Times New Roman" w:eastAsia="宋体" w:hAnsi="Times New Roman" w:cs="Times New Roman"/>
          <w:sz w:val="24"/>
          <w:szCs w:val="24"/>
          <w:lang w:val="pt-BR"/>
        </w:rPr>
      </w:pPr>
      <w:r>
        <w:rPr>
          <w:rFonts w:ascii="Times New Roman" w:eastAsia="宋体" w:hAnsi="Times New Roman" w:cs="Times New Roman"/>
          <w:sz w:val="24"/>
          <w:szCs w:val="24"/>
          <w:lang w:val="pt-BR"/>
        </w:rPr>
        <w:tab/>
        <w:t>8</w:t>
      </w:r>
      <w:r>
        <w:rPr>
          <w:rFonts w:ascii="Times New Roman" w:eastAsia="宋体" w:hAnsi="Times New Roman" w:cs="Times New Roman"/>
          <w:sz w:val="24"/>
          <w:szCs w:val="24"/>
          <w:lang w:val="pt-BR"/>
        </w:rPr>
        <w:tab/>
      </w:r>
      <w:r w:rsidR="00EB30FC" w:rsidRPr="00EB30FC">
        <w:rPr>
          <w:rFonts w:ascii="Times New Roman" w:eastAsia="宋体" w:hAnsi="Times New Roman" w:cs="Times New Roman"/>
          <w:sz w:val="24"/>
          <w:szCs w:val="24"/>
          <w:lang w:val="pt-BR"/>
        </w:rPr>
        <w:tab/>
      </w:r>
      <w:r w:rsidR="00EB30FC" w:rsidRPr="00EB30FC">
        <w:rPr>
          <w:rFonts w:ascii="Times New Roman" w:eastAsia="宋体" w:hAnsi="Times New Roman" w:cs="Times New Roman"/>
          <w:sz w:val="24"/>
          <w:szCs w:val="24"/>
          <w:lang w:val="pt-BR"/>
        </w:rPr>
        <w:tab/>
        <w:t>if (!x%i) {</w:t>
      </w:r>
    </w:p>
    <w:p w14:paraId="1A94ED7D" w14:textId="7CC0A54C" w:rsidR="00EB30FC" w:rsidRPr="00EB30FC" w:rsidRDefault="00744745" w:rsidP="00744745">
      <w:pPr>
        <w:autoSpaceDE w:val="0"/>
        <w:autoSpaceDN w:val="0"/>
        <w:adjustRightInd w:val="0"/>
        <w:jc w:val="left"/>
        <w:rPr>
          <w:rFonts w:ascii="Times New Roman" w:eastAsia="宋体" w:hAnsi="Times New Roman" w:cs="Times New Roman"/>
          <w:sz w:val="24"/>
          <w:szCs w:val="24"/>
          <w:lang w:val="pt-BR"/>
        </w:rPr>
      </w:pPr>
      <w:r>
        <w:rPr>
          <w:rFonts w:ascii="Times New Roman" w:eastAsia="宋体" w:hAnsi="Times New Roman" w:cs="Times New Roman"/>
          <w:sz w:val="24"/>
          <w:szCs w:val="24"/>
          <w:lang w:val="pt-BR"/>
        </w:rPr>
        <w:tab/>
        <w:t>9</w:t>
      </w:r>
      <w:r>
        <w:rPr>
          <w:rFonts w:ascii="Times New Roman" w:eastAsia="宋体" w:hAnsi="Times New Roman" w:cs="Times New Roman"/>
          <w:sz w:val="24"/>
          <w:szCs w:val="24"/>
          <w:lang w:val="pt-BR"/>
        </w:rPr>
        <w:tab/>
      </w:r>
      <w:r w:rsidR="00EB30FC" w:rsidRPr="00EB30FC">
        <w:rPr>
          <w:rFonts w:ascii="Times New Roman" w:eastAsia="宋体" w:hAnsi="Times New Roman" w:cs="Times New Roman"/>
          <w:sz w:val="24"/>
          <w:szCs w:val="24"/>
          <w:lang w:val="pt-BR"/>
        </w:rPr>
        <w:tab/>
      </w:r>
      <w:r w:rsidR="00EB30FC" w:rsidRPr="00EB30FC">
        <w:rPr>
          <w:rFonts w:ascii="Times New Roman" w:eastAsia="宋体" w:hAnsi="Times New Roman" w:cs="Times New Roman"/>
          <w:sz w:val="24"/>
          <w:szCs w:val="24"/>
          <w:lang w:val="pt-BR"/>
        </w:rPr>
        <w:tab/>
      </w:r>
      <w:r w:rsidR="00EB30FC" w:rsidRPr="00EB30FC">
        <w:rPr>
          <w:rFonts w:ascii="Times New Roman" w:eastAsia="宋体" w:hAnsi="Times New Roman" w:cs="Times New Roman"/>
          <w:sz w:val="24"/>
          <w:szCs w:val="24"/>
          <w:lang w:val="pt-BR"/>
        </w:rPr>
        <w:tab/>
        <w:t>flag = 1;</w:t>
      </w:r>
    </w:p>
    <w:p w14:paraId="5E679A64" w14:textId="158AA9DF" w:rsidR="00EB30FC" w:rsidRPr="00EB30FC" w:rsidRDefault="00744745" w:rsidP="00744745">
      <w:pPr>
        <w:autoSpaceDE w:val="0"/>
        <w:autoSpaceDN w:val="0"/>
        <w:adjustRightInd w:val="0"/>
        <w:jc w:val="left"/>
        <w:rPr>
          <w:rFonts w:ascii="Times New Roman" w:eastAsia="宋体" w:hAnsi="Times New Roman" w:cs="Times New Roman"/>
          <w:sz w:val="24"/>
          <w:szCs w:val="24"/>
          <w:lang w:val="pt-BR"/>
        </w:rPr>
      </w:pPr>
      <w:r>
        <w:rPr>
          <w:rFonts w:ascii="Times New Roman" w:eastAsia="宋体" w:hAnsi="Times New Roman" w:cs="Times New Roman"/>
          <w:sz w:val="24"/>
          <w:szCs w:val="24"/>
          <w:lang w:val="pt-BR"/>
        </w:rPr>
        <w:tab/>
        <w:t>10</w:t>
      </w:r>
      <w:r>
        <w:rPr>
          <w:rFonts w:ascii="Times New Roman" w:eastAsia="宋体" w:hAnsi="Times New Roman" w:cs="Times New Roman"/>
          <w:sz w:val="24"/>
          <w:szCs w:val="24"/>
          <w:lang w:val="pt-BR"/>
        </w:rPr>
        <w:tab/>
      </w:r>
      <w:r w:rsidR="00EB30FC" w:rsidRPr="00EB30FC">
        <w:rPr>
          <w:rFonts w:ascii="Times New Roman" w:eastAsia="宋体" w:hAnsi="Times New Roman" w:cs="Times New Roman"/>
          <w:sz w:val="24"/>
          <w:szCs w:val="24"/>
          <w:lang w:val="pt-BR"/>
        </w:rPr>
        <w:tab/>
      </w:r>
      <w:r w:rsidR="00EB30FC" w:rsidRPr="00EB30FC">
        <w:rPr>
          <w:rFonts w:ascii="Times New Roman" w:eastAsia="宋体" w:hAnsi="Times New Roman" w:cs="Times New Roman"/>
          <w:sz w:val="24"/>
          <w:szCs w:val="24"/>
          <w:lang w:val="pt-BR"/>
        </w:rPr>
        <w:tab/>
      </w:r>
      <w:r w:rsidR="00EB30FC" w:rsidRPr="00EB30FC">
        <w:rPr>
          <w:rFonts w:ascii="Times New Roman" w:eastAsia="宋体" w:hAnsi="Times New Roman" w:cs="Times New Roman"/>
          <w:sz w:val="24"/>
          <w:szCs w:val="24"/>
          <w:lang w:val="pt-BR"/>
        </w:rPr>
        <w:tab/>
        <w:t>break;</w:t>
      </w:r>
    </w:p>
    <w:p w14:paraId="479AE131" w14:textId="74696B2D" w:rsidR="00EB30FC" w:rsidRPr="00EB30FC" w:rsidRDefault="00744745" w:rsidP="00744745">
      <w:pPr>
        <w:autoSpaceDE w:val="0"/>
        <w:autoSpaceDN w:val="0"/>
        <w:adjustRightInd w:val="0"/>
        <w:jc w:val="left"/>
        <w:rPr>
          <w:rFonts w:ascii="Times New Roman" w:eastAsia="宋体" w:hAnsi="Times New Roman" w:cs="Times New Roman"/>
          <w:sz w:val="24"/>
          <w:szCs w:val="24"/>
          <w:lang w:val="pt-BR"/>
        </w:rPr>
      </w:pPr>
      <w:r>
        <w:rPr>
          <w:rFonts w:ascii="Times New Roman" w:eastAsia="宋体" w:hAnsi="Times New Roman" w:cs="Times New Roman"/>
          <w:sz w:val="24"/>
          <w:szCs w:val="24"/>
          <w:lang w:val="pt-BR"/>
        </w:rPr>
        <w:tab/>
        <w:t>11</w:t>
      </w:r>
      <w:r>
        <w:rPr>
          <w:rFonts w:ascii="Times New Roman" w:eastAsia="宋体" w:hAnsi="Times New Roman" w:cs="Times New Roman"/>
          <w:sz w:val="24"/>
          <w:szCs w:val="24"/>
          <w:lang w:val="pt-BR"/>
        </w:rPr>
        <w:tab/>
      </w:r>
      <w:r w:rsidR="00EB30FC" w:rsidRPr="00EB30FC">
        <w:rPr>
          <w:rFonts w:ascii="Times New Roman" w:eastAsia="宋体" w:hAnsi="Times New Roman" w:cs="Times New Roman"/>
          <w:sz w:val="24"/>
          <w:szCs w:val="24"/>
          <w:lang w:val="pt-BR"/>
        </w:rPr>
        <w:tab/>
      </w:r>
      <w:r>
        <w:rPr>
          <w:rFonts w:ascii="Times New Roman" w:eastAsia="宋体" w:hAnsi="Times New Roman" w:cs="Times New Roman"/>
          <w:sz w:val="24"/>
          <w:szCs w:val="24"/>
          <w:lang w:val="pt-BR"/>
        </w:rPr>
        <w:tab/>
      </w:r>
      <w:r w:rsidR="00EB30FC" w:rsidRPr="00EB30FC">
        <w:rPr>
          <w:rFonts w:ascii="Times New Roman" w:eastAsia="宋体" w:hAnsi="Times New Roman" w:cs="Times New Roman"/>
          <w:sz w:val="24"/>
          <w:szCs w:val="24"/>
          <w:lang w:val="pt-BR"/>
        </w:rPr>
        <w:t>}</w:t>
      </w:r>
    </w:p>
    <w:p w14:paraId="1BBE001A" w14:textId="297B25E4" w:rsidR="00EB30FC" w:rsidRPr="00EB30FC" w:rsidRDefault="00744745" w:rsidP="00744745">
      <w:pPr>
        <w:autoSpaceDE w:val="0"/>
        <w:autoSpaceDN w:val="0"/>
        <w:adjustRightInd w:val="0"/>
        <w:ind w:firstLine="420"/>
        <w:jc w:val="left"/>
        <w:rPr>
          <w:rFonts w:ascii="Times New Roman" w:eastAsia="宋体" w:hAnsi="Times New Roman" w:cs="Times New Roman"/>
          <w:sz w:val="24"/>
          <w:szCs w:val="24"/>
          <w:lang w:val="pt-BR"/>
        </w:rPr>
      </w:pPr>
      <w:r>
        <w:rPr>
          <w:rFonts w:ascii="Times New Roman" w:eastAsia="宋体" w:hAnsi="Times New Roman" w:cs="Times New Roman"/>
          <w:sz w:val="24"/>
          <w:szCs w:val="24"/>
          <w:lang w:val="pt-BR"/>
        </w:rPr>
        <w:t>12</w:t>
      </w:r>
      <w:r>
        <w:rPr>
          <w:rFonts w:ascii="Times New Roman" w:eastAsia="宋体" w:hAnsi="Times New Roman" w:cs="Times New Roman"/>
          <w:sz w:val="24"/>
          <w:szCs w:val="24"/>
          <w:lang w:val="pt-BR"/>
        </w:rPr>
        <w:tab/>
      </w:r>
      <w:r>
        <w:rPr>
          <w:rFonts w:ascii="Times New Roman" w:eastAsia="宋体" w:hAnsi="Times New Roman" w:cs="Times New Roman"/>
          <w:sz w:val="24"/>
          <w:szCs w:val="24"/>
          <w:lang w:val="pt-BR"/>
        </w:rPr>
        <w:tab/>
      </w:r>
      <w:r w:rsidR="00EB30FC" w:rsidRPr="00EB30FC">
        <w:rPr>
          <w:rFonts w:ascii="Times New Roman" w:eastAsia="宋体" w:hAnsi="Times New Roman" w:cs="Times New Roman"/>
          <w:sz w:val="24"/>
          <w:szCs w:val="24"/>
          <w:lang w:val="pt-BR"/>
        </w:rPr>
        <w:t>if(flag=1) printf("%d</w:t>
      </w:r>
      <w:r w:rsidR="00EB30FC" w:rsidRPr="00EB30FC">
        <w:rPr>
          <w:rFonts w:ascii="Times New Roman" w:eastAsia="宋体" w:hAnsi="Times New Roman" w:cs="Times New Roman" w:hint="eastAsia"/>
          <w:sz w:val="24"/>
          <w:szCs w:val="24"/>
          <w:lang w:val="pt-BR"/>
        </w:rPr>
        <w:t>是合数</w:t>
      </w:r>
      <w:r w:rsidR="00EB30FC" w:rsidRPr="00EB30FC">
        <w:rPr>
          <w:rFonts w:ascii="Times New Roman" w:eastAsia="宋体" w:hAnsi="Times New Roman" w:cs="Times New Roman"/>
          <w:sz w:val="24"/>
          <w:szCs w:val="24"/>
          <w:lang w:val="pt-BR"/>
        </w:rPr>
        <w:t xml:space="preserve">", </w:t>
      </w:r>
      <w:r w:rsidR="00EB30FC" w:rsidRPr="00EB30FC">
        <w:rPr>
          <w:rFonts w:ascii="Times New Roman" w:eastAsia="宋体" w:hAnsi="Times New Roman" w:cs="Times New Roman" w:hint="eastAsia"/>
          <w:sz w:val="24"/>
          <w:szCs w:val="24"/>
          <w:lang w:val="pt-BR"/>
        </w:rPr>
        <w:t>x</w:t>
      </w:r>
      <w:r w:rsidR="00EB30FC" w:rsidRPr="00EB30FC">
        <w:rPr>
          <w:rFonts w:ascii="Times New Roman" w:eastAsia="宋体" w:hAnsi="Times New Roman" w:cs="Times New Roman"/>
          <w:sz w:val="24"/>
          <w:szCs w:val="24"/>
          <w:lang w:val="pt-BR"/>
        </w:rPr>
        <w:t>);</w:t>
      </w:r>
    </w:p>
    <w:p w14:paraId="63169D1D" w14:textId="538ED480" w:rsidR="00EB30FC" w:rsidRPr="00EB30FC" w:rsidRDefault="00744745" w:rsidP="00744745">
      <w:pPr>
        <w:autoSpaceDE w:val="0"/>
        <w:autoSpaceDN w:val="0"/>
        <w:adjustRightInd w:val="0"/>
        <w:ind w:firstLine="420"/>
        <w:jc w:val="left"/>
        <w:rPr>
          <w:rFonts w:ascii="Times New Roman" w:eastAsia="宋体" w:hAnsi="Times New Roman" w:cs="Times New Roman"/>
          <w:sz w:val="24"/>
          <w:szCs w:val="24"/>
          <w:lang w:val="pt-BR"/>
        </w:rPr>
      </w:pPr>
      <w:r>
        <w:rPr>
          <w:rFonts w:ascii="Times New Roman" w:eastAsia="宋体" w:hAnsi="Times New Roman" w:cs="Times New Roman"/>
          <w:sz w:val="24"/>
          <w:szCs w:val="24"/>
          <w:lang w:val="pt-BR"/>
        </w:rPr>
        <w:t>13</w:t>
      </w:r>
      <w:r>
        <w:rPr>
          <w:rFonts w:ascii="Times New Roman" w:eastAsia="宋体" w:hAnsi="Times New Roman" w:cs="Times New Roman"/>
          <w:sz w:val="24"/>
          <w:szCs w:val="24"/>
          <w:lang w:val="pt-BR"/>
        </w:rPr>
        <w:tab/>
      </w:r>
      <w:r>
        <w:rPr>
          <w:rFonts w:ascii="Times New Roman" w:eastAsia="宋体" w:hAnsi="Times New Roman" w:cs="Times New Roman"/>
          <w:sz w:val="24"/>
          <w:szCs w:val="24"/>
          <w:lang w:val="pt-BR"/>
        </w:rPr>
        <w:tab/>
      </w:r>
      <w:r w:rsidR="00EB30FC" w:rsidRPr="00EB30FC">
        <w:rPr>
          <w:rFonts w:ascii="Times New Roman" w:eastAsia="宋体" w:hAnsi="Times New Roman" w:cs="Times New Roman" w:hint="eastAsia"/>
          <w:sz w:val="24"/>
          <w:szCs w:val="24"/>
          <w:lang w:val="pt-BR"/>
        </w:rPr>
        <w:t>else</w:t>
      </w:r>
      <w:r w:rsidR="00EB30FC" w:rsidRPr="00A03DDC">
        <w:rPr>
          <w:rFonts w:ascii="Times New Roman" w:eastAsia="宋体" w:hAnsi="Times New Roman" w:cs="Times New Roman"/>
          <w:sz w:val="24"/>
          <w:szCs w:val="24"/>
          <w:lang w:val="pt-BR"/>
        </w:rPr>
        <w:t xml:space="preserve"> </w:t>
      </w:r>
      <w:r w:rsidR="00EB30FC" w:rsidRPr="00EB30FC">
        <w:rPr>
          <w:rFonts w:ascii="Times New Roman" w:eastAsia="宋体" w:hAnsi="Times New Roman" w:cs="Times New Roman"/>
          <w:sz w:val="24"/>
          <w:szCs w:val="24"/>
          <w:lang w:val="pt-BR"/>
        </w:rPr>
        <w:t>printf("%d</w:t>
      </w:r>
      <w:r w:rsidR="00EB30FC" w:rsidRPr="00EB30FC">
        <w:rPr>
          <w:rFonts w:ascii="Times New Roman" w:eastAsia="宋体" w:hAnsi="Times New Roman" w:cs="Times New Roman" w:hint="eastAsia"/>
          <w:sz w:val="24"/>
          <w:szCs w:val="24"/>
          <w:lang w:val="pt-BR"/>
        </w:rPr>
        <w:t>不是合数</w:t>
      </w:r>
      <w:r w:rsidR="00EB30FC" w:rsidRPr="00EB30FC">
        <w:rPr>
          <w:rFonts w:ascii="Times New Roman" w:eastAsia="宋体" w:hAnsi="Times New Roman" w:cs="Times New Roman"/>
          <w:sz w:val="24"/>
          <w:szCs w:val="24"/>
          <w:lang w:val="pt-BR"/>
        </w:rPr>
        <w:t xml:space="preserve">", </w:t>
      </w:r>
      <w:r w:rsidR="00EB30FC" w:rsidRPr="00EB30FC">
        <w:rPr>
          <w:rFonts w:ascii="Times New Roman" w:eastAsia="宋体" w:hAnsi="Times New Roman" w:cs="Times New Roman" w:hint="eastAsia"/>
          <w:sz w:val="24"/>
          <w:szCs w:val="24"/>
          <w:lang w:val="pt-BR"/>
        </w:rPr>
        <w:t>x</w:t>
      </w:r>
      <w:r w:rsidR="00EB30FC" w:rsidRPr="00EB30FC">
        <w:rPr>
          <w:rFonts w:ascii="Times New Roman" w:eastAsia="宋体" w:hAnsi="Times New Roman" w:cs="Times New Roman"/>
          <w:sz w:val="24"/>
          <w:szCs w:val="24"/>
          <w:lang w:val="pt-BR"/>
        </w:rPr>
        <w:t>);</w:t>
      </w:r>
    </w:p>
    <w:p w14:paraId="75966029" w14:textId="031D97A0" w:rsidR="00EB30FC" w:rsidRPr="00A03DDC" w:rsidRDefault="00744745" w:rsidP="00744745">
      <w:pPr>
        <w:autoSpaceDE w:val="0"/>
        <w:autoSpaceDN w:val="0"/>
        <w:adjustRightInd w:val="0"/>
        <w:ind w:firstLine="420"/>
        <w:jc w:val="left"/>
        <w:rPr>
          <w:rFonts w:ascii="Times New Roman" w:eastAsia="宋体" w:hAnsi="Times New Roman" w:cs="Times New Roman"/>
          <w:sz w:val="24"/>
          <w:szCs w:val="24"/>
          <w:lang w:val="pt-BR"/>
        </w:rPr>
      </w:pPr>
      <w:r w:rsidRPr="00A03DDC">
        <w:rPr>
          <w:rFonts w:ascii="Times New Roman" w:eastAsia="宋体" w:hAnsi="Times New Roman" w:cs="Times New Roman"/>
          <w:sz w:val="24"/>
          <w:szCs w:val="24"/>
          <w:lang w:val="pt-BR"/>
        </w:rPr>
        <w:t>14</w:t>
      </w:r>
      <w:r w:rsidRPr="00A03DDC">
        <w:rPr>
          <w:rFonts w:ascii="Times New Roman" w:eastAsia="宋体" w:hAnsi="Times New Roman" w:cs="Times New Roman"/>
          <w:sz w:val="24"/>
          <w:szCs w:val="24"/>
          <w:lang w:val="pt-BR"/>
        </w:rPr>
        <w:tab/>
      </w:r>
      <w:r w:rsidR="00EB30FC" w:rsidRPr="00A03DDC">
        <w:rPr>
          <w:rFonts w:ascii="Times New Roman" w:eastAsia="宋体" w:hAnsi="Times New Roman" w:cs="Times New Roman"/>
          <w:sz w:val="24"/>
          <w:szCs w:val="24"/>
          <w:lang w:val="pt-BR"/>
        </w:rPr>
        <w:t>}</w:t>
      </w:r>
    </w:p>
    <w:p w14:paraId="24F4040D" w14:textId="1D7B6CE1" w:rsidR="00EB30FC" w:rsidRPr="00A03DDC" w:rsidRDefault="00744745" w:rsidP="00744745">
      <w:pPr>
        <w:autoSpaceDE w:val="0"/>
        <w:autoSpaceDN w:val="0"/>
        <w:adjustRightInd w:val="0"/>
        <w:ind w:firstLine="420"/>
        <w:jc w:val="left"/>
        <w:rPr>
          <w:rFonts w:ascii="Times New Roman" w:eastAsia="宋体" w:hAnsi="Times New Roman" w:cs="Times New Roman"/>
          <w:sz w:val="24"/>
          <w:szCs w:val="24"/>
          <w:lang w:val="pt-BR"/>
        </w:rPr>
      </w:pPr>
      <w:r w:rsidRPr="00A03DDC">
        <w:rPr>
          <w:rFonts w:ascii="Times New Roman" w:eastAsia="宋体" w:hAnsi="Times New Roman" w:cs="Times New Roman"/>
          <w:sz w:val="24"/>
          <w:szCs w:val="24"/>
          <w:lang w:val="pt-BR"/>
        </w:rPr>
        <w:t>15</w:t>
      </w:r>
      <w:r w:rsidRPr="00A03DDC">
        <w:rPr>
          <w:rFonts w:ascii="Times New Roman" w:eastAsia="宋体" w:hAnsi="Times New Roman" w:cs="Times New Roman"/>
          <w:sz w:val="24"/>
          <w:szCs w:val="24"/>
          <w:lang w:val="pt-BR"/>
        </w:rPr>
        <w:tab/>
      </w:r>
      <w:r w:rsidR="00EB30FC" w:rsidRPr="00A03DDC">
        <w:rPr>
          <w:rFonts w:ascii="Times New Roman" w:eastAsia="宋体" w:hAnsi="Times New Roman" w:cs="Times New Roman"/>
          <w:sz w:val="24"/>
          <w:szCs w:val="24"/>
          <w:lang w:val="pt-BR"/>
        </w:rPr>
        <w:t>return 0;</w:t>
      </w:r>
    </w:p>
    <w:p w14:paraId="404C23A4" w14:textId="6B0B7EC5" w:rsidR="00EB30FC" w:rsidRPr="00A03DDC" w:rsidRDefault="00744745" w:rsidP="00744745">
      <w:pPr>
        <w:autoSpaceDE w:val="0"/>
        <w:autoSpaceDN w:val="0"/>
        <w:adjustRightInd w:val="0"/>
        <w:ind w:firstLine="420"/>
        <w:jc w:val="left"/>
        <w:rPr>
          <w:rFonts w:ascii="Times New Roman" w:eastAsia="宋体" w:hAnsi="Times New Roman" w:cs="Times New Roman"/>
          <w:sz w:val="24"/>
          <w:szCs w:val="24"/>
          <w:lang w:val="pt-BR"/>
        </w:rPr>
      </w:pPr>
      <w:r w:rsidRPr="00A03DDC">
        <w:rPr>
          <w:rFonts w:ascii="Times New Roman" w:eastAsia="宋体" w:hAnsi="Times New Roman" w:cs="Times New Roman"/>
          <w:sz w:val="24"/>
          <w:szCs w:val="24"/>
          <w:lang w:val="pt-BR"/>
        </w:rPr>
        <w:t>16</w:t>
      </w:r>
      <w:r w:rsidRPr="00A03DDC">
        <w:rPr>
          <w:rFonts w:ascii="Times New Roman" w:eastAsia="宋体" w:hAnsi="Times New Roman" w:cs="Times New Roman"/>
          <w:sz w:val="24"/>
          <w:szCs w:val="24"/>
          <w:lang w:val="pt-BR"/>
        </w:rPr>
        <w:tab/>
      </w:r>
      <w:r w:rsidR="00EB30FC" w:rsidRPr="00A03DDC">
        <w:rPr>
          <w:rFonts w:ascii="Times New Roman" w:eastAsia="宋体" w:hAnsi="Times New Roman" w:cs="Times New Roman" w:hint="eastAsia"/>
          <w:sz w:val="24"/>
          <w:szCs w:val="24"/>
          <w:lang w:val="pt-BR"/>
        </w:rPr>
        <w:t>}</w:t>
      </w:r>
    </w:p>
    <w:p w14:paraId="2210A86C" w14:textId="2D8132EC" w:rsidR="00EB30FC" w:rsidRPr="00A03DDC" w:rsidRDefault="00EB30FC" w:rsidP="003329A7">
      <w:pPr>
        <w:ind w:left="780"/>
        <w:rPr>
          <w:lang w:val="pt-BR"/>
        </w:rPr>
      </w:pPr>
    </w:p>
    <w:p w14:paraId="508B42C7" w14:textId="098DAB3B" w:rsidR="00744745" w:rsidRPr="00A03DDC" w:rsidRDefault="00744745" w:rsidP="003329A7">
      <w:pPr>
        <w:ind w:left="780"/>
        <w:rPr>
          <w:lang w:val="pt-BR"/>
        </w:rPr>
      </w:pPr>
    </w:p>
    <w:p w14:paraId="1AEEAF3B" w14:textId="51C53822" w:rsidR="00744745" w:rsidRPr="00A03DDC" w:rsidRDefault="00744745" w:rsidP="003329A7">
      <w:pPr>
        <w:ind w:left="780"/>
        <w:rPr>
          <w:lang w:val="pt-BR"/>
        </w:rPr>
      </w:pPr>
    </w:p>
    <w:p w14:paraId="4AD0EC12" w14:textId="7C972346" w:rsidR="00744745" w:rsidRPr="00A03DDC" w:rsidRDefault="00744745" w:rsidP="00744745">
      <w:pPr>
        <w:snapToGrid w:val="0"/>
        <w:spacing w:line="360" w:lineRule="auto"/>
        <w:rPr>
          <w:rFonts w:ascii="Times New Roman" w:eastAsia="宋体" w:hAnsi="Times New Roman" w:cs="Times New Roman"/>
          <w:b/>
          <w:sz w:val="24"/>
          <w:szCs w:val="24"/>
          <w:lang w:val="pt-BR"/>
        </w:rPr>
      </w:pPr>
      <w:r w:rsidRPr="00744745">
        <w:rPr>
          <w:rFonts w:ascii="Times New Roman" w:eastAsia="宋体" w:hAnsi="宋体" w:cs="Times New Roman"/>
          <w:b/>
          <w:sz w:val="24"/>
          <w:szCs w:val="24"/>
        </w:rPr>
        <w:t>解答</w:t>
      </w:r>
      <w:r w:rsidRPr="00A03DDC">
        <w:rPr>
          <w:rFonts w:ascii="Times New Roman" w:eastAsia="宋体" w:hAnsi="宋体" w:cs="Times New Roman"/>
          <w:b/>
          <w:sz w:val="24"/>
          <w:szCs w:val="24"/>
          <w:lang w:val="pt-BR"/>
        </w:rPr>
        <w:t>：</w:t>
      </w:r>
    </w:p>
    <w:p w14:paraId="4BFD3AF7" w14:textId="77777777" w:rsidR="00744745" w:rsidRPr="00A03DDC" w:rsidRDefault="00744745" w:rsidP="00744745">
      <w:pPr>
        <w:snapToGrid w:val="0"/>
        <w:spacing w:line="360" w:lineRule="auto"/>
        <w:rPr>
          <w:rFonts w:ascii="Times New Roman" w:eastAsia="宋体" w:hAnsi="Times New Roman" w:cs="Times New Roman"/>
          <w:sz w:val="24"/>
          <w:szCs w:val="24"/>
          <w:lang w:val="pt-BR"/>
        </w:rPr>
      </w:pPr>
      <w:r w:rsidRPr="00A03DDC">
        <w:rPr>
          <w:rFonts w:ascii="Times New Roman" w:eastAsia="宋体" w:hAnsi="Times New Roman" w:cs="Times New Roman"/>
          <w:sz w:val="24"/>
          <w:szCs w:val="24"/>
          <w:lang w:val="pt-BR"/>
        </w:rPr>
        <w:t xml:space="preserve">  </w:t>
      </w:r>
      <w:r w:rsidRPr="00A03DDC">
        <w:rPr>
          <w:rFonts w:ascii="Times New Roman" w:eastAsia="宋体" w:hAnsi="宋体" w:cs="Times New Roman"/>
          <w:sz w:val="24"/>
          <w:szCs w:val="24"/>
          <w:lang w:val="pt-BR"/>
        </w:rPr>
        <w:t>（</w:t>
      </w:r>
      <w:r w:rsidRPr="00A03DDC">
        <w:rPr>
          <w:rFonts w:ascii="Times New Roman" w:eastAsia="宋体" w:hAnsi="Times New Roman" w:cs="Times New Roman"/>
          <w:sz w:val="24"/>
          <w:szCs w:val="24"/>
          <w:lang w:val="pt-BR"/>
        </w:rPr>
        <w:t>1</w:t>
      </w:r>
      <w:r w:rsidRPr="00A03DDC">
        <w:rPr>
          <w:rFonts w:ascii="Times New Roman" w:eastAsia="宋体" w:hAnsi="宋体" w:cs="Times New Roman"/>
          <w:sz w:val="24"/>
          <w:szCs w:val="24"/>
          <w:lang w:val="pt-BR"/>
        </w:rPr>
        <w:t>）</w:t>
      </w:r>
      <w:r w:rsidRPr="00744745">
        <w:rPr>
          <w:rFonts w:ascii="Times New Roman" w:eastAsia="宋体" w:hAnsi="宋体" w:cs="Times New Roman"/>
          <w:sz w:val="24"/>
          <w:szCs w:val="24"/>
        </w:rPr>
        <w:t>错误修改</w:t>
      </w:r>
      <w:r w:rsidRPr="00A03DDC">
        <w:rPr>
          <w:rFonts w:ascii="Times New Roman" w:eastAsia="宋体" w:hAnsi="宋体" w:cs="Times New Roman"/>
          <w:sz w:val="24"/>
          <w:szCs w:val="24"/>
          <w:lang w:val="pt-BR"/>
        </w:rPr>
        <w:t>：</w:t>
      </w:r>
    </w:p>
    <w:p w14:paraId="4844F39B" w14:textId="1AC4BC3B" w:rsidR="00744745" w:rsidRDefault="00744745" w:rsidP="00744745">
      <w:pPr>
        <w:snapToGrid w:val="0"/>
        <w:spacing w:line="360" w:lineRule="auto"/>
        <w:rPr>
          <w:rFonts w:ascii="Times New Roman" w:eastAsia="宋体" w:hAnsi="Times New Roman" w:cs="Times New Roman"/>
          <w:sz w:val="24"/>
          <w:szCs w:val="24"/>
        </w:rPr>
      </w:pPr>
      <w:r w:rsidRPr="00A03DDC">
        <w:rPr>
          <w:rFonts w:ascii="Times New Roman" w:eastAsia="宋体" w:hAnsi="Times New Roman" w:cs="Times New Roman"/>
          <w:sz w:val="24"/>
          <w:szCs w:val="24"/>
          <w:lang w:val="pt-BR"/>
        </w:rPr>
        <w:t xml:space="preserve">      </w:t>
      </w:r>
      <w:r w:rsidRPr="00744745">
        <w:rPr>
          <w:rFonts w:ascii="Times New Roman" w:eastAsia="宋体" w:hAnsi="Times New Roman" w:cs="Times New Roman"/>
          <w:sz w:val="24"/>
          <w:szCs w:val="24"/>
        </w:rPr>
        <w:t>1)</w:t>
      </w:r>
      <w:r>
        <w:rPr>
          <w:rFonts w:ascii="Times New Roman" w:eastAsia="宋体" w:hAnsi="Times New Roman" w:cs="Times New Roman" w:hint="eastAsia"/>
          <w:sz w:val="24"/>
          <w:szCs w:val="24"/>
        </w:rPr>
        <w:t>第</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行</w:t>
      </w:r>
      <w:r>
        <w:rPr>
          <w:rFonts w:ascii="Times New Roman" w:eastAsia="宋体" w:hAnsi="Times New Roman" w:cs="Times New Roman"/>
          <w:sz w:val="24"/>
          <w:szCs w:val="24"/>
        </w:rPr>
        <w:t>flag</w:t>
      </w:r>
      <w:r>
        <w:rPr>
          <w:rFonts w:ascii="Times New Roman" w:eastAsia="宋体" w:hAnsi="Times New Roman" w:cs="Times New Roman" w:hint="eastAsia"/>
          <w:sz w:val="24"/>
          <w:szCs w:val="24"/>
        </w:rPr>
        <w:t>应在循环中初始化，正确形式为：</w:t>
      </w:r>
    </w:p>
    <w:p w14:paraId="60187069" w14:textId="4D8AA1C9" w:rsidR="00744745" w:rsidRDefault="00744745" w:rsidP="00744745">
      <w:pPr>
        <w:snapToGrid w:val="0"/>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r>
        <w:rPr>
          <w:rFonts w:ascii="Times New Roman" w:eastAsia="宋体" w:hAnsi="Times New Roman" w:cs="Times New Roman"/>
          <w:sz w:val="24"/>
          <w:szCs w:val="24"/>
        </w:rPr>
        <w:tab/>
        <w:t>4</w:t>
      </w:r>
      <w:r>
        <w:rPr>
          <w:rFonts w:ascii="Times New Roman" w:eastAsia="宋体" w:hAnsi="Times New Roman" w:cs="Times New Roman"/>
          <w:sz w:val="24"/>
          <w:szCs w:val="24"/>
        </w:rPr>
        <w:tab/>
        <w:t>int i,x k,flag;</w:t>
      </w:r>
    </w:p>
    <w:p w14:paraId="5A6D68D2" w14:textId="736E1668" w:rsidR="00744745" w:rsidRPr="00744745" w:rsidRDefault="00744745" w:rsidP="00744745">
      <w:pPr>
        <w:snapToGrid w:val="0"/>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r>
        <w:rPr>
          <w:rFonts w:ascii="Times New Roman" w:eastAsia="宋体" w:hAnsi="Times New Roman" w:cs="Times New Roman"/>
          <w:sz w:val="24"/>
          <w:szCs w:val="24"/>
        </w:rPr>
        <w:tab/>
        <w:t>7</w:t>
      </w:r>
      <w:r>
        <w:rPr>
          <w:rFonts w:ascii="Times New Roman" w:eastAsia="宋体" w:hAnsi="Times New Roman" w:cs="Times New Roman"/>
          <w:sz w:val="24"/>
          <w:szCs w:val="24"/>
        </w:rPr>
        <w:tab/>
        <w:t>for(i=2,flag=0,k=x&gt;&gt;1;i&lt;=k;i++)</w:t>
      </w:r>
    </w:p>
    <w:p w14:paraId="4464D5D7" w14:textId="3D1C68D9" w:rsidR="00744745" w:rsidRPr="00744745" w:rsidRDefault="00744745" w:rsidP="00744745">
      <w:pPr>
        <w:snapToGrid w:val="0"/>
        <w:spacing w:line="360" w:lineRule="auto"/>
        <w:rPr>
          <w:rFonts w:ascii="Times New Roman" w:eastAsia="宋体" w:hAnsi="Times New Roman" w:cs="Times New Roman"/>
          <w:sz w:val="24"/>
          <w:szCs w:val="24"/>
        </w:rPr>
      </w:pPr>
      <w:r w:rsidRPr="00744745">
        <w:rPr>
          <w:rFonts w:ascii="Times New Roman" w:eastAsia="宋体" w:hAnsi="Times New Roman" w:cs="Times New Roman"/>
          <w:sz w:val="24"/>
          <w:szCs w:val="24"/>
        </w:rPr>
        <w:t xml:space="preserve">      2) </w:t>
      </w:r>
      <w:r>
        <w:rPr>
          <w:rFonts w:ascii="Times New Roman" w:eastAsia="宋体" w:hAnsi="Times New Roman" w:cs="Times New Roman" w:hint="eastAsia"/>
          <w:sz w:val="24"/>
          <w:szCs w:val="24"/>
        </w:rPr>
        <w:t>第</w:t>
      </w:r>
      <w:r>
        <w:rPr>
          <w:rFonts w:ascii="Times New Roman" w:eastAsia="宋体" w:hAnsi="Times New Roman" w:cs="Times New Roman" w:hint="eastAsia"/>
          <w:sz w:val="24"/>
          <w:szCs w:val="24"/>
        </w:rPr>
        <w:t>1</w:t>
      </w:r>
      <w:r>
        <w:rPr>
          <w:rFonts w:ascii="Times New Roman" w:eastAsia="宋体" w:hAnsi="Times New Roman" w:cs="Times New Roman"/>
          <w:sz w:val="24"/>
          <w:szCs w:val="24"/>
        </w:rPr>
        <w:t>2</w:t>
      </w:r>
      <w:r>
        <w:rPr>
          <w:rFonts w:ascii="Times New Roman" w:eastAsia="宋体" w:hAnsi="Times New Roman" w:cs="Times New Roman" w:hint="eastAsia"/>
          <w:sz w:val="24"/>
          <w:szCs w:val="24"/>
        </w:rPr>
        <w:t>行的控制表达式中应有两个等号，正确形式为：</w:t>
      </w:r>
    </w:p>
    <w:p w14:paraId="44D4B0B8" w14:textId="5F870E0E" w:rsidR="00744745" w:rsidRDefault="00744745" w:rsidP="00744745">
      <w:pPr>
        <w:autoSpaceDE w:val="0"/>
        <w:autoSpaceDN w:val="0"/>
        <w:adjustRightInd w:val="0"/>
        <w:ind w:firstLine="420"/>
        <w:jc w:val="left"/>
        <w:rPr>
          <w:rFonts w:ascii="Times New Roman" w:eastAsia="宋体" w:hAnsi="Times New Roman" w:cs="Times New Roman"/>
          <w:sz w:val="24"/>
          <w:szCs w:val="24"/>
          <w:lang w:val="pt-BR"/>
        </w:rPr>
      </w:pPr>
      <w:r>
        <w:tab/>
      </w:r>
      <w:r>
        <w:tab/>
      </w:r>
      <w:r>
        <w:rPr>
          <w:rFonts w:ascii="Times New Roman" w:eastAsia="宋体" w:hAnsi="Times New Roman" w:cs="Times New Roman"/>
          <w:sz w:val="24"/>
          <w:szCs w:val="24"/>
          <w:lang w:val="pt-BR"/>
        </w:rPr>
        <w:t>12</w:t>
      </w:r>
      <w:r>
        <w:rPr>
          <w:rFonts w:ascii="Times New Roman" w:eastAsia="宋体" w:hAnsi="Times New Roman" w:cs="Times New Roman"/>
          <w:sz w:val="24"/>
          <w:szCs w:val="24"/>
          <w:lang w:val="pt-BR"/>
        </w:rPr>
        <w:tab/>
      </w:r>
      <w:r>
        <w:rPr>
          <w:rFonts w:ascii="Times New Roman" w:eastAsia="宋体" w:hAnsi="Times New Roman" w:cs="Times New Roman"/>
          <w:sz w:val="24"/>
          <w:szCs w:val="24"/>
          <w:lang w:val="pt-BR"/>
        </w:rPr>
        <w:tab/>
      </w:r>
      <w:r w:rsidRPr="00EB30FC">
        <w:rPr>
          <w:rFonts w:ascii="Times New Roman" w:eastAsia="宋体" w:hAnsi="Times New Roman" w:cs="Times New Roman"/>
          <w:sz w:val="24"/>
          <w:szCs w:val="24"/>
          <w:lang w:val="pt-BR"/>
        </w:rPr>
        <w:t>if(flag=</w:t>
      </w:r>
      <w:r>
        <w:rPr>
          <w:rFonts w:ascii="Times New Roman" w:eastAsia="宋体" w:hAnsi="Times New Roman" w:cs="Times New Roman" w:hint="eastAsia"/>
          <w:sz w:val="24"/>
          <w:szCs w:val="24"/>
          <w:lang w:val="pt-BR"/>
        </w:rPr>
        <w:t>=</w:t>
      </w:r>
      <w:r w:rsidRPr="00EB30FC">
        <w:rPr>
          <w:rFonts w:ascii="Times New Roman" w:eastAsia="宋体" w:hAnsi="Times New Roman" w:cs="Times New Roman"/>
          <w:sz w:val="24"/>
          <w:szCs w:val="24"/>
          <w:lang w:val="pt-BR"/>
        </w:rPr>
        <w:t>1) printf("%d</w:t>
      </w:r>
      <w:r w:rsidRPr="00EB30FC">
        <w:rPr>
          <w:rFonts w:ascii="Times New Roman" w:eastAsia="宋体" w:hAnsi="Times New Roman" w:cs="Times New Roman" w:hint="eastAsia"/>
          <w:sz w:val="24"/>
          <w:szCs w:val="24"/>
          <w:lang w:val="pt-BR"/>
        </w:rPr>
        <w:t>是合数</w:t>
      </w:r>
      <w:r w:rsidRPr="00EB30FC">
        <w:rPr>
          <w:rFonts w:ascii="Times New Roman" w:eastAsia="宋体" w:hAnsi="Times New Roman" w:cs="Times New Roman"/>
          <w:sz w:val="24"/>
          <w:szCs w:val="24"/>
          <w:lang w:val="pt-BR"/>
        </w:rPr>
        <w:t xml:space="preserve">", </w:t>
      </w:r>
      <w:r w:rsidRPr="00EB30FC">
        <w:rPr>
          <w:rFonts w:ascii="Times New Roman" w:eastAsia="宋体" w:hAnsi="Times New Roman" w:cs="Times New Roman" w:hint="eastAsia"/>
          <w:sz w:val="24"/>
          <w:szCs w:val="24"/>
          <w:lang w:val="pt-BR"/>
        </w:rPr>
        <w:t>x</w:t>
      </w:r>
      <w:r w:rsidRPr="00EB30FC">
        <w:rPr>
          <w:rFonts w:ascii="Times New Roman" w:eastAsia="宋体" w:hAnsi="Times New Roman" w:cs="Times New Roman"/>
          <w:sz w:val="24"/>
          <w:szCs w:val="24"/>
          <w:lang w:val="pt-BR"/>
        </w:rPr>
        <w:t>);</w:t>
      </w:r>
    </w:p>
    <w:p w14:paraId="5B33295E" w14:textId="61D4BF2C" w:rsidR="00744745" w:rsidRPr="00EB30FC" w:rsidRDefault="00744745" w:rsidP="00744745">
      <w:pPr>
        <w:autoSpaceDE w:val="0"/>
        <w:autoSpaceDN w:val="0"/>
        <w:adjustRightInd w:val="0"/>
        <w:ind w:firstLine="420"/>
        <w:jc w:val="left"/>
        <w:rPr>
          <w:rFonts w:ascii="Times New Roman" w:eastAsia="宋体" w:hAnsi="Times New Roman" w:cs="Times New Roman"/>
          <w:sz w:val="24"/>
          <w:szCs w:val="24"/>
          <w:lang w:val="pt-BR"/>
        </w:rPr>
      </w:pPr>
      <w:r>
        <w:rPr>
          <w:rFonts w:ascii="Times New Roman" w:eastAsia="宋体" w:hAnsi="Times New Roman" w:cs="Times New Roman" w:hint="eastAsia"/>
          <w:sz w:val="24"/>
          <w:szCs w:val="24"/>
          <w:lang w:val="pt-BR"/>
        </w:rPr>
        <w:t>（</w:t>
      </w:r>
      <w:r>
        <w:rPr>
          <w:rFonts w:ascii="Times New Roman" w:eastAsia="宋体" w:hAnsi="Times New Roman" w:cs="Times New Roman" w:hint="eastAsia"/>
          <w:sz w:val="24"/>
          <w:szCs w:val="24"/>
          <w:lang w:val="pt-BR"/>
        </w:rPr>
        <w:t>2</w:t>
      </w:r>
      <w:r>
        <w:rPr>
          <w:rFonts w:ascii="Times New Roman" w:eastAsia="宋体" w:hAnsi="Times New Roman" w:cs="Times New Roman" w:hint="eastAsia"/>
          <w:sz w:val="24"/>
          <w:szCs w:val="24"/>
          <w:lang w:val="pt-BR"/>
        </w:rPr>
        <w:t>）</w:t>
      </w:r>
      <w:r w:rsidRPr="00744745">
        <w:rPr>
          <w:rFonts w:ascii="Times New Roman" w:eastAsia="宋体" w:hAnsi="宋体" w:cs="Times New Roman"/>
          <w:sz w:val="24"/>
          <w:szCs w:val="24"/>
        </w:rPr>
        <w:t>错误修改后运行结果：</w:t>
      </w:r>
    </w:p>
    <w:p w14:paraId="1607580E" w14:textId="3B7688E8" w:rsidR="00744745" w:rsidRDefault="00744745" w:rsidP="003329A7">
      <w:pPr>
        <w:ind w:left="780"/>
      </w:pPr>
      <w:r>
        <w:tab/>
      </w:r>
      <w:r>
        <w:tab/>
      </w:r>
      <w:r w:rsidRPr="00744745">
        <w:rPr>
          <w:noProof/>
        </w:rPr>
        <w:drawing>
          <wp:inline distT="0" distB="0" distL="0" distR="0" wp14:anchorId="7B9DF5C4" wp14:editId="75EA669F">
            <wp:extent cx="3410125" cy="207655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10125" cy="2076557"/>
                    </a:xfrm>
                    <a:prstGeom prst="rect">
                      <a:avLst/>
                    </a:prstGeom>
                  </pic:spPr>
                </pic:pic>
              </a:graphicData>
            </a:graphic>
          </wp:inline>
        </w:drawing>
      </w:r>
    </w:p>
    <w:p w14:paraId="4D6EF1BD" w14:textId="6AB2748E" w:rsidR="00CE3AE3" w:rsidRDefault="00CE3AE3" w:rsidP="003329A7">
      <w:pPr>
        <w:ind w:left="780"/>
      </w:pPr>
      <w:r>
        <w:rPr>
          <w:rFonts w:hint="eastAsia"/>
        </w:rPr>
        <w:t>输入一个数，用小于该数一半且大于2的数依次对该数求模，如果存在模为0，即能整除该数，那么进入if语句，flag=</w:t>
      </w:r>
      <w:r>
        <w:t>1</w:t>
      </w:r>
      <w:r>
        <w:rPr>
          <w:rFonts w:hint="eastAsia"/>
        </w:rPr>
        <w:t>，最后打印出该数是一个合数；反之，如果不存在模为0的情况，则该数为质数。</w:t>
      </w:r>
    </w:p>
    <w:p w14:paraId="555DAF9D" w14:textId="77777777" w:rsidR="007124EA" w:rsidRPr="007124EA" w:rsidRDefault="007124EA" w:rsidP="007124EA">
      <w:pPr>
        <w:spacing w:line="360" w:lineRule="auto"/>
        <w:ind w:firstLine="420"/>
        <w:rPr>
          <w:rFonts w:ascii="Times New Roman" w:eastAsia="宋体" w:hAnsi="Times New Roman" w:cs="Times New Roman"/>
          <w:b/>
          <w:sz w:val="24"/>
          <w:szCs w:val="24"/>
          <w:lang w:val="pt-BR"/>
        </w:rPr>
      </w:pPr>
      <w:r w:rsidRPr="007124EA">
        <w:rPr>
          <w:rFonts w:ascii="Times New Roman" w:eastAsia="宋体" w:hAnsi="Times New Roman" w:cs="Times New Roman"/>
          <w:b/>
          <w:sz w:val="24"/>
          <w:szCs w:val="24"/>
          <w:lang w:val="pt-BR"/>
        </w:rPr>
        <w:t>2</w:t>
      </w:r>
      <w:r w:rsidRPr="007124EA">
        <w:rPr>
          <w:rFonts w:ascii="Times New Roman" w:eastAsia="宋体" w:hAnsi="宋体" w:cs="Times New Roman"/>
          <w:b/>
          <w:sz w:val="24"/>
          <w:szCs w:val="24"/>
          <w:lang w:val="pt-BR"/>
        </w:rPr>
        <w:t>．</w:t>
      </w:r>
      <w:r w:rsidRPr="007124EA">
        <w:rPr>
          <w:rFonts w:ascii="Times New Roman" w:eastAsia="宋体" w:hAnsi="宋体" w:cs="Times New Roman"/>
          <w:b/>
          <w:sz w:val="24"/>
          <w:szCs w:val="24"/>
        </w:rPr>
        <w:t>程序修改替换</w:t>
      </w:r>
    </w:p>
    <w:p w14:paraId="717DDA8C"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AF00DB"/>
          <w:kern w:val="0"/>
          <w:szCs w:val="21"/>
        </w:rPr>
        <w:t>#include</w:t>
      </w:r>
      <w:r w:rsidRPr="007124EA">
        <w:rPr>
          <w:rFonts w:ascii="Consolas" w:eastAsia="宋体" w:hAnsi="Consolas" w:cs="宋体"/>
          <w:color w:val="A31515"/>
          <w:kern w:val="0"/>
          <w:szCs w:val="21"/>
        </w:rPr>
        <w:t>&lt;stdio.h&gt;</w:t>
      </w:r>
    </w:p>
    <w:p w14:paraId="04361C95"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FF"/>
          <w:kern w:val="0"/>
          <w:szCs w:val="21"/>
        </w:rPr>
        <w:t>int</w:t>
      </w:r>
      <w:r w:rsidRPr="007124EA">
        <w:rPr>
          <w:rFonts w:ascii="Consolas" w:eastAsia="宋体" w:hAnsi="Consolas" w:cs="宋体"/>
          <w:color w:val="000000"/>
          <w:kern w:val="0"/>
          <w:szCs w:val="21"/>
        </w:rPr>
        <w:t> </w:t>
      </w:r>
      <w:r w:rsidRPr="007124EA">
        <w:rPr>
          <w:rFonts w:ascii="Consolas" w:eastAsia="宋体" w:hAnsi="Consolas" w:cs="宋体"/>
          <w:color w:val="795E26"/>
          <w:kern w:val="0"/>
          <w:szCs w:val="21"/>
        </w:rPr>
        <w:t>main</w:t>
      </w:r>
      <w:r w:rsidRPr="007124EA">
        <w:rPr>
          <w:rFonts w:ascii="Consolas" w:eastAsia="宋体" w:hAnsi="Consolas" w:cs="宋体"/>
          <w:color w:val="000000"/>
          <w:kern w:val="0"/>
          <w:szCs w:val="21"/>
        </w:rPr>
        <w:t>()</w:t>
      </w:r>
    </w:p>
    <w:p w14:paraId="2AF32D03"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w:t>
      </w:r>
    </w:p>
    <w:p w14:paraId="4E129E5C"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r w:rsidRPr="007124EA">
        <w:rPr>
          <w:rFonts w:ascii="Consolas" w:eastAsia="宋体" w:hAnsi="Consolas" w:cs="宋体"/>
          <w:color w:val="0000FF"/>
          <w:kern w:val="0"/>
          <w:szCs w:val="21"/>
        </w:rPr>
        <w:t>int</w:t>
      </w:r>
      <w:r w:rsidRPr="007124EA">
        <w:rPr>
          <w:rFonts w:ascii="Consolas" w:eastAsia="宋体" w:hAnsi="Consolas" w:cs="宋体"/>
          <w:color w:val="000000"/>
          <w:kern w:val="0"/>
          <w:szCs w:val="21"/>
        </w:rPr>
        <w:t> </w:t>
      </w:r>
      <w:r w:rsidRPr="007124EA">
        <w:rPr>
          <w:rFonts w:ascii="Consolas" w:eastAsia="宋体" w:hAnsi="Consolas" w:cs="宋体"/>
          <w:color w:val="001080"/>
          <w:kern w:val="0"/>
          <w:szCs w:val="21"/>
        </w:rPr>
        <w:t>i</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x</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k</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flag</w:t>
      </w:r>
      <w:r w:rsidRPr="007124EA">
        <w:rPr>
          <w:rFonts w:ascii="Consolas" w:eastAsia="宋体" w:hAnsi="Consolas" w:cs="宋体"/>
          <w:color w:val="000000"/>
          <w:kern w:val="0"/>
          <w:szCs w:val="21"/>
        </w:rPr>
        <w:t>;</w:t>
      </w:r>
    </w:p>
    <w:p w14:paraId="3B521A32"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r w:rsidRPr="007124EA">
        <w:rPr>
          <w:rFonts w:ascii="Consolas" w:eastAsia="宋体" w:hAnsi="Consolas" w:cs="宋体"/>
          <w:color w:val="795E26"/>
          <w:kern w:val="0"/>
          <w:szCs w:val="21"/>
        </w:rPr>
        <w:t>printf</w:t>
      </w:r>
      <w:r w:rsidRPr="007124EA">
        <w:rPr>
          <w:rFonts w:ascii="Consolas" w:eastAsia="宋体" w:hAnsi="Consolas" w:cs="宋体"/>
          <w:color w:val="000000"/>
          <w:kern w:val="0"/>
          <w:szCs w:val="21"/>
        </w:rPr>
        <w:t>(</w:t>
      </w:r>
      <w:r w:rsidRPr="007124EA">
        <w:rPr>
          <w:rFonts w:ascii="Consolas" w:eastAsia="宋体" w:hAnsi="Consolas" w:cs="宋体"/>
          <w:color w:val="A31515"/>
          <w:kern w:val="0"/>
          <w:szCs w:val="21"/>
        </w:rPr>
        <w:t>"judge a composite,Ctrl+z to quit</w:t>
      </w:r>
      <w:r w:rsidRPr="007124EA">
        <w:rPr>
          <w:rFonts w:ascii="Consolas" w:eastAsia="宋体" w:hAnsi="Consolas" w:cs="宋体"/>
          <w:color w:val="EE0000"/>
          <w:kern w:val="0"/>
          <w:szCs w:val="21"/>
        </w:rPr>
        <w:t>\n</w:t>
      </w:r>
      <w:r w:rsidRPr="007124EA">
        <w:rPr>
          <w:rFonts w:ascii="Consolas" w:eastAsia="宋体" w:hAnsi="Consolas" w:cs="宋体"/>
          <w:color w:val="A31515"/>
          <w:kern w:val="0"/>
          <w:szCs w:val="21"/>
        </w:rPr>
        <w:t>"</w:t>
      </w:r>
      <w:r w:rsidRPr="007124EA">
        <w:rPr>
          <w:rFonts w:ascii="Consolas" w:eastAsia="宋体" w:hAnsi="Consolas" w:cs="宋体"/>
          <w:color w:val="000000"/>
          <w:kern w:val="0"/>
          <w:szCs w:val="21"/>
        </w:rPr>
        <w:t>);</w:t>
      </w:r>
    </w:p>
    <w:p w14:paraId="57C3C3C8"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r w:rsidRPr="007124EA">
        <w:rPr>
          <w:rFonts w:ascii="Consolas" w:eastAsia="宋体" w:hAnsi="Consolas" w:cs="宋体"/>
          <w:color w:val="AF00DB"/>
          <w:kern w:val="0"/>
          <w:szCs w:val="21"/>
        </w:rPr>
        <w:t>while</w:t>
      </w:r>
      <w:r w:rsidRPr="007124EA">
        <w:rPr>
          <w:rFonts w:ascii="Consolas" w:eastAsia="宋体" w:hAnsi="Consolas" w:cs="宋体"/>
          <w:color w:val="000000"/>
          <w:kern w:val="0"/>
          <w:szCs w:val="21"/>
        </w:rPr>
        <w:t> (</w:t>
      </w:r>
      <w:r w:rsidRPr="007124EA">
        <w:rPr>
          <w:rFonts w:ascii="Consolas" w:eastAsia="宋体" w:hAnsi="Consolas" w:cs="宋体"/>
          <w:color w:val="795E26"/>
          <w:kern w:val="0"/>
          <w:szCs w:val="21"/>
        </w:rPr>
        <w:t>scanf</w:t>
      </w:r>
      <w:r w:rsidRPr="007124EA">
        <w:rPr>
          <w:rFonts w:ascii="Consolas" w:eastAsia="宋体" w:hAnsi="Consolas" w:cs="宋体"/>
          <w:color w:val="000000"/>
          <w:kern w:val="0"/>
          <w:szCs w:val="21"/>
        </w:rPr>
        <w:t>(</w:t>
      </w:r>
      <w:r w:rsidRPr="007124EA">
        <w:rPr>
          <w:rFonts w:ascii="Consolas" w:eastAsia="宋体" w:hAnsi="Consolas" w:cs="宋体"/>
          <w:color w:val="A31515"/>
          <w:kern w:val="0"/>
          <w:szCs w:val="21"/>
        </w:rPr>
        <w:t>"%d"</w:t>
      </w:r>
      <w:r w:rsidRPr="007124EA">
        <w:rPr>
          <w:rFonts w:ascii="Consolas" w:eastAsia="宋体" w:hAnsi="Consolas" w:cs="宋体"/>
          <w:color w:val="000000"/>
          <w:kern w:val="0"/>
          <w:szCs w:val="21"/>
        </w:rPr>
        <w:t>,&amp;</w:t>
      </w:r>
      <w:r w:rsidRPr="007124EA">
        <w:rPr>
          <w:rFonts w:ascii="Consolas" w:eastAsia="宋体" w:hAnsi="Consolas" w:cs="宋体"/>
          <w:color w:val="001080"/>
          <w:kern w:val="0"/>
          <w:szCs w:val="21"/>
        </w:rPr>
        <w:t>x</w:t>
      </w:r>
      <w:r w:rsidRPr="007124EA">
        <w:rPr>
          <w:rFonts w:ascii="Consolas" w:eastAsia="宋体" w:hAnsi="Consolas" w:cs="宋体"/>
          <w:color w:val="000000"/>
          <w:kern w:val="0"/>
          <w:szCs w:val="21"/>
        </w:rPr>
        <w:t>)!=</w:t>
      </w:r>
      <w:r w:rsidRPr="007124EA">
        <w:rPr>
          <w:rFonts w:ascii="Consolas" w:eastAsia="宋体" w:hAnsi="Consolas" w:cs="宋体"/>
          <w:color w:val="0000FF"/>
          <w:kern w:val="0"/>
          <w:szCs w:val="21"/>
        </w:rPr>
        <w:t>EOF</w:t>
      </w:r>
      <w:r w:rsidRPr="007124EA">
        <w:rPr>
          <w:rFonts w:ascii="Consolas" w:eastAsia="宋体" w:hAnsi="Consolas" w:cs="宋体"/>
          <w:color w:val="000000"/>
          <w:kern w:val="0"/>
          <w:szCs w:val="21"/>
        </w:rPr>
        <w:t>)</w:t>
      </w:r>
    </w:p>
    <w:p w14:paraId="0C3AC4C6"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p>
    <w:p w14:paraId="459B8FBC"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r w:rsidRPr="007124EA">
        <w:rPr>
          <w:rFonts w:ascii="Consolas" w:eastAsia="宋体" w:hAnsi="Consolas" w:cs="宋体"/>
          <w:color w:val="AF00DB"/>
          <w:kern w:val="0"/>
          <w:szCs w:val="21"/>
        </w:rPr>
        <w:t>for</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i</w:t>
      </w:r>
      <w:r w:rsidRPr="007124EA">
        <w:rPr>
          <w:rFonts w:ascii="Consolas" w:eastAsia="宋体" w:hAnsi="Consolas" w:cs="宋体"/>
          <w:color w:val="000000"/>
          <w:kern w:val="0"/>
          <w:szCs w:val="21"/>
        </w:rPr>
        <w:t>=</w:t>
      </w:r>
      <w:r w:rsidRPr="007124EA">
        <w:rPr>
          <w:rFonts w:ascii="Consolas" w:eastAsia="宋体" w:hAnsi="Consolas" w:cs="宋体"/>
          <w:color w:val="098658"/>
          <w:kern w:val="0"/>
          <w:szCs w:val="21"/>
        </w:rPr>
        <w:t>2</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flag</w:t>
      </w:r>
      <w:r w:rsidRPr="007124EA">
        <w:rPr>
          <w:rFonts w:ascii="Consolas" w:eastAsia="宋体" w:hAnsi="Consolas" w:cs="宋体"/>
          <w:color w:val="000000"/>
          <w:kern w:val="0"/>
          <w:szCs w:val="21"/>
        </w:rPr>
        <w:t>=</w:t>
      </w:r>
      <w:r w:rsidRPr="007124EA">
        <w:rPr>
          <w:rFonts w:ascii="Consolas" w:eastAsia="宋体" w:hAnsi="Consolas" w:cs="宋体"/>
          <w:color w:val="098658"/>
          <w:kern w:val="0"/>
          <w:szCs w:val="21"/>
        </w:rPr>
        <w:t>0</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k</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x</w:t>
      </w:r>
      <w:r w:rsidRPr="007124EA">
        <w:rPr>
          <w:rFonts w:ascii="Consolas" w:eastAsia="宋体" w:hAnsi="Consolas" w:cs="宋体"/>
          <w:color w:val="000000"/>
          <w:kern w:val="0"/>
          <w:szCs w:val="21"/>
        </w:rPr>
        <w:t>&gt;&gt;</w:t>
      </w:r>
      <w:r w:rsidRPr="007124EA">
        <w:rPr>
          <w:rFonts w:ascii="Consolas" w:eastAsia="宋体" w:hAnsi="Consolas" w:cs="宋体"/>
          <w:color w:val="098658"/>
          <w:kern w:val="0"/>
          <w:szCs w:val="21"/>
        </w:rPr>
        <w:t>1</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i</w:t>
      </w:r>
      <w:r w:rsidRPr="007124EA">
        <w:rPr>
          <w:rFonts w:ascii="Consolas" w:eastAsia="宋体" w:hAnsi="Consolas" w:cs="宋体"/>
          <w:color w:val="000000"/>
          <w:kern w:val="0"/>
          <w:szCs w:val="21"/>
        </w:rPr>
        <w:t>&lt;=</w:t>
      </w:r>
      <w:r w:rsidRPr="007124EA">
        <w:rPr>
          <w:rFonts w:ascii="Consolas" w:eastAsia="宋体" w:hAnsi="Consolas" w:cs="宋体"/>
          <w:color w:val="001080"/>
          <w:kern w:val="0"/>
          <w:szCs w:val="21"/>
        </w:rPr>
        <w:t>k</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i</w:t>
      </w:r>
      <w:r w:rsidRPr="007124EA">
        <w:rPr>
          <w:rFonts w:ascii="Consolas" w:eastAsia="宋体" w:hAnsi="Consolas" w:cs="宋体"/>
          <w:color w:val="000000"/>
          <w:kern w:val="0"/>
          <w:szCs w:val="21"/>
        </w:rPr>
        <w:t>++)</w:t>
      </w:r>
    </w:p>
    <w:p w14:paraId="7BE5F4C9"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r w:rsidRPr="007124EA">
        <w:rPr>
          <w:rFonts w:ascii="Consolas" w:eastAsia="宋体" w:hAnsi="Consolas" w:cs="宋体"/>
          <w:color w:val="AF00DB"/>
          <w:kern w:val="0"/>
          <w:szCs w:val="21"/>
        </w:rPr>
        <w:t>if</w:t>
      </w:r>
      <w:r w:rsidRPr="007124EA">
        <w:rPr>
          <w:rFonts w:ascii="Consolas" w:eastAsia="宋体" w:hAnsi="Consolas" w:cs="宋体"/>
          <w:color w:val="000000"/>
          <w:kern w:val="0"/>
          <w:szCs w:val="21"/>
        </w:rPr>
        <w:t> (!(</w:t>
      </w:r>
      <w:r w:rsidRPr="007124EA">
        <w:rPr>
          <w:rFonts w:ascii="Consolas" w:eastAsia="宋体" w:hAnsi="Consolas" w:cs="宋体"/>
          <w:color w:val="001080"/>
          <w:kern w:val="0"/>
          <w:szCs w:val="21"/>
        </w:rPr>
        <w:t>x</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i</w:t>
      </w:r>
      <w:r w:rsidRPr="007124EA">
        <w:rPr>
          <w:rFonts w:ascii="Consolas" w:eastAsia="宋体" w:hAnsi="Consolas" w:cs="宋体"/>
          <w:color w:val="000000"/>
          <w:kern w:val="0"/>
          <w:szCs w:val="21"/>
        </w:rPr>
        <w:t>)){</w:t>
      </w:r>
    </w:p>
    <w:p w14:paraId="3FECCCE3"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r w:rsidRPr="007124EA">
        <w:rPr>
          <w:rFonts w:ascii="Consolas" w:eastAsia="宋体" w:hAnsi="Consolas" w:cs="宋体"/>
          <w:color w:val="001080"/>
          <w:kern w:val="0"/>
          <w:szCs w:val="21"/>
        </w:rPr>
        <w:t>flag</w:t>
      </w:r>
      <w:r w:rsidRPr="007124EA">
        <w:rPr>
          <w:rFonts w:ascii="Consolas" w:eastAsia="宋体" w:hAnsi="Consolas" w:cs="宋体"/>
          <w:color w:val="000000"/>
          <w:kern w:val="0"/>
          <w:szCs w:val="21"/>
        </w:rPr>
        <w:t>=</w:t>
      </w:r>
      <w:r w:rsidRPr="007124EA">
        <w:rPr>
          <w:rFonts w:ascii="Consolas" w:eastAsia="宋体" w:hAnsi="Consolas" w:cs="宋体"/>
          <w:color w:val="098658"/>
          <w:kern w:val="0"/>
          <w:szCs w:val="21"/>
        </w:rPr>
        <w:t>1</w:t>
      </w:r>
      <w:r w:rsidRPr="007124EA">
        <w:rPr>
          <w:rFonts w:ascii="Consolas" w:eastAsia="宋体" w:hAnsi="Consolas" w:cs="宋体"/>
          <w:color w:val="000000"/>
          <w:kern w:val="0"/>
          <w:szCs w:val="21"/>
        </w:rPr>
        <w:t>;</w:t>
      </w:r>
    </w:p>
    <w:p w14:paraId="7A7D02B1"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r w:rsidRPr="007124EA">
        <w:rPr>
          <w:rFonts w:ascii="Consolas" w:eastAsia="宋体" w:hAnsi="Consolas" w:cs="宋体"/>
          <w:color w:val="AF00DB"/>
          <w:kern w:val="0"/>
          <w:szCs w:val="21"/>
        </w:rPr>
        <w:t>break</w:t>
      </w:r>
      <w:r w:rsidRPr="007124EA">
        <w:rPr>
          <w:rFonts w:ascii="Consolas" w:eastAsia="宋体" w:hAnsi="Consolas" w:cs="宋体"/>
          <w:color w:val="000000"/>
          <w:kern w:val="0"/>
          <w:szCs w:val="21"/>
        </w:rPr>
        <w:t>;</w:t>
      </w:r>
    </w:p>
    <w:p w14:paraId="28DD4586"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p>
    <w:p w14:paraId="4BC0FE05"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r w:rsidRPr="007124EA">
        <w:rPr>
          <w:rFonts w:ascii="Consolas" w:eastAsia="宋体" w:hAnsi="Consolas" w:cs="宋体"/>
          <w:color w:val="AF00DB"/>
          <w:kern w:val="0"/>
          <w:szCs w:val="21"/>
        </w:rPr>
        <w:t>if</w:t>
      </w:r>
      <w:r w:rsidRPr="007124EA">
        <w:rPr>
          <w:rFonts w:ascii="Consolas" w:eastAsia="宋体" w:hAnsi="Consolas" w:cs="宋体"/>
          <w:color w:val="000000"/>
          <w:kern w:val="0"/>
          <w:szCs w:val="21"/>
        </w:rPr>
        <w:t> (</w:t>
      </w:r>
      <w:r w:rsidRPr="007124EA">
        <w:rPr>
          <w:rFonts w:ascii="Consolas" w:eastAsia="宋体" w:hAnsi="Consolas" w:cs="宋体"/>
          <w:color w:val="001080"/>
          <w:kern w:val="0"/>
          <w:szCs w:val="21"/>
        </w:rPr>
        <w:t>flag</w:t>
      </w:r>
      <w:r w:rsidRPr="007124EA">
        <w:rPr>
          <w:rFonts w:ascii="Consolas" w:eastAsia="宋体" w:hAnsi="Consolas" w:cs="宋体"/>
          <w:color w:val="000000"/>
          <w:kern w:val="0"/>
          <w:szCs w:val="21"/>
        </w:rPr>
        <w:t>==</w:t>
      </w:r>
      <w:r w:rsidRPr="007124EA">
        <w:rPr>
          <w:rFonts w:ascii="Consolas" w:eastAsia="宋体" w:hAnsi="Consolas" w:cs="宋体"/>
          <w:color w:val="098658"/>
          <w:kern w:val="0"/>
          <w:szCs w:val="21"/>
        </w:rPr>
        <w:t>1</w:t>
      </w:r>
      <w:r w:rsidRPr="007124EA">
        <w:rPr>
          <w:rFonts w:ascii="Consolas" w:eastAsia="宋体" w:hAnsi="Consolas" w:cs="宋体"/>
          <w:color w:val="000000"/>
          <w:kern w:val="0"/>
          <w:szCs w:val="21"/>
        </w:rPr>
        <w:t>)</w:t>
      </w:r>
    </w:p>
    <w:p w14:paraId="45DDE593"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r w:rsidRPr="007124EA">
        <w:rPr>
          <w:rFonts w:ascii="Consolas" w:eastAsia="宋体" w:hAnsi="Consolas" w:cs="宋体"/>
          <w:color w:val="795E26"/>
          <w:kern w:val="0"/>
          <w:szCs w:val="21"/>
        </w:rPr>
        <w:t>printf</w:t>
      </w:r>
      <w:r w:rsidRPr="007124EA">
        <w:rPr>
          <w:rFonts w:ascii="Consolas" w:eastAsia="宋体" w:hAnsi="Consolas" w:cs="宋体"/>
          <w:color w:val="000000"/>
          <w:kern w:val="0"/>
          <w:szCs w:val="21"/>
        </w:rPr>
        <w:t>(</w:t>
      </w:r>
      <w:r w:rsidRPr="007124EA">
        <w:rPr>
          <w:rFonts w:ascii="Consolas" w:eastAsia="宋体" w:hAnsi="Consolas" w:cs="宋体"/>
          <w:color w:val="A31515"/>
          <w:kern w:val="0"/>
          <w:szCs w:val="21"/>
        </w:rPr>
        <w:t>"%d is composite number</w:t>
      </w:r>
      <w:r w:rsidRPr="007124EA">
        <w:rPr>
          <w:rFonts w:ascii="Consolas" w:eastAsia="宋体" w:hAnsi="Consolas" w:cs="宋体"/>
          <w:color w:val="EE0000"/>
          <w:kern w:val="0"/>
          <w:szCs w:val="21"/>
        </w:rPr>
        <w:t>\n</w:t>
      </w:r>
      <w:r w:rsidRPr="007124EA">
        <w:rPr>
          <w:rFonts w:ascii="Consolas" w:eastAsia="宋体" w:hAnsi="Consolas" w:cs="宋体"/>
          <w:color w:val="A31515"/>
          <w:kern w:val="0"/>
          <w:szCs w:val="21"/>
        </w:rPr>
        <w:t>"</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x</w:t>
      </w:r>
      <w:r w:rsidRPr="007124EA">
        <w:rPr>
          <w:rFonts w:ascii="Consolas" w:eastAsia="宋体" w:hAnsi="Consolas" w:cs="宋体"/>
          <w:color w:val="000000"/>
          <w:kern w:val="0"/>
          <w:szCs w:val="21"/>
        </w:rPr>
        <w:t>);</w:t>
      </w:r>
    </w:p>
    <w:p w14:paraId="6CBD177C"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r w:rsidRPr="007124EA">
        <w:rPr>
          <w:rFonts w:ascii="Consolas" w:eastAsia="宋体" w:hAnsi="Consolas" w:cs="宋体"/>
          <w:color w:val="AF00DB"/>
          <w:kern w:val="0"/>
          <w:szCs w:val="21"/>
        </w:rPr>
        <w:t>else</w:t>
      </w:r>
      <w:r w:rsidRPr="007124EA">
        <w:rPr>
          <w:rFonts w:ascii="Consolas" w:eastAsia="宋体" w:hAnsi="Consolas" w:cs="宋体"/>
          <w:color w:val="000000"/>
          <w:kern w:val="0"/>
          <w:szCs w:val="21"/>
        </w:rPr>
        <w:t> </w:t>
      </w:r>
    </w:p>
    <w:p w14:paraId="2D3ADD25"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r w:rsidRPr="007124EA">
        <w:rPr>
          <w:rFonts w:ascii="Consolas" w:eastAsia="宋体" w:hAnsi="Consolas" w:cs="宋体"/>
          <w:color w:val="795E26"/>
          <w:kern w:val="0"/>
          <w:szCs w:val="21"/>
        </w:rPr>
        <w:t>printf</w:t>
      </w:r>
      <w:r w:rsidRPr="007124EA">
        <w:rPr>
          <w:rFonts w:ascii="Consolas" w:eastAsia="宋体" w:hAnsi="Consolas" w:cs="宋体"/>
          <w:color w:val="000000"/>
          <w:kern w:val="0"/>
          <w:szCs w:val="21"/>
        </w:rPr>
        <w:t>(</w:t>
      </w:r>
      <w:r w:rsidRPr="007124EA">
        <w:rPr>
          <w:rFonts w:ascii="Consolas" w:eastAsia="宋体" w:hAnsi="Consolas" w:cs="宋体"/>
          <w:color w:val="A31515"/>
          <w:kern w:val="0"/>
          <w:szCs w:val="21"/>
        </w:rPr>
        <w:t>"%d isn't composite number</w:t>
      </w:r>
      <w:r w:rsidRPr="007124EA">
        <w:rPr>
          <w:rFonts w:ascii="Consolas" w:eastAsia="宋体" w:hAnsi="Consolas" w:cs="宋体"/>
          <w:color w:val="EE0000"/>
          <w:kern w:val="0"/>
          <w:szCs w:val="21"/>
        </w:rPr>
        <w:t>\n</w:t>
      </w:r>
      <w:r w:rsidRPr="007124EA">
        <w:rPr>
          <w:rFonts w:ascii="Consolas" w:eastAsia="宋体" w:hAnsi="Consolas" w:cs="宋体"/>
          <w:color w:val="A31515"/>
          <w:kern w:val="0"/>
          <w:szCs w:val="21"/>
        </w:rPr>
        <w:t>"</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x</w:t>
      </w:r>
      <w:r w:rsidRPr="007124EA">
        <w:rPr>
          <w:rFonts w:ascii="Consolas" w:eastAsia="宋体" w:hAnsi="Consolas" w:cs="宋体"/>
          <w:color w:val="000000"/>
          <w:kern w:val="0"/>
          <w:szCs w:val="21"/>
        </w:rPr>
        <w:t>);</w:t>
      </w:r>
    </w:p>
    <w:p w14:paraId="464299E6"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p>
    <w:p w14:paraId="0416F502"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lastRenderedPageBreak/>
        <w:t>    </w:t>
      </w:r>
      <w:r w:rsidRPr="007124EA">
        <w:rPr>
          <w:rFonts w:ascii="Consolas" w:eastAsia="宋体" w:hAnsi="Consolas" w:cs="宋体"/>
          <w:color w:val="AF00DB"/>
          <w:kern w:val="0"/>
          <w:szCs w:val="21"/>
        </w:rPr>
        <w:t>return</w:t>
      </w:r>
      <w:r w:rsidRPr="007124EA">
        <w:rPr>
          <w:rFonts w:ascii="Consolas" w:eastAsia="宋体" w:hAnsi="Consolas" w:cs="宋体"/>
          <w:color w:val="000000"/>
          <w:kern w:val="0"/>
          <w:szCs w:val="21"/>
        </w:rPr>
        <w:t> </w:t>
      </w:r>
      <w:r w:rsidRPr="007124EA">
        <w:rPr>
          <w:rFonts w:ascii="Consolas" w:eastAsia="宋体" w:hAnsi="Consolas" w:cs="宋体"/>
          <w:color w:val="098658"/>
          <w:kern w:val="0"/>
          <w:szCs w:val="21"/>
        </w:rPr>
        <w:t>0</w:t>
      </w:r>
      <w:r w:rsidRPr="007124EA">
        <w:rPr>
          <w:rFonts w:ascii="Consolas" w:eastAsia="宋体" w:hAnsi="Consolas" w:cs="宋体"/>
          <w:color w:val="000000"/>
          <w:kern w:val="0"/>
          <w:szCs w:val="21"/>
        </w:rPr>
        <w:t>;</w:t>
      </w:r>
    </w:p>
    <w:p w14:paraId="7FC20924" w14:textId="315D171C" w:rsid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w:t>
      </w:r>
    </w:p>
    <w:p w14:paraId="5B4C636A" w14:textId="1C8EB5F9" w:rsidR="007124EA" w:rsidRDefault="007124EA" w:rsidP="007124EA">
      <w:pPr>
        <w:widowControl/>
        <w:shd w:val="clear" w:color="auto" w:fill="FFFFFF"/>
        <w:spacing w:line="285" w:lineRule="atLeast"/>
        <w:jc w:val="left"/>
        <w:rPr>
          <w:rFonts w:ascii="Consolas" w:eastAsia="宋体" w:hAnsi="Consolas" w:cs="宋体"/>
          <w:color w:val="000000"/>
          <w:kern w:val="0"/>
          <w:szCs w:val="21"/>
        </w:rPr>
      </w:pPr>
    </w:p>
    <w:p w14:paraId="19713721" w14:textId="77777777" w:rsidR="007124EA" w:rsidRPr="007124EA" w:rsidRDefault="007124EA" w:rsidP="007124EA">
      <w:pPr>
        <w:spacing w:line="360" w:lineRule="auto"/>
        <w:ind w:firstLine="420"/>
        <w:rPr>
          <w:rFonts w:ascii="Times New Roman" w:eastAsia="宋体" w:hAnsi="Times New Roman" w:cs="Times New Roman"/>
          <w:sz w:val="24"/>
          <w:szCs w:val="24"/>
          <w:lang w:val="pt-BR"/>
        </w:rPr>
      </w:pPr>
      <w:r w:rsidRPr="007124EA">
        <w:rPr>
          <w:rFonts w:ascii="Times New Roman" w:eastAsia="宋体" w:hAnsi="宋体" w:cs="Times New Roman"/>
          <w:sz w:val="24"/>
          <w:szCs w:val="24"/>
          <w:lang w:val="pt-BR"/>
        </w:rPr>
        <w:t>（</w:t>
      </w:r>
      <w:r w:rsidRPr="007124EA">
        <w:rPr>
          <w:rFonts w:ascii="Times New Roman" w:eastAsia="宋体" w:hAnsi="Times New Roman" w:cs="Times New Roman"/>
          <w:sz w:val="24"/>
          <w:szCs w:val="24"/>
          <w:lang w:val="pt-BR"/>
        </w:rPr>
        <w:t>1</w:t>
      </w:r>
      <w:r w:rsidRPr="007124EA">
        <w:rPr>
          <w:rFonts w:ascii="Times New Roman" w:eastAsia="宋体" w:hAnsi="宋体" w:cs="Times New Roman"/>
          <w:sz w:val="24"/>
          <w:szCs w:val="24"/>
          <w:lang w:val="pt-BR"/>
        </w:rPr>
        <w:t>）</w:t>
      </w:r>
      <w:r w:rsidRPr="007124EA">
        <w:rPr>
          <w:rFonts w:ascii="Times New Roman" w:eastAsia="宋体" w:hAnsi="宋体" w:cs="Times New Roman"/>
          <w:sz w:val="24"/>
          <w:szCs w:val="24"/>
        </w:rPr>
        <w:t>修改</w:t>
      </w:r>
      <w:r w:rsidRPr="007124EA">
        <w:rPr>
          <w:rFonts w:ascii="Times New Roman" w:eastAsia="宋体" w:hAnsi="宋体" w:cs="Times New Roman" w:hint="eastAsia"/>
          <w:sz w:val="24"/>
          <w:szCs w:val="24"/>
        </w:rPr>
        <w:t>实验</w:t>
      </w:r>
      <w:r w:rsidRPr="007124EA">
        <w:rPr>
          <w:rFonts w:ascii="Times New Roman" w:eastAsia="宋体" w:hAnsi="宋体" w:cs="Times New Roman" w:hint="eastAsia"/>
          <w:sz w:val="24"/>
          <w:szCs w:val="24"/>
          <w:lang w:val="pt-BR"/>
        </w:rPr>
        <w:t>2</w:t>
      </w:r>
      <w:r w:rsidRPr="007124EA">
        <w:rPr>
          <w:rFonts w:ascii="Times New Roman" w:eastAsia="宋体" w:hAnsi="宋体" w:cs="Times New Roman"/>
          <w:sz w:val="24"/>
          <w:szCs w:val="24"/>
          <w:lang w:val="pt-BR"/>
        </w:rPr>
        <w:t>-1</w:t>
      </w:r>
      <w:r w:rsidRPr="007124EA">
        <w:rPr>
          <w:rFonts w:ascii="Times New Roman" w:eastAsia="宋体" w:hAnsi="宋体" w:cs="Times New Roman" w:hint="eastAsia"/>
          <w:sz w:val="24"/>
          <w:szCs w:val="24"/>
        </w:rPr>
        <w:t>程序</w:t>
      </w:r>
      <w:r w:rsidRPr="007124EA">
        <w:rPr>
          <w:rFonts w:ascii="Times New Roman" w:eastAsia="宋体" w:hAnsi="宋体" w:cs="Times New Roman" w:hint="eastAsia"/>
          <w:sz w:val="24"/>
          <w:szCs w:val="24"/>
          <w:lang w:val="pt-BR"/>
        </w:rPr>
        <w:t>，</w:t>
      </w:r>
      <w:r w:rsidRPr="007124EA">
        <w:rPr>
          <w:rFonts w:ascii="Times New Roman" w:eastAsia="宋体" w:hAnsi="宋体" w:cs="Times New Roman" w:hint="eastAsia"/>
          <w:sz w:val="24"/>
          <w:szCs w:val="24"/>
        </w:rPr>
        <w:t>将内层两出口的</w:t>
      </w:r>
      <w:r w:rsidRPr="007124EA">
        <w:rPr>
          <w:rFonts w:ascii="Times New Roman" w:eastAsia="宋体" w:hAnsi="宋体" w:cs="Times New Roman" w:hint="eastAsia"/>
          <w:sz w:val="24"/>
          <w:szCs w:val="24"/>
          <w:lang w:val="pt-BR"/>
        </w:rPr>
        <w:t>for</w:t>
      </w:r>
      <w:r w:rsidRPr="007124EA">
        <w:rPr>
          <w:rFonts w:ascii="Times New Roman" w:eastAsia="宋体" w:hAnsi="宋体" w:cs="Times New Roman" w:hint="eastAsia"/>
          <w:sz w:val="24"/>
          <w:szCs w:val="24"/>
        </w:rPr>
        <w:t>循环结构改用单出口结构</w:t>
      </w:r>
      <w:r w:rsidRPr="007124EA">
        <w:rPr>
          <w:rFonts w:ascii="Times New Roman" w:eastAsia="宋体" w:hAnsi="宋体" w:cs="Times New Roman" w:hint="eastAsia"/>
          <w:sz w:val="24"/>
          <w:szCs w:val="24"/>
          <w:lang w:val="pt-BR"/>
        </w:rPr>
        <w:t>，</w:t>
      </w:r>
      <w:r w:rsidRPr="007124EA">
        <w:rPr>
          <w:rFonts w:ascii="Times New Roman" w:eastAsia="宋体" w:hAnsi="宋体" w:cs="Times New Roman" w:hint="eastAsia"/>
          <w:sz w:val="24"/>
          <w:szCs w:val="24"/>
        </w:rPr>
        <w:t>即不允许使用</w:t>
      </w:r>
      <w:r w:rsidRPr="007124EA">
        <w:rPr>
          <w:rFonts w:ascii="Times New Roman" w:eastAsia="宋体" w:hAnsi="宋体" w:cs="Times New Roman" w:hint="eastAsia"/>
          <w:sz w:val="24"/>
          <w:szCs w:val="24"/>
        </w:rPr>
        <w:t>break</w:t>
      </w:r>
      <w:r w:rsidRPr="007124EA">
        <w:rPr>
          <w:rFonts w:ascii="Times New Roman" w:eastAsia="宋体" w:hAnsi="宋体" w:cs="Times New Roman" w:hint="eastAsia"/>
          <w:sz w:val="24"/>
          <w:szCs w:val="24"/>
        </w:rPr>
        <w:t>、</w:t>
      </w:r>
      <w:r w:rsidRPr="007124EA">
        <w:rPr>
          <w:rFonts w:ascii="Times New Roman" w:eastAsia="宋体" w:hAnsi="宋体" w:cs="Times New Roman" w:hint="eastAsia"/>
          <w:sz w:val="24"/>
          <w:szCs w:val="24"/>
        </w:rPr>
        <w:t>goto</w:t>
      </w:r>
      <w:r w:rsidRPr="007124EA">
        <w:rPr>
          <w:rFonts w:ascii="Times New Roman" w:eastAsia="宋体" w:hAnsi="宋体" w:cs="Times New Roman" w:hint="eastAsia"/>
          <w:sz w:val="24"/>
          <w:szCs w:val="24"/>
        </w:rPr>
        <w:t>等非结构化语句。</w:t>
      </w:r>
    </w:p>
    <w:p w14:paraId="29E7CA7B" w14:textId="7FD4B411" w:rsidR="007124EA" w:rsidRDefault="007124EA" w:rsidP="007124EA">
      <w:pPr>
        <w:widowControl/>
        <w:shd w:val="clear" w:color="auto" w:fill="FFFFFF"/>
        <w:spacing w:line="285" w:lineRule="atLeast"/>
        <w:jc w:val="left"/>
        <w:rPr>
          <w:rFonts w:ascii="Consolas" w:eastAsia="宋体" w:hAnsi="Consolas" w:cs="宋体"/>
          <w:color w:val="000000"/>
          <w:kern w:val="0"/>
          <w:sz w:val="24"/>
          <w:szCs w:val="24"/>
          <w:lang w:val="pt-BR"/>
        </w:rPr>
      </w:pPr>
      <w:r>
        <w:rPr>
          <w:rFonts w:ascii="Consolas" w:eastAsia="宋体" w:hAnsi="Consolas" w:cs="宋体"/>
          <w:color w:val="000000"/>
          <w:kern w:val="0"/>
          <w:szCs w:val="21"/>
          <w:lang w:val="pt-BR"/>
        </w:rPr>
        <w:tab/>
      </w:r>
      <w:r>
        <w:rPr>
          <w:rFonts w:ascii="Consolas" w:eastAsia="宋体" w:hAnsi="Consolas" w:cs="宋体"/>
          <w:color w:val="000000"/>
          <w:kern w:val="0"/>
          <w:szCs w:val="21"/>
          <w:lang w:val="pt-BR"/>
        </w:rPr>
        <w:tab/>
      </w:r>
      <w:r w:rsidRPr="007124EA">
        <w:rPr>
          <w:rFonts w:ascii="Consolas" w:eastAsia="宋体" w:hAnsi="Consolas" w:cs="宋体" w:hint="eastAsia"/>
          <w:color w:val="000000"/>
          <w:kern w:val="0"/>
          <w:sz w:val="24"/>
          <w:szCs w:val="24"/>
          <w:lang w:val="pt-BR"/>
        </w:rPr>
        <w:t>修改后程序如下</w:t>
      </w:r>
      <w:r>
        <w:rPr>
          <w:rFonts w:ascii="Consolas" w:eastAsia="宋体" w:hAnsi="Consolas" w:cs="宋体" w:hint="eastAsia"/>
          <w:color w:val="000000"/>
          <w:kern w:val="0"/>
          <w:sz w:val="24"/>
          <w:szCs w:val="24"/>
          <w:lang w:val="pt-BR"/>
        </w:rPr>
        <w:t>：</w:t>
      </w:r>
    </w:p>
    <w:p w14:paraId="69E83254"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AF00DB"/>
          <w:kern w:val="0"/>
          <w:szCs w:val="21"/>
        </w:rPr>
        <w:t>#include</w:t>
      </w:r>
      <w:r w:rsidRPr="007124EA">
        <w:rPr>
          <w:rFonts w:ascii="Consolas" w:eastAsia="宋体" w:hAnsi="Consolas" w:cs="宋体"/>
          <w:color w:val="A31515"/>
          <w:kern w:val="0"/>
          <w:szCs w:val="21"/>
        </w:rPr>
        <w:t>&lt;stdio.h&gt;</w:t>
      </w:r>
    </w:p>
    <w:p w14:paraId="0BDFAD8A"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FF"/>
          <w:kern w:val="0"/>
          <w:szCs w:val="21"/>
        </w:rPr>
        <w:t>int</w:t>
      </w:r>
      <w:r w:rsidRPr="007124EA">
        <w:rPr>
          <w:rFonts w:ascii="Consolas" w:eastAsia="宋体" w:hAnsi="Consolas" w:cs="宋体"/>
          <w:color w:val="000000"/>
          <w:kern w:val="0"/>
          <w:szCs w:val="21"/>
        </w:rPr>
        <w:t> </w:t>
      </w:r>
      <w:r w:rsidRPr="007124EA">
        <w:rPr>
          <w:rFonts w:ascii="Consolas" w:eastAsia="宋体" w:hAnsi="Consolas" w:cs="宋体"/>
          <w:color w:val="795E26"/>
          <w:kern w:val="0"/>
          <w:szCs w:val="21"/>
        </w:rPr>
        <w:t>main</w:t>
      </w:r>
      <w:r w:rsidRPr="007124EA">
        <w:rPr>
          <w:rFonts w:ascii="Consolas" w:eastAsia="宋体" w:hAnsi="Consolas" w:cs="宋体"/>
          <w:color w:val="000000"/>
          <w:kern w:val="0"/>
          <w:szCs w:val="21"/>
        </w:rPr>
        <w:t>()</w:t>
      </w:r>
    </w:p>
    <w:p w14:paraId="1F1145A0"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w:t>
      </w:r>
    </w:p>
    <w:p w14:paraId="74A8D154"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r w:rsidRPr="007124EA">
        <w:rPr>
          <w:rFonts w:ascii="Consolas" w:eastAsia="宋体" w:hAnsi="Consolas" w:cs="宋体"/>
          <w:color w:val="0000FF"/>
          <w:kern w:val="0"/>
          <w:szCs w:val="21"/>
        </w:rPr>
        <w:t>int</w:t>
      </w:r>
      <w:r w:rsidRPr="007124EA">
        <w:rPr>
          <w:rFonts w:ascii="Consolas" w:eastAsia="宋体" w:hAnsi="Consolas" w:cs="宋体"/>
          <w:color w:val="000000"/>
          <w:kern w:val="0"/>
          <w:szCs w:val="21"/>
        </w:rPr>
        <w:t> </w:t>
      </w:r>
      <w:r w:rsidRPr="007124EA">
        <w:rPr>
          <w:rFonts w:ascii="Consolas" w:eastAsia="宋体" w:hAnsi="Consolas" w:cs="宋体"/>
          <w:color w:val="001080"/>
          <w:kern w:val="0"/>
          <w:szCs w:val="21"/>
        </w:rPr>
        <w:t>i</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x</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k</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flag</w:t>
      </w:r>
      <w:r w:rsidRPr="007124EA">
        <w:rPr>
          <w:rFonts w:ascii="Consolas" w:eastAsia="宋体" w:hAnsi="Consolas" w:cs="宋体"/>
          <w:color w:val="000000"/>
          <w:kern w:val="0"/>
          <w:szCs w:val="21"/>
        </w:rPr>
        <w:t>;</w:t>
      </w:r>
    </w:p>
    <w:p w14:paraId="0B738B4A"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r w:rsidRPr="007124EA">
        <w:rPr>
          <w:rFonts w:ascii="Consolas" w:eastAsia="宋体" w:hAnsi="Consolas" w:cs="宋体"/>
          <w:color w:val="795E26"/>
          <w:kern w:val="0"/>
          <w:szCs w:val="21"/>
        </w:rPr>
        <w:t>printf</w:t>
      </w:r>
      <w:r w:rsidRPr="007124EA">
        <w:rPr>
          <w:rFonts w:ascii="Consolas" w:eastAsia="宋体" w:hAnsi="Consolas" w:cs="宋体"/>
          <w:color w:val="000000"/>
          <w:kern w:val="0"/>
          <w:szCs w:val="21"/>
        </w:rPr>
        <w:t>(</w:t>
      </w:r>
      <w:r w:rsidRPr="007124EA">
        <w:rPr>
          <w:rFonts w:ascii="Consolas" w:eastAsia="宋体" w:hAnsi="Consolas" w:cs="宋体"/>
          <w:color w:val="A31515"/>
          <w:kern w:val="0"/>
          <w:szCs w:val="21"/>
        </w:rPr>
        <w:t>"judge a composite,Ctrl+z to quit</w:t>
      </w:r>
      <w:r w:rsidRPr="007124EA">
        <w:rPr>
          <w:rFonts w:ascii="Consolas" w:eastAsia="宋体" w:hAnsi="Consolas" w:cs="宋体"/>
          <w:color w:val="EE0000"/>
          <w:kern w:val="0"/>
          <w:szCs w:val="21"/>
        </w:rPr>
        <w:t>\n</w:t>
      </w:r>
      <w:r w:rsidRPr="007124EA">
        <w:rPr>
          <w:rFonts w:ascii="Consolas" w:eastAsia="宋体" w:hAnsi="Consolas" w:cs="宋体"/>
          <w:color w:val="A31515"/>
          <w:kern w:val="0"/>
          <w:szCs w:val="21"/>
        </w:rPr>
        <w:t>"</w:t>
      </w:r>
      <w:r w:rsidRPr="007124EA">
        <w:rPr>
          <w:rFonts w:ascii="Consolas" w:eastAsia="宋体" w:hAnsi="Consolas" w:cs="宋体"/>
          <w:color w:val="000000"/>
          <w:kern w:val="0"/>
          <w:szCs w:val="21"/>
        </w:rPr>
        <w:t>);</w:t>
      </w:r>
    </w:p>
    <w:p w14:paraId="6AB34E74"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r w:rsidRPr="007124EA">
        <w:rPr>
          <w:rFonts w:ascii="Consolas" w:eastAsia="宋体" w:hAnsi="Consolas" w:cs="宋体"/>
          <w:color w:val="AF00DB"/>
          <w:kern w:val="0"/>
          <w:szCs w:val="21"/>
        </w:rPr>
        <w:t>while</w:t>
      </w:r>
      <w:r w:rsidRPr="007124EA">
        <w:rPr>
          <w:rFonts w:ascii="Consolas" w:eastAsia="宋体" w:hAnsi="Consolas" w:cs="宋体"/>
          <w:color w:val="000000"/>
          <w:kern w:val="0"/>
          <w:szCs w:val="21"/>
        </w:rPr>
        <w:t> (</w:t>
      </w:r>
      <w:r w:rsidRPr="007124EA">
        <w:rPr>
          <w:rFonts w:ascii="Consolas" w:eastAsia="宋体" w:hAnsi="Consolas" w:cs="宋体"/>
          <w:color w:val="795E26"/>
          <w:kern w:val="0"/>
          <w:szCs w:val="21"/>
        </w:rPr>
        <w:t>scanf</w:t>
      </w:r>
      <w:r w:rsidRPr="007124EA">
        <w:rPr>
          <w:rFonts w:ascii="Consolas" w:eastAsia="宋体" w:hAnsi="Consolas" w:cs="宋体"/>
          <w:color w:val="000000"/>
          <w:kern w:val="0"/>
          <w:szCs w:val="21"/>
        </w:rPr>
        <w:t>(</w:t>
      </w:r>
      <w:r w:rsidRPr="007124EA">
        <w:rPr>
          <w:rFonts w:ascii="Consolas" w:eastAsia="宋体" w:hAnsi="Consolas" w:cs="宋体"/>
          <w:color w:val="A31515"/>
          <w:kern w:val="0"/>
          <w:szCs w:val="21"/>
        </w:rPr>
        <w:t>"%d"</w:t>
      </w:r>
      <w:r w:rsidRPr="007124EA">
        <w:rPr>
          <w:rFonts w:ascii="Consolas" w:eastAsia="宋体" w:hAnsi="Consolas" w:cs="宋体"/>
          <w:color w:val="000000"/>
          <w:kern w:val="0"/>
          <w:szCs w:val="21"/>
        </w:rPr>
        <w:t>,&amp;</w:t>
      </w:r>
      <w:r w:rsidRPr="007124EA">
        <w:rPr>
          <w:rFonts w:ascii="Consolas" w:eastAsia="宋体" w:hAnsi="Consolas" w:cs="宋体"/>
          <w:color w:val="001080"/>
          <w:kern w:val="0"/>
          <w:szCs w:val="21"/>
        </w:rPr>
        <w:t>x</w:t>
      </w:r>
      <w:r w:rsidRPr="007124EA">
        <w:rPr>
          <w:rFonts w:ascii="Consolas" w:eastAsia="宋体" w:hAnsi="Consolas" w:cs="宋体"/>
          <w:color w:val="000000"/>
          <w:kern w:val="0"/>
          <w:szCs w:val="21"/>
        </w:rPr>
        <w:t>)!=</w:t>
      </w:r>
      <w:r w:rsidRPr="007124EA">
        <w:rPr>
          <w:rFonts w:ascii="Consolas" w:eastAsia="宋体" w:hAnsi="Consolas" w:cs="宋体"/>
          <w:color w:val="0000FF"/>
          <w:kern w:val="0"/>
          <w:szCs w:val="21"/>
        </w:rPr>
        <w:t>EOF</w:t>
      </w:r>
      <w:r w:rsidRPr="007124EA">
        <w:rPr>
          <w:rFonts w:ascii="Consolas" w:eastAsia="宋体" w:hAnsi="Consolas" w:cs="宋体"/>
          <w:color w:val="000000"/>
          <w:kern w:val="0"/>
          <w:szCs w:val="21"/>
        </w:rPr>
        <w:t>)</w:t>
      </w:r>
    </w:p>
    <w:p w14:paraId="7BD5974C"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p>
    <w:p w14:paraId="4C1A32AC"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r w:rsidRPr="007124EA">
        <w:rPr>
          <w:rFonts w:ascii="Consolas" w:eastAsia="宋体" w:hAnsi="Consolas" w:cs="宋体"/>
          <w:color w:val="AF00DB"/>
          <w:kern w:val="0"/>
          <w:szCs w:val="21"/>
        </w:rPr>
        <w:t>for</w:t>
      </w:r>
      <w:r w:rsidRPr="007124EA">
        <w:rPr>
          <w:rFonts w:ascii="Consolas" w:eastAsia="宋体" w:hAnsi="Consolas" w:cs="宋体"/>
          <w:color w:val="000000"/>
          <w:kern w:val="0"/>
          <w:szCs w:val="21"/>
        </w:rPr>
        <w:t> ( </w:t>
      </w:r>
      <w:r w:rsidRPr="007124EA">
        <w:rPr>
          <w:rFonts w:ascii="Consolas" w:eastAsia="宋体" w:hAnsi="Consolas" w:cs="宋体"/>
          <w:color w:val="001080"/>
          <w:kern w:val="0"/>
          <w:szCs w:val="21"/>
        </w:rPr>
        <w:t>i</w:t>
      </w:r>
      <w:r w:rsidRPr="007124EA">
        <w:rPr>
          <w:rFonts w:ascii="Consolas" w:eastAsia="宋体" w:hAnsi="Consolas" w:cs="宋体"/>
          <w:color w:val="000000"/>
          <w:kern w:val="0"/>
          <w:szCs w:val="21"/>
        </w:rPr>
        <w:t>=</w:t>
      </w:r>
      <w:r w:rsidRPr="007124EA">
        <w:rPr>
          <w:rFonts w:ascii="Consolas" w:eastAsia="宋体" w:hAnsi="Consolas" w:cs="宋体"/>
          <w:color w:val="098658"/>
          <w:kern w:val="0"/>
          <w:szCs w:val="21"/>
        </w:rPr>
        <w:t>2</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flag</w:t>
      </w:r>
      <w:r w:rsidRPr="007124EA">
        <w:rPr>
          <w:rFonts w:ascii="Consolas" w:eastAsia="宋体" w:hAnsi="Consolas" w:cs="宋体"/>
          <w:color w:val="000000"/>
          <w:kern w:val="0"/>
          <w:szCs w:val="21"/>
        </w:rPr>
        <w:t>=</w:t>
      </w:r>
      <w:r w:rsidRPr="007124EA">
        <w:rPr>
          <w:rFonts w:ascii="Consolas" w:eastAsia="宋体" w:hAnsi="Consolas" w:cs="宋体"/>
          <w:color w:val="098658"/>
          <w:kern w:val="0"/>
          <w:szCs w:val="21"/>
        </w:rPr>
        <w:t>0</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k</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x</w:t>
      </w:r>
      <w:r w:rsidRPr="007124EA">
        <w:rPr>
          <w:rFonts w:ascii="Consolas" w:eastAsia="宋体" w:hAnsi="Consolas" w:cs="宋体"/>
          <w:color w:val="000000"/>
          <w:kern w:val="0"/>
          <w:szCs w:val="21"/>
        </w:rPr>
        <w:t>&gt;&gt;</w:t>
      </w:r>
      <w:r w:rsidRPr="007124EA">
        <w:rPr>
          <w:rFonts w:ascii="Consolas" w:eastAsia="宋体" w:hAnsi="Consolas" w:cs="宋体"/>
          <w:color w:val="098658"/>
          <w:kern w:val="0"/>
          <w:szCs w:val="21"/>
        </w:rPr>
        <w:t>1</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i</w:t>
      </w:r>
      <w:r w:rsidRPr="007124EA">
        <w:rPr>
          <w:rFonts w:ascii="Consolas" w:eastAsia="宋体" w:hAnsi="Consolas" w:cs="宋体"/>
          <w:color w:val="000000"/>
          <w:kern w:val="0"/>
          <w:szCs w:val="21"/>
        </w:rPr>
        <w:t>&lt;=</w:t>
      </w:r>
      <w:r w:rsidRPr="007124EA">
        <w:rPr>
          <w:rFonts w:ascii="Consolas" w:eastAsia="宋体" w:hAnsi="Consolas" w:cs="宋体"/>
          <w:color w:val="001080"/>
          <w:kern w:val="0"/>
          <w:szCs w:val="21"/>
        </w:rPr>
        <w:t>k</w:t>
      </w:r>
      <w:r w:rsidRPr="007124EA">
        <w:rPr>
          <w:rFonts w:ascii="Consolas" w:eastAsia="宋体" w:hAnsi="Consolas" w:cs="宋体"/>
          <w:color w:val="000000"/>
          <w:kern w:val="0"/>
          <w:szCs w:val="21"/>
        </w:rPr>
        <w:t>&amp;&amp;</w:t>
      </w:r>
      <w:r w:rsidRPr="007124EA">
        <w:rPr>
          <w:rFonts w:ascii="Consolas" w:eastAsia="宋体" w:hAnsi="Consolas" w:cs="宋体"/>
          <w:color w:val="001080"/>
          <w:kern w:val="0"/>
          <w:szCs w:val="21"/>
        </w:rPr>
        <w:t>flag</w:t>
      </w:r>
      <w:r w:rsidRPr="007124EA">
        <w:rPr>
          <w:rFonts w:ascii="Consolas" w:eastAsia="宋体" w:hAnsi="Consolas" w:cs="宋体"/>
          <w:color w:val="000000"/>
          <w:kern w:val="0"/>
          <w:szCs w:val="21"/>
        </w:rPr>
        <w:t>==</w:t>
      </w:r>
      <w:r w:rsidRPr="007124EA">
        <w:rPr>
          <w:rFonts w:ascii="Consolas" w:eastAsia="宋体" w:hAnsi="Consolas" w:cs="宋体"/>
          <w:color w:val="098658"/>
          <w:kern w:val="0"/>
          <w:szCs w:val="21"/>
        </w:rPr>
        <w:t>0</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i</w:t>
      </w:r>
      <w:r w:rsidRPr="007124EA">
        <w:rPr>
          <w:rFonts w:ascii="Consolas" w:eastAsia="宋体" w:hAnsi="Consolas" w:cs="宋体"/>
          <w:color w:val="000000"/>
          <w:kern w:val="0"/>
          <w:szCs w:val="21"/>
        </w:rPr>
        <w:t>++){</w:t>
      </w:r>
    </w:p>
    <w:p w14:paraId="2416D843"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r w:rsidRPr="007124EA">
        <w:rPr>
          <w:rFonts w:ascii="Consolas" w:eastAsia="宋体" w:hAnsi="Consolas" w:cs="宋体"/>
          <w:color w:val="AF00DB"/>
          <w:kern w:val="0"/>
          <w:szCs w:val="21"/>
        </w:rPr>
        <w:t>if</w:t>
      </w:r>
      <w:r w:rsidRPr="007124EA">
        <w:rPr>
          <w:rFonts w:ascii="Consolas" w:eastAsia="宋体" w:hAnsi="Consolas" w:cs="宋体"/>
          <w:color w:val="000000"/>
          <w:kern w:val="0"/>
          <w:szCs w:val="21"/>
        </w:rPr>
        <w:t> (!(</w:t>
      </w:r>
      <w:r w:rsidRPr="007124EA">
        <w:rPr>
          <w:rFonts w:ascii="Consolas" w:eastAsia="宋体" w:hAnsi="Consolas" w:cs="宋体"/>
          <w:color w:val="001080"/>
          <w:kern w:val="0"/>
          <w:szCs w:val="21"/>
        </w:rPr>
        <w:t>x</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i</w:t>
      </w:r>
      <w:r w:rsidRPr="007124EA">
        <w:rPr>
          <w:rFonts w:ascii="Consolas" w:eastAsia="宋体" w:hAnsi="Consolas" w:cs="宋体"/>
          <w:color w:val="000000"/>
          <w:kern w:val="0"/>
          <w:szCs w:val="21"/>
        </w:rPr>
        <w:t>))</w:t>
      </w:r>
    </w:p>
    <w:p w14:paraId="1B734BC6"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r w:rsidRPr="007124EA">
        <w:rPr>
          <w:rFonts w:ascii="Consolas" w:eastAsia="宋体" w:hAnsi="Consolas" w:cs="宋体"/>
          <w:color w:val="001080"/>
          <w:kern w:val="0"/>
          <w:szCs w:val="21"/>
        </w:rPr>
        <w:t>flag</w:t>
      </w:r>
      <w:r w:rsidRPr="007124EA">
        <w:rPr>
          <w:rFonts w:ascii="Consolas" w:eastAsia="宋体" w:hAnsi="Consolas" w:cs="宋体"/>
          <w:color w:val="000000"/>
          <w:kern w:val="0"/>
          <w:szCs w:val="21"/>
        </w:rPr>
        <w:t>=</w:t>
      </w:r>
      <w:r w:rsidRPr="007124EA">
        <w:rPr>
          <w:rFonts w:ascii="Consolas" w:eastAsia="宋体" w:hAnsi="Consolas" w:cs="宋体"/>
          <w:color w:val="098658"/>
          <w:kern w:val="0"/>
          <w:szCs w:val="21"/>
        </w:rPr>
        <w:t>1</w:t>
      </w:r>
      <w:r w:rsidRPr="007124EA">
        <w:rPr>
          <w:rFonts w:ascii="Consolas" w:eastAsia="宋体" w:hAnsi="Consolas" w:cs="宋体"/>
          <w:color w:val="000000"/>
          <w:kern w:val="0"/>
          <w:szCs w:val="21"/>
        </w:rPr>
        <w:t>;</w:t>
      </w:r>
    </w:p>
    <w:p w14:paraId="312E9EB5"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p>
    <w:p w14:paraId="648B4CEF"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r w:rsidRPr="007124EA">
        <w:rPr>
          <w:rFonts w:ascii="Consolas" w:eastAsia="宋体" w:hAnsi="Consolas" w:cs="宋体"/>
          <w:color w:val="AF00DB"/>
          <w:kern w:val="0"/>
          <w:szCs w:val="21"/>
        </w:rPr>
        <w:t>if</w:t>
      </w:r>
      <w:r w:rsidRPr="007124EA">
        <w:rPr>
          <w:rFonts w:ascii="Consolas" w:eastAsia="宋体" w:hAnsi="Consolas" w:cs="宋体"/>
          <w:color w:val="000000"/>
          <w:kern w:val="0"/>
          <w:szCs w:val="21"/>
        </w:rPr>
        <w:t> (</w:t>
      </w:r>
      <w:r w:rsidRPr="007124EA">
        <w:rPr>
          <w:rFonts w:ascii="Consolas" w:eastAsia="宋体" w:hAnsi="Consolas" w:cs="宋体"/>
          <w:color w:val="001080"/>
          <w:kern w:val="0"/>
          <w:szCs w:val="21"/>
        </w:rPr>
        <w:t>flag</w:t>
      </w:r>
      <w:r w:rsidRPr="007124EA">
        <w:rPr>
          <w:rFonts w:ascii="Consolas" w:eastAsia="宋体" w:hAnsi="Consolas" w:cs="宋体"/>
          <w:color w:val="000000"/>
          <w:kern w:val="0"/>
          <w:szCs w:val="21"/>
        </w:rPr>
        <w:t>==</w:t>
      </w:r>
      <w:r w:rsidRPr="007124EA">
        <w:rPr>
          <w:rFonts w:ascii="Consolas" w:eastAsia="宋体" w:hAnsi="Consolas" w:cs="宋体"/>
          <w:color w:val="098658"/>
          <w:kern w:val="0"/>
          <w:szCs w:val="21"/>
        </w:rPr>
        <w:t>1</w:t>
      </w:r>
      <w:r w:rsidRPr="007124EA">
        <w:rPr>
          <w:rFonts w:ascii="Consolas" w:eastAsia="宋体" w:hAnsi="Consolas" w:cs="宋体"/>
          <w:color w:val="000000"/>
          <w:kern w:val="0"/>
          <w:szCs w:val="21"/>
        </w:rPr>
        <w:t>)</w:t>
      </w:r>
    </w:p>
    <w:p w14:paraId="4F135C18"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r w:rsidRPr="007124EA">
        <w:rPr>
          <w:rFonts w:ascii="Consolas" w:eastAsia="宋体" w:hAnsi="Consolas" w:cs="宋体"/>
          <w:color w:val="795E26"/>
          <w:kern w:val="0"/>
          <w:szCs w:val="21"/>
        </w:rPr>
        <w:t>printf</w:t>
      </w:r>
      <w:r w:rsidRPr="007124EA">
        <w:rPr>
          <w:rFonts w:ascii="Consolas" w:eastAsia="宋体" w:hAnsi="Consolas" w:cs="宋体"/>
          <w:color w:val="000000"/>
          <w:kern w:val="0"/>
          <w:szCs w:val="21"/>
        </w:rPr>
        <w:t>(</w:t>
      </w:r>
      <w:r w:rsidRPr="007124EA">
        <w:rPr>
          <w:rFonts w:ascii="Consolas" w:eastAsia="宋体" w:hAnsi="Consolas" w:cs="宋体"/>
          <w:color w:val="A31515"/>
          <w:kern w:val="0"/>
          <w:szCs w:val="21"/>
        </w:rPr>
        <w:t>"%d is a composite</w:t>
      </w:r>
      <w:r w:rsidRPr="007124EA">
        <w:rPr>
          <w:rFonts w:ascii="Consolas" w:eastAsia="宋体" w:hAnsi="Consolas" w:cs="宋体"/>
          <w:color w:val="EE0000"/>
          <w:kern w:val="0"/>
          <w:szCs w:val="21"/>
        </w:rPr>
        <w:t>\n</w:t>
      </w:r>
      <w:r w:rsidRPr="007124EA">
        <w:rPr>
          <w:rFonts w:ascii="Consolas" w:eastAsia="宋体" w:hAnsi="Consolas" w:cs="宋体"/>
          <w:color w:val="A31515"/>
          <w:kern w:val="0"/>
          <w:szCs w:val="21"/>
        </w:rPr>
        <w:t>"</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x</w:t>
      </w:r>
      <w:r w:rsidRPr="007124EA">
        <w:rPr>
          <w:rFonts w:ascii="Consolas" w:eastAsia="宋体" w:hAnsi="Consolas" w:cs="宋体"/>
          <w:color w:val="000000"/>
          <w:kern w:val="0"/>
          <w:szCs w:val="21"/>
        </w:rPr>
        <w:t>);</w:t>
      </w:r>
    </w:p>
    <w:p w14:paraId="34C0D472"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r w:rsidRPr="007124EA">
        <w:rPr>
          <w:rFonts w:ascii="Consolas" w:eastAsia="宋体" w:hAnsi="Consolas" w:cs="宋体"/>
          <w:color w:val="AF00DB"/>
          <w:kern w:val="0"/>
          <w:szCs w:val="21"/>
        </w:rPr>
        <w:t>else</w:t>
      </w:r>
    </w:p>
    <w:p w14:paraId="64A2D714"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r w:rsidRPr="007124EA">
        <w:rPr>
          <w:rFonts w:ascii="Consolas" w:eastAsia="宋体" w:hAnsi="Consolas" w:cs="宋体"/>
          <w:color w:val="795E26"/>
          <w:kern w:val="0"/>
          <w:szCs w:val="21"/>
        </w:rPr>
        <w:t>printf</w:t>
      </w:r>
      <w:r w:rsidRPr="007124EA">
        <w:rPr>
          <w:rFonts w:ascii="Consolas" w:eastAsia="宋体" w:hAnsi="Consolas" w:cs="宋体"/>
          <w:color w:val="000000"/>
          <w:kern w:val="0"/>
          <w:szCs w:val="21"/>
        </w:rPr>
        <w:t>(</w:t>
      </w:r>
      <w:r w:rsidRPr="007124EA">
        <w:rPr>
          <w:rFonts w:ascii="Consolas" w:eastAsia="宋体" w:hAnsi="Consolas" w:cs="宋体"/>
          <w:color w:val="A31515"/>
          <w:kern w:val="0"/>
          <w:szCs w:val="21"/>
        </w:rPr>
        <w:t>"%d isn't acomposite</w:t>
      </w:r>
      <w:r w:rsidRPr="007124EA">
        <w:rPr>
          <w:rFonts w:ascii="Consolas" w:eastAsia="宋体" w:hAnsi="Consolas" w:cs="宋体"/>
          <w:color w:val="EE0000"/>
          <w:kern w:val="0"/>
          <w:szCs w:val="21"/>
        </w:rPr>
        <w:t>\n</w:t>
      </w:r>
      <w:r w:rsidRPr="007124EA">
        <w:rPr>
          <w:rFonts w:ascii="Consolas" w:eastAsia="宋体" w:hAnsi="Consolas" w:cs="宋体"/>
          <w:color w:val="A31515"/>
          <w:kern w:val="0"/>
          <w:szCs w:val="21"/>
        </w:rPr>
        <w:t>"</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x</w:t>
      </w:r>
      <w:r w:rsidRPr="007124EA">
        <w:rPr>
          <w:rFonts w:ascii="Consolas" w:eastAsia="宋体" w:hAnsi="Consolas" w:cs="宋体"/>
          <w:color w:val="000000"/>
          <w:kern w:val="0"/>
          <w:szCs w:val="21"/>
        </w:rPr>
        <w:t>);</w:t>
      </w:r>
    </w:p>
    <w:p w14:paraId="562206E9"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p>
    <w:p w14:paraId="72700104"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r w:rsidRPr="007124EA">
        <w:rPr>
          <w:rFonts w:ascii="Consolas" w:eastAsia="宋体" w:hAnsi="Consolas" w:cs="宋体"/>
          <w:color w:val="AF00DB"/>
          <w:kern w:val="0"/>
          <w:szCs w:val="21"/>
        </w:rPr>
        <w:t>return</w:t>
      </w:r>
      <w:r w:rsidRPr="007124EA">
        <w:rPr>
          <w:rFonts w:ascii="Consolas" w:eastAsia="宋体" w:hAnsi="Consolas" w:cs="宋体"/>
          <w:color w:val="000000"/>
          <w:kern w:val="0"/>
          <w:szCs w:val="21"/>
        </w:rPr>
        <w:t> </w:t>
      </w:r>
      <w:r w:rsidRPr="007124EA">
        <w:rPr>
          <w:rFonts w:ascii="Consolas" w:eastAsia="宋体" w:hAnsi="Consolas" w:cs="宋体"/>
          <w:color w:val="098658"/>
          <w:kern w:val="0"/>
          <w:szCs w:val="21"/>
        </w:rPr>
        <w:t>0</w:t>
      </w:r>
      <w:r w:rsidRPr="007124EA">
        <w:rPr>
          <w:rFonts w:ascii="Consolas" w:eastAsia="宋体" w:hAnsi="Consolas" w:cs="宋体"/>
          <w:color w:val="000000"/>
          <w:kern w:val="0"/>
          <w:szCs w:val="21"/>
        </w:rPr>
        <w:t>;</w:t>
      </w:r>
    </w:p>
    <w:p w14:paraId="4DE3F7A1"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w:t>
      </w:r>
    </w:p>
    <w:p w14:paraId="1E0CF5DA" w14:textId="7B01005C" w:rsidR="007124EA" w:rsidRPr="007124EA" w:rsidRDefault="007124EA" w:rsidP="007124EA">
      <w:pPr>
        <w:widowControl/>
        <w:shd w:val="clear" w:color="auto" w:fill="FFFFFF"/>
        <w:spacing w:line="285" w:lineRule="atLeast"/>
        <w:jc w:val="left"/>
        <w:rPr>
          <w:rFonts w:ascii="Consolas" w:eastAsia="宋体" w:hAnsi="Consolas" w:cs="宋体"/>
          <w:color w:val="000000"/>
          <w:kern w:val="0"/>
          <w:sz w:val="24"/>
          <w:szCs w:val="24"/>
          <w:lang w:val="pt-BR"/>
        </w:rPr>
      </w:pPr>
      <w:r w:rsidRPr="007124EA">
        <w:rPr>
          <w:rFonts w:ascii="Consolas" w:eastAsia="宋体" w:hAnsi="Consolas" w:cs="宋体"/>
          <w:noProof/>
          <w:color w:val="000000"/>
          <w:kern w:val="0"/>
          <w:sz w:val="24"/>
          <w:szCs w:val="24"/>
          <w:lang w:val="pt-BR"/>
        </w:rPr>
        <w:drawing>
          <wp:inline distT="0" distB="0" distL="0" distR="0" wp14:anchorId="7077C739" wp14:editId="3E22D503">
            <wp:extent cx="3467278" cy="2676663"/>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67278" cy="2676663"/>
                    </a:xfrm>
                    <a:prstGeom prst="rect">
                      <a:avLst/>
                    </a:prstGeom>
                  </pic:spPr>
                </pic:pic>
              </a:graphicData>
            </a:graphic>
          </wp:inline>
        </w:drawing>
      </w:r>
    </w:p>
    <w:p w14:paraId="2A791B46" w14:textId="5B2E5FA6" w:rsidR="00744745" w:rsidRDefault="007124EA" w:rsidP="00CE3AE3">
      <w:pPr>
        <w:spacing w:line="320" w:lineRule="exact"/>
        <w:jc w:val="left"/>
        <w:rPr>
          <w:sz w:val="24"/>
          <w:szCs w:val="24"/>
          <w:lang w:val="pt-BR"/>
        </w:rPr>
      </w:pPr>
      <w:r w:rsidRPr="00CE3AE3">
        <w:rPr>
          <w:rFonts w:hint="eastAsia"/>
          <w:sz w:val="24"/>
          <w:szCs w:val="24"/>
          <w:lang w:val="pt-BR"/>
        </w:rPr>
        <w:t>将break去掉后，在for循环的测试条件中加入flag==</w:t>
      </w:r>
      <w:r w:rsidRPr="00CE3AE3">
        <w:rPr>
          <w:sz w:val="24"/>
          <w:szCs w:val="24"/>
          <w:lang w:val="pt-BR"/>
        </w:rPr>
        <w:t>0</w:t>
      </w:r>
      <w:r w:rsidRPr="00CE3AE3">
        <w:rPr>
          <w:rFonts w:hint="eastAsia"/>
          <w:sz w:val="24"/>
          <w:szCs w:val="24"/>
          <w:lang w:val="pt-BR"/>
        </w:rPr>
        <w:t>；也即当进入for循环一次后</w:t>
      </w:r>
      <w:r w:rsidR="00CE3AE3">
        <w:rPr>
          <w:rFonts w:hint="eastAsia"/>
          <w:sz w:val="24"/>
          <w:szCs w:val="24"/>
          <w:lang w:val="pt-BR"/>
        </w:rPr>
        <w:t>，flag立即变为1，退出循环，与使用break语句效果相同。</w:t>
      </w:r>
    </w:p>
    <w:p w14:paraId="4D24A960" w14:textId="495F2E86" w:rsidR="006D5B95" w:rsidRPr="00A03DDC" w:rsidRDefault="006D5B95" w:rsidP="006D5B95">
      <w:pPr>
        <w:spacing w:line="360" w:lineRule="auto"/>
        <w:rPr>
          <w:rFonts w:ascii="Times New Roman" w:eastAsia="宋体" w:hAnsi="宋体" w:cs="Times New Roman"/>
          <w:sz w:val="24"/>
          <w:szCs w:val="24"/>
          <w:lang w:val="pt-BR"/>
        </w:rPr>
      </w:pPr>
      <w:r w:rsidRPr="00A03DDC">
        <w:rPr>
          <w:rFonts w:ascii="Times New Roman" w:eastAsia="宋体" w:hAnsi="宋体" w:cs="Times New Roman"/>
          <w:sz w:val="24"/>
          <w:szCs w:val="24"/>
          <w:lang w:val="pt-BR"/>
        </w:rPr>
        <w:t>（</w:t>
      </w:r>
      <w:r w:rsidRPr="00A03DDC">
        <w:rPr>
          <w:rFonts w:ascii="Times New Roman" w:eastAsia="宋体" w:hAnsi="Times New Roman" w:cs="Times New Roman"/>
          <w:sz w:val="24"/>
          <w:szCs w:val="24"/>
          <w:lang w:val="pt-BR"/>
        </w:rPr>
        <w:t>2</w:t>
      </w:r>
      <w:r w:rsidRPr="00A03DDC">
        <w:rPr>
          <w:rFonts w:ascii="Times New Roman" w:eastAsia="宋体" w:hAnsi="宋体" w:cs="Times New Roman"/>
          <w:sz w:val="24"/>
          <w:szCs w:val="24"/>
          <w:lang w:val="pt-BR"/>
        </w:rPr>
        <w:t>）</w:t>
      </w:r>
      <w:r w:rsidRPr="006D5B95">
        <w:rPr>
          <w:rFonts w:ascii="Times New Roman" w:eastAsia="宋体" w:hAnsi="宋体" w:cs="Times New Roman"/>
          <w:sz w:val="24"/>
          <w:szCs w:val="24"/>
        </w:rPr>
        <w:t>修改</w:t>
      </w:r>
      <w:r w:rsidRPr="006D5B95">
        <w:rPr>
          <w:rFonts w:ascii="Times New Roman" w:eastAsia="宋体" w:hAnsi="宋体" w:cs="Times New Roman" w:hint="eastAsia"/>
          <w:sz w:val="24"/>
          <w:szCs w:val="24"/>
        </w:rPr>
        <w:t>实验</w:t>
      </w:r>
      <w:r w:rsidRPr="00A03DDC">
        <w:rPr>
          <w:rFonts w:ascii="Times New Roman" w:eastAsia="宋体" w:hAnsi="宋体" w:cs="Times New Roman" w:hint="eastAsia"/>
          <w:sz w:val="24"/>
          <w:szCs w:val="24"/>
          <w:lang w:val="pt-BR"/>
        </w:rPr>
        <w:t>2</w:t>
      </w:r>
      <w:r w:rsidRPr="00A03DDC">
        <w:rPr>
          <w:rFonts w:ascii="Times New Roman" w:eastAsia="宋体" w:hAnsi="宋体" w:cs="Times New Roman"/>
          <w:sz w:val="24"/>
          <w:szCs w:val="24"/>
          <w:lang w:val="pt-BR"/>
        </w:rPr>
        <w:t>-1</w:t>
      </w:r>
      <w:r w:rsidRPr="006D5B95">
        <w:rPr>
          <w:rFonts w:ascii="Times New Roman" w:eastAsia="宋体" w:hAnsi="宋体" w:cs="Times New Roman" w:hint="eastAsia"/>
          <w:sz w:val="24"/>
          <w:szCs w:val="24"/>
        </w:rPr>
        <w:t>程序</w:t>
      </w:r>
      <w:r w:rsidRPr="00A03DDC">
        <w:rPr>
          <w:rFonts w:ascii="Times New Roman" w:eastAsia="宋体" w:hAnsi="宋体" w:cs="Times New Roman" w:hint="eastAsia"/>
          <w:sz w:val="24"/>
          <w:szCs w:val="24"/>
          <w:lang w:val="pt-BR"/>
        </w:rPr>
        <w:t>，</w:t>
      </w:r>
      <w:r w:rsidRPr="006D5B95">
        <w:rPr>
          <w:rFonts w:ascii="Times New Roman" w:eastAsia="宋体" w:hAnsi="宋体" w:cs="Times New Roman" w:hint="eastAsia"/>
          <w:sz w:val="24"/>
          <w:szCs w:val="24"/>
        </w:rPr>
        <w:t>将</w:t>
      </w:r>
      <w:r w:rsidRPr="00A03DDC">
        <w:rPr>
          <w:rFonts w:ascii="Times New Roman" w:eastAsia="宋体" w:hAnsi="宋体" w:cs="Times New Roman" w:hint="eastAsia"/>
          <w:sz w:val="24"/>
          <w:szCs w:val="24"/>
          <w:lang w:val="pt-BR"/>
        </w:rPr>
        <w:t>for</w:t>
      </w:r>
      <w:r w:rsidRPr="006D5B95">
        <w:rPr>
          <w:rFonts w:ascii="Times New Roman" w:eastAsia="宋体" w:hAnsi="宋体" w:cs="Times New Roman" w:hint="eastAsia"/>
          <w:sz w:val="24"/>
          <w:szCs w:val="24"/>
        </w:rPr>
        <w:t>循环改用</w:t>
      </w:r>
      <w:r w:rsidRPr="00A03DDC">
        <w:rPr>
          <w:rFonts w:ascii="Times New Roman" w:eastAsia="宋体" w:hAnsi="宋体" w:cs="Times New Roman" w:hint="eastAsia"/>
          <w:sz w:val="24"/>
          <w:szCs w:val="24"/>
          <w:lang w:val="pt-BR"/>
        </w:rPr>
        <w:t>do-while</w:t>
      </w:r>
      <w:r w:rsidRPr="006D5B95">
        <w:rPr>
          <w:rFonts w:ascii="Times New Roman" w:eastAsia="宋体" w:hAnsi="宋体" w:cs="Times New Roman" w:hint="eastAsia"/>
          <w:sz w:val="24"/>
          <w:szCs w:val="24"/>
        </w:rPr>
        <w:t>循环。</w:t>
      </w:r>
    </w:p>
    <w:p w14:paraId="6388B886" w14:textId="39B8B949" w:rsidR="006D5B95" w:rsidRPr="00A03DDC" w:rsidRDefault="006D5B95" w:rsidP="006D5B95">
      <w:pPr>
        <w:spacing w:line="360" w:lineRule="auto"/>
        <w:ind w:firstLine="420"/>
        <w:rPr>
          <w:rFonts w:ascii="Times New Roman" w:eastAsia="宋体" w:hAnsi="宋体" w:cs="Times New Roman"/>
          <w:sz w:val="24"/>
          <w:szCs w:val="24"/>
          <w:lang w:val="pt-BR"/>
        </w:rPr>
      </w:pPr>
      <w:r w:rsidRPr="00A03DDC">
        <w:rPr>
          <w:rFonts w:ascii="Times New Roman" w:eastAsia="宋体" w:hAnsi="宋体" w:cs="Times New Roman"/>
          <w:sz w:val="24"/>
          <w:szCs w:val="24"/>
          <w:lang w:val="pt-BR"/>
        </w:rPr>
        <w:tab/>
      </w:r>
      <w:r>
        <w:rPr>
          <w:rFonts w:ascii="Times New Roman" w:eastAsia="宋体" w:hAnsi="宋体" w:cs="Times New Roman" w:hint="eastAsia"/>
          <w:sz w:val="24"/>
          <w:szCs w:val="24"/>
        </w:rPr>
        <w:t>修改后程序如下</w:t>
      </w:r>
      <w:r w:rsidRPr="00A03DDC">
        <w:rPr>
          <w:rFonts w:ascii="Times New Roman" w:eastAsia="宋体" w:hAnsi="宋体" w:cs="Times New Roman" w:hint="eastAsia"/>
          <w:sz w:val="24"/>
          <w:szCs w:val="24"/>
          <w:lang w:val="pt-BR"/>
        </w:rPr>
        <w:t>：</w:t>
      </w:r>
    </w:p>
    <w:p w14:paraId="5ABED29F" w14:textId="77777777" w:rsidR="006D5B95" w:rsidRPr="00A03DDC" w:rsidRDefault="006D5B95" w:rsidP="006D5B95">
      <w:pPr>
        <w:widowControl/>
        <w:shd w:val="clear" w:color="auto" w:fill="FFFFFF"/>
        <w:spacing w:line="285" w:lineRule="atLeast"/>
        <w:jc w:val="left"/>
        <w:rPr>
          <w:rFonts w:ascii="Consolas" w:eastAsia="宋体" w:hAnsi="Consolas" w:cs="宋体"/>
          <w:color w:val="000000"/>
          <w:kern w:val="0"/>
          <w:szCs w:val="21"/>
          <w:lang w:val="pt-BR"/>
        </w:rPr>
      </w:pPr>
      <w:r w:rsidRPr="00A03DDC">
        <w:rPr>
          <w:rFonts w:ascii="Consolas" w:eastAsia="宋体" w:hAnsi="Consolas" w:cs="宋体"/>
          <w:color w:val="AF00DB"/>
          <w:kern w:val="0"/>
          <w:szCs w:val="21"/>
          <w:lang w:val="pt-BR"/>
        </w:rPr>
        <w:lastRenderedPageBreak/>
        <w:t>#include</w:t>
      </w:r>
      <w:r w:rsidRPr="00A03DDC">
        <w:rPr>
          <w:rFonts w:ascii="Consolas" w:eastAsia="宋体" w:hAnsi="Consolas" w:cs="宋体"/>
          <w:color w:val="A31515"/>
          <w:kern w:val="0"/>
          <w:szCs w:val="21"/>
          <w:lang w:val="pt-BR"/>
        </w:rPr>
        <w:t>&lt;stdio.h&gt;</w:t>
      </w:r>
    </w:p>
    <w:p w14:paraId="65A2F93F"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FF"/>
          <w:kern w:val="0"/>
          <w:szCs w:val="21"/>
        </w:rPr>
        <w:t>int</w:t>
      </w:r>
      <w:r w:rsidRPr="006D5B95">
        <w:rPr>
          <w:rFonts w:ascii="Consolas" w:eastAsia="宋体" w:hAnsi="Consolas" w:cs="宋体"/>
          <w:color w:val="000000"/>
          <w:kern w:val="0"/>
          <w:szCs w:val="21"/>
        </w:rPr>
        <w:t> </w:t>
      </w:r>
      <w:r w:rsidRPr="006D5B95">
        <w:rPr>
          <w:rFonts w:ascii="Consolas" w:eastAsia="宋体" w:hAnsi="Consolas" w:cs="宋体"/>
          <w:color w:val="795E26"/>
          <w:kern w:val="0"/>
          <w:szCs w:val="21"/>
        </w:rPr>
        <w:t>main</w:t>
      </w:r>
      <w:r w:rsidRPr="006D5B95">
        <w:rPr>
          <w:rFonts w:ascii="Consolas" w:eastAsia="宋体" w:hAnsi="Consolas" w:cs="宋体"/>
          <w:color w:val="000000"/>
          <w:kern w:val="0"/>
          <w:szCs w:val="21"/>
        </w:rPr>
        <w:t>()</w:t>
      </w:r>
    </w:p>
    <w:p w14:paraId="3840DDC6"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w:t>
      </w:r>
    </w:p>
    <w:p w14:paraId="2B88C062"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0000FF"/>
          <w:kern w:val="0"/>
          <w:szCs w:val="21"/>
        </w:rPr>
        <w:t>int</w:t>
      </w:r>
      <w:r w:rsidRPr="006D5B95">
        <w:rPr>
          <w:rFonts w:ascii="Consolas" w:eastAsia="宋体" w:hAnsi="Consolas" w:cs="宋体"/>
          <w:color w:val="000000"/>
          <w:kern w:val="0"/>
          <w:szCs w:val="21"/>
        </w:rPr>
        <w:t> </w:t>
      </w:r>
      <w:r w:rsidRPr="006D5B95">
        <w:rPr>
          <w:rFonts w:ascii="Consolas" w:eastAsia="宋体" w:hAnsi="Consolas" w:cs="宋体"/>
          <w:color w:val="001080"/>
          <w:kern w:val="0"/>
          <w:szCs w:val="21"/>
        </w:rPr>
        <w:t>i</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x</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k</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flag</w:t>
      </w:r>
      <w:r w:rsidRPr="006D5B95">
        <w:rPr>
          <w:rFonts w:ascii="Consolas" w:eastAsia="宋体" w:hAnsi="Consolas" w:cs="宋体"/>
          <w:color w:val="000000"/>
          <w:kern w:val="0"/>
          <w:szCs w:val="21"/>
        </w:rPr>
        <w:t>;</w:t>
      </w:r>
    </w:p>
    <w:p w14:paraId="38494612"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795E26"/>
          <w:kern w:val="0"/>
          <w:szCs w:val="21"/>
        </w:rPr>
        <w:t>printf</w:t>
      </w:r>
      <w:r w:rsidRPr="006D5B95">
        <w:rPr>
          <w:rFonts w:ascii="Consolas" w:eastAsia="宋体" w:hAnsi="Consolas" w:cs="宋体"/>
          <w:color w:val="000000"/>
          <w:kern w:val="0"/>
          <w:szCs w:val="21"/>
        </w:rPr>
        <w:t>(</w:t>
      </w:r>
      <w:r w:rsidRPr="006D5B95">
        <w:rPr>
          <w:rFonts w:ascii="Consolas" w:eastAsia="宋体" w:hAnsi="Consolas" w:cs="宋体"/>
          <w:color w:val="A31515"/>
          <w:kern w:val="0"/>
          <w:szCs w:val="21"/>
        </w:rPr>
        <w:t>"judge a composite,Ctrl+z to quit</w:t>
      </w:r>
      <w:r w:rsidRPr="006D5B95">
        <w:rPr>
          <w:rFonts w:ascii="Consolas" w:eastAsia="宋体" w:hAnsi="Consolas" w:cs="宋体"/>
          <w:color w:val="EE0000"/>
          <w:kern w:val="0"/>
          <w:szCs w:val="21"/>
        </w:rPr>
        <w:t>\n</w:t>
      </w:r>
      <w:r w:rsidRPr="006D5B95">
        <w:rPr>
          <w:rFonts w:ascii="Consolas" w:eastAsia="宋体" w:hAnsi="Consolas" w:cs="宋体"/>
          <w:color w:val="A31515"/>
          <w:kern w:val="0"/>
          <w:szCs w:val="21"/>
        </w:rPr>
        <w:t>"</w:t>
      </w:r>
      <w:r w:rsidRPr="006D5B95">
        <w:rPr>
          <w:rFonts w:ascii="Consolas" w:eastAsia="宋体" w:hAnsi="Consolas" w:cs="宋体"/>
          <w:color w:val="000000"/>
          <w:kern w:val="0"/>
          <w:szCs w:val="21"/>
        </w:rPr>
        <w:t>);</w:t>
      </w:r>
    </w:p>
    <w:p w14:paraId="6E11EB8A"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AF00DB"/>
          <w:kern w:val="0"/>
          <w:szCs w:val="21"/>
        </w:rPr>
        <w:t>while</w:t>
      </w:r>
      <w:r w:rsidRPr="006D5B95">
        <w:rPr>
          <w:rFonts w:ascii="Consolas" w:eastAsia="宋体" w:hAnsi="Consolas" w:cs="宋体"/>
          <w:color w:val="000000"/>
          <w:kern w:val="0"/>
          <w:szCs w:val="21"/>
        </w:rPr>
        <w:t> (</w:t>
      </w:r>
      <w:r w:rsidRPr="006D5B95">
        <w:rPr>
          <w:rFonts w:ascii="Consolas" w:eastAsia="宋体" w:hAnsi="Consolas" w:cs="宋体"/>
          <w:color w:val="795E26"/>
          <w:kern w:val="0"/>
          <w:szCs w:val="21"/>
        </w:rPr>
        <w:t>scanf</w:t>
      </w:r>
      <w:r w:rsidRPr="006D5B95">
        <w:rPr>
          <w:rFonts w:ascii="Consolas" w:eastAsia="宋体" w:hAnsi="Consolas" w:cs="宋体"/>
          <w:color w:val="000000"/>
          <w:kern w:val="0"/>
          <w:szCs w:val="21"/>
        </w:rPr>
        <w:t>(</w:t>
      </w:r>
      <w:r w:rsidRPr="006D5B95">
        <w:rPr>
          <w:rFonts w:ascii="Consolas" w:eastAsia="宋体" w:hAnsi="Consolas" w:cs="宋体"/>
          <w:color w:val="A31515"/>
          <w:kern w:val="0"/>
          <w:szCs w:val="21"/>
        </w:rPr>
        <w:t>"%d"</w:t>
      </w:r>
      <w:r w:rsidRPr="006D5B95">
        <w:rPr>
          <w:rFonts w:ascii="Consolas" w:eastAsia="宋体" w:hAnsi="Consolas" w:cs="宋体"/>
          <w:color w:val="000000"/>
          <w:kern w:val="0"/>
          <w:szCs w:val="21"/>
        </w:rPr>
        <w:t>,&amp;</w:t>
      </w:r>
      <w:r w:rsidRPr="006D5B95">
        <w:rPr>
          <w:rFonts w:ascii="Consolas" w:eastAsia="宋体" w:hAnsi="Consolas" w:cs="宋体"/>
          <w:color w:val="001080"/>
          <w:kern w:val="0"/>
          <w:szCs w:val="21"/>
        </w:rPr>
        <w:t>x</w:t>
      </w:r>
      <w:r w:rsidRPr="006D5B95">
        <w:rPr>
          <w:rFonts w:ascii="Consolas" w:eastAsia="宋体" w:hAnsi="Consolas" w:cs="宋体"/>
          <w:color w:val="000000"/>
          <w:kern w:val="0"/>
          <w:szCs w:val="21"/>
        </w:rPr>
        <w:t>)!=</w:t>
      </w:r>
      <w:r w:rsidRPr="006D5B95">
        <w:rPr>
          <w:rFonts w:ascii="Consolas" w:eastAsia="宋体" w:hAnsi="Consolas" w:cs="宋体"/>
          <w:color w:val="0000FF"/>
          <w:kern w:val="0"/>
          <w:szCs w:val="21"/>
        </w:rPr>
        <w:t>EOF</w:t>
      </w:r>
      <w:r w:rsidRPr="006D5B95">
        <w:rPr>
          <w:rFonts w:ascii="Consolas" w:eastAsia="宋体" w:hAnsi="Consolas" w:cs="宋体"/>
          <w:color w:val="000000"/>
          <w:kern w:val="0"/>
          <w:szCs w:val="21"/>
        </w:rPr>
        <w:t>)</w:t>
      </w:r>
    </w:p>
    <w:p w14:paraId="40860684"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p>
    <w:p w14:paraId="70B4D9AE"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001080"/>
          <w:kern w:val="0"/>
          <w:szCs w:val="21"/>
        </w:rPr>
        <w:t>i</w:t>
      </w:r>
      <w:r w:rsidRPr="006D5B95">
        <w:rPr>
          <w:rFonts w:ascii="Consolas" w:eastAsia="宋体" w:hAnsi="Consolas" w:cs="宋体"/>
          <w:color w:val="000000"/>
          <w:kern w:val="0"/>
          <w:szCs w:val="21"/>
        </w:rPr>
        <w:t>=</w:t>
      </w:r>
      <w:r w:rsidRPr="006D5B95">
        <w:rPr>
          <w:rFonts w:ascii="Consolas" w:eastAsia="宋体" w:hAnsi="Consolas" w:cs="宋体"/>
          <w:color w:val="098658"/>
          <w:kern w:val="0"/>
          <w:szCs w:val="21"/>
        </w:rPr>
        <w:t>2</w:t>
      </w:r>
      <w:r w:rsidRPr="006D5B95">
        <w:rPr>
          <w:rFonts w:ascii="Consolas" w:eastAsia="宋体" w:hAnsi="Consolas" w:cs="宋体"/>
          <w:color w:val="000000"/>
          <w:kern w:val="0"/>
          <w:szCs w:val="21"/>
        </w:rPr>
        <w:t>;</w:t>
      </w:r>
    </w:p>
    <w:p w14:paraId="650FDF58"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001080"/>
          <w:kern w:val="0"/>
          <w:szCs w:val="21"/>
        </w:rPr>
        <w:t>flag</w:t>
      </w:r>
      <w:r w:rsidRPr="006D5B95">
        <w:rPr>
          <w:rFonts w:ascii="Consolas" w:eastAsia="宋体" w:hAnsi="Consolas" w:cs="宋体"/>
          <w:color w:val="000000"/>
          <w:kern w:val="0"/>
          <w:szCs w:val="21"/>
        </w:rPr>
        <w:t>=</w:t>
      </w:r>
      <w:r w:rsidRPr="006D5B95">
        <w:rPr>
          <w:rFonts w:ascii="Consolas" w:eastAsia="宋体" w:hAnsi="Consolas" w:cs="宋体"/>
          <w:color w:val="098658"/>
          <w:kern w:val="0"/>
          <w:szCs w:val="21"/>
        </w:rPr>
        <w:t>0</w:t>
      </w:r>
      <w:r w:rsidRPr="006D5B95">
        <w:rPr>
          <w:rFonts w:ascii="Consolas" w:eastAsia="宋体" w:hAnsi="Consolas" w:cs="宋体"/>
          <w:color w:val="000000"/>
          <w:kern w:val="0"/>
          <w:szCs w:val="21"/>
        </w:rPr>
        <w:t>;</w:t>
      </w:r>
    </w:p>
    <w:p w14:paraId="2CF82BFB"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001080"/>
          <w:kern w:val="0"/>
          <w:szCs w:val="21"/>
        </w:rPr>
        <w:t>k</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x</w:t>
      </w:r>
      <w:r w:rsidRPr="006D5B95">
        <w:rPr>
          <w:rFonts w:ascii="Consolas" w:eastAsia="宋体" w:hAnsi="Consolas" w:cs="宋体"/>
          <w:color w:val="000000"/>
          <w:kern w:val="0"/>
          <w:szCs w:val="21"/>
        </w:rPr>
        <w:t>&gt;&gt;</w:t>
      </w:r>
      <w:r w:rsidRPr="006D5B95">
        <w:rPr>
          <w:rFonts w:ascii="Consolas" w:eastAsia="宋体" w:hAnsi="Consolas" w:cs="宋体"/>
          <w:color w:val="098658"/>
          <w:kern w:val="0"/>
          <w:szCs w:val="21"/>
        </w:rPr>
        <w:t>1</w:t>
      </w:r>
      <w:r w:rsidRPr="006D5B95">
        <w:rPr>
          <w:rFonts w:ascii="Consolas" w:eastAsia="宋体" w:hAnsi="Consolas" w:cs="宋体"/>
          <w:color w:val="000000"/>
          <w:kern w:val="0"/>
          <w:szCs w:val="21"/>
        </w:rPr>
        <w:t>;</w:t>
      </w:r>
    </w:p>
    <w:p w14:paraId="47BBFD12"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AF00DB"/>
          <w:kern w:val="0"/>
          <w:szCs w:val="21"/>
        </w:rPr>
        <w:t>do</w:t>
      </w:r>
    </w:p>
    <w:p w14:paraId="11E880EC"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p>
    <w:p w14:paraId="1FA687FF"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AF00DB"/>
          <w:kern w:val="0"/>
          <w:szCs w:val="21"/>
        </w:rPr>
        <w:t>if</w:t>
      </w:r>
      <w:r w:rsidRPr="006D5B95">
        <w:rPr>
          <w:rFonts w:ascii="Consolas" w:eastAsia="宋体" w:hAnsi="Consolas" w:cs="宋体"/>
          <w:color w:val="000000"/>
          <w:kern w:val="0"/>
          <w:szCs w:val="21"/>
        </w:rPr>
        <w:t> (!(</w:t>
      </w:r>
      <w:r w:rsidRPr="006D5B95">
        <w:rPr>
          <w:rFonts w:ascii="Consolas" w:eastAsia="宋体" w:hAnsi="Consolas" w:cs="宋体"/>
          <w:color w:val="001080"/>
          <w:kern w:val="0"/>
          <w:szCs w:val="21"/>
        </w:rPr>
        <w:t>x</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i</w:t>
      </w:r>
      <w:r w:rsidRPr="006D5B95">
        <w:rPr>
          <w:rFonts w:ascii="Consolas" w:eastAsia="宋体" w:hAnsi="Consolas" w:cs="宋体"/>
          <w:color w:val="000000"/>
          <w:kern w:val="0"/>
          <w:szCs w:val="21"/>
        </w:rPr>
        <w:t>))</w:t>
      </w:r>
    </w:p>
    <w:p w14:paraId="52BC0632"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p>
    <w:p w14:paraId="12468DB9"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001080"/>
          <w:kern w:val="0"/>
          <w:szCs w:val="21"/>
        </w:rPr>
        <w:t>flag</w:t>
      </w:r>
      <w:r w:rsidRPr="006D5B95">
        <w:rPr>
          <w:rFonts w:ascii="Consolas" w:eastAsia="宋体" w:hAnsi="Consolas" w:cs="宋体"/>
          <w:color w:val="000000"/>
          <w:kern w:val="0"/>
          <w:szCs w:val="21"/>
        </w:rPr>
        <w:t>=</w:t>
      </w:r>
      <w:r w:rsidRPr="006D5B95">
        <w:rPr>
          <w:rFonts w:ascii="Consolas" w:eastAsia="宋体" w:hAnsi="Consolas" w:cs="宋体"/>
          <w:color w:val="098658"/>
          <w:kern w:val="0"/>
          <w:szCs w:val="21"/>
        </w:rPr>
        <w:t>1</w:t>
      </w:r>
      <w:r w:rsidRPr="006D5B95">
        <w:rPr>
          <w:rFonts w:ascii="Consolas" w:eastAsia="宋体" w:hAnsi="Consolas" w:cs="宋体"/>
          <w:color w:val="000000"/>
          <w:kern w:val="0"/>
          <w:szCs w:val="21"/>
        </w:rPr>
        <w:t>;</w:t>
      </w:r>
    </w:p>
    <w:p w14:paraId="37B7B8B7"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p>
    <w:p w14:paraId="1E361B66"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001080"/>
          <w:kern w:val="0"/>
          <w:szCs w:val="21"/>
        </w:rPr>
        <w:t>i</w:t>
      </w:r>
      <w:r w:rsidRPr="006D5B95">
        <w:rPr>
          <w:rFonts w:ascii="Consolas" w:eastAsia="宋体" w:hAnsi="Consolas" w:cs="宋体"/>
          <w:color w:val="000000"/>
          <w:kern w:val="0"/>
          <w:szCs w:val="21"/>
        </w:rPr>
        <w:t>++;</w:t>
      </w:r>
    </w:p>
    <w:p w14:paraId="1CC5E682"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AF00DB"/>
          <w:kern w:val="0"/>
          <w:szCs w:val="21"/>
        </w:rPr>
        <w:t>while</w:t>
      </w:r>
      <w:r w:rsidRPr="006D5B95">
        <w:rPr>
          <w:rFonts w:ascii="Consolas" w:eastAsia="宋体" w:hAnsi="Consolas" w:cs="宋体"/>
          <w:color w:val="000000"/>
          <w:kern w:val="0"/>
          <w:szCs w:val="21"/>
        </w:rPr>
        <w:t> (</w:t>
      </w:r>
      <w:r w:rsidRPr="006D5B95">
        <w:rPr>
          <w:rFonts w:ascii="Consolas" w:eastAsia="宋体" w:hAnsi="Consolas" w:cs="宋体"/>
          <w:color w:val="001080"/>
          <w:kern w:val="0"/>
          <w:szCs w:val="21"/>
        </w:rPr>
        <w:t>i</w:t>
      </w:r>
      <w:r w:rsidRPr="006D5B95">
        <w:rPr>
          <w:rFonts w:ascii="Consolas" w:eastAsia="宋体" w:hAnsi="Consolas" w:cs="宋体"/>
          <w:color w:val="000000"/>
          <w:kern w:val="0"/>
          <w:szCs w:val="21"/>
        </w:rPr>
        <w:t>&lt;=</w:t>
      </w:r>
      <w:r w:rsidRPr="006D5B95">
        <w:rPr>
          <w:rFonts w:ascii="Consolas" w:eastAsia="宋体" w:hAnsi="Consolas" w:cs="宋体"/>
          <w:color w:val="001080"/>
          <w:kern w:val="0"/>
          <w:szCs w:val="21"/>
        </w:rPr>
        <w:t>k</w:t>
      </w:r>
      <w:r w:rsidRPr="006D5B95">
        <w:rPr>
          <w:rFonts w:ascii="Consolas" w:eastAsia="宋体" w:hAnsi="Consolas" w:cs="宋体"/>
          <w:color w:val="000000"/>
          <w:kern w:val="0"/>
          <w:szCs w:val="21"/>
        </w:rPr>
        <w:t>&amp;&amp;</w:t>
      </w:r>
      <w:r w:rsidRPr="006D5B95">
        <w:rPr>
          <w:rFonts w:ascii="Consolas" w:eastAsia="宋体" w:hAnsi="Consolas" w:cs="宋体"/>
          <w:color w:val="001080"/>
          <w:kern w:val="0"/>
          <w:szCs w:val="21"/>
        </w:rPr>
        <w:t>flag</w:t>
      </w:r>
      <w:r w:rsidRPr="006D5B95">
        <w:rPr>
          <w:rFonts w:ascii="Consolas" w:eastAsia="宋体" w:hAnsi="Consolas" w:cs="宋体"/>
          <w:color w:val="000000"/>
          <w:kern w:val="0"/>
          <w:szCs w:val="21"/>
        </w:rPr>
        <w:t>==</w:t>
      </w:r>
      <w:r w:rsidRPr="006D5B95">
        <w:rPr>
          <w:rFonts w:ascii="Consolas" w:eastAsia="宋体" w:hAnsi="Consolas" w:cs="宋体"/>
          <w:color w:val="098658"/>
          <w:kern w:val="0"/>
          <w:szCs w:val="21"/>
        </w:rPr>
        <w:t>0</w:t>
      </w:r>
      <w:r w:rsidRPr="006D5B95">
        <w:rPr>
          <w:rFonts w:ascii="Consolas" w:eastAsia="宋体" w:hAnsi="Consolas" w:cs="宋体"/>
          <w:color w:val="000000"/>
          <w:kern w:val="0"/>
          <w:szCs w:val="21"/>
        </w:rPr>
        <w:t>);</w:t>
      </w:r>
    </w:p>
    <w:p w14:paraId="6F28C385"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AF00DB"/>
          <w:kern w:val="0"/>
          <w:szCs w:val="21"/>
        </w:rPr>
        <w:t>if</w:t>
      </w:r>
      <w:r w:rsidRPr="006D5B95">
        <w:rPr>
          <w:rFonts w:ascii="Consolas" w:eastAsia="宋体" w:hAnsi="Consolas" w:cs="宋体"/>
          <w:color w:val="000000"/>
          <w:kern w:val="0"/>
          <w:szCs w:val="21"/>
        </w:rPr>
        <w:t> (</w:t>
      </w:r>
      <w:r w:rsidRPr="006D5B95">
        <w:rPr>
          <w:rFonts w:ascii="Consolas" w:eastAsia="宋体" w:hAnsi="Consolas" w:cs="宋体"/>
          <w:color w:val="001080"/>
          <w:kern w:val="0"/>
          <w:szCs w:val="21"/>
        </w:rPr>
        <w:t>flag</w:t>
      </w:r>
      <w:r w:rsidRPr="006D5B95">
        <w:rPr>
          <w:rFonts w:ascii="Consolas" w:eastAsia="宋体" w:hAnsi="Consolas" w:cs="宋体"/>
          <w:color w:val="000000"/>
          <w:kern w:val="0"/>
          <w:szCs w:val="21"/>
        </w:rPr>
        <w:t>==</w:t>
      </w:r>
      <w:r w:rsidRPr="006D5B95">
        <w:rPr>
          <w:rFonts w:ascii="Consolas" w:eastAsia="宋体" w:hAnsi="Consolas" w:cs="宋体"/>
          <w:color w:val="098658"/>
          <w:kern w:val="0"/>
          <w:szCs w:val="21"/>
        </w:rPr>
        <w:t>1</w:t>
      </w:r>
      <w:r w:rsidRPr="006D5B95">
        <w:rPr>
          <w:rFonts w:ascii="Consolas" w:eastAsia="宋体" w:hAnsi="Consolas" w:cs="宋体"/>
          <w:color w:val="000000"/>
          <w:kern w:val="0"/>
          <w:szCs w:val="21"/>
        </w:rPr>
        <w:t>)</w:t>
      </w:r>
    </w:p>
    <w:p w14:paraId="09E1AB4C"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795E26"/>
          <w:kern w:val="0"/>
          <w:szCs w:val="21"/>
        </w:rPr>
        <w:t>printf</w:t>
      </w:r>
      <w:r w:rsidRPr="006D5B95">
        <w:rPr>
          <w:rFonts w:ascii="Consolas" w:eastAsia="宋体" w:hAnsi="Consolas" w:cs="宋体"/>
          <w:color w:val="000000"/>
          <w:kern w:val="0"/>
          <w:szCs w:val="21"/>
        </w:rPr>
        <w:t>(</w:t>
      </w:r>
      <w:r w:rsidRPr="006D5B95">
        <w:rPr>
          <w:rFonts w:ascii="Consolas" w:eastAsia="宋体" w:hAnsi="Consolas" w:cs="宋体"/>
          <w:color w:val="A31515"/>
          <w:kern w:val="0"/>
          <w:szCs w:val="21"/>
        </w:rPr>
        <w:t>"%d is composite number</w:t>
      </w:r>
      <w:r w:rsidRPr="006D5B95">
        <w:rPr>
          <w:rFonts w:ascii="Consolas" w:eastAsia="宋体" w:hAnsi="Consolas" w:cs="宋体"/>
          <w:color w:val="EE0000"/>
          <w:kern w:val="0"/>
          <w:szCs w:val="21"/>
        </w:rPr>
        <w:t>\n</w:t>
      </w:r>
      <w:r w:rsidRPr="006D5B95">
        <w:rPr>
          <w:rFonts w:ascii="Consolas" w:eastAsia="宋体" w:hAnsi="Consolas" w:cs="宋体"/>
          <w:color w:val="A31515"/>
          <w:kern w:val="0"/>
          <w:szCs w:val="21"/>
        </w:rPr>
        <w:t>"</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x</w:t>
      </w:r>
      <w:r w:rsidRPr="006D5B95">
        <w:rPr>
          <w:rFonts w:ascii="Consolas" w:eastAsia="宋体" w:hAnsi="Consolas" w:cs="宋体"/>
          <w:color w:val="000000"/>
          <w:kern w:val="0"/>
          <w:szCs w:val="21"/>
        </w:rPr>
        <w:t>);</w:t>
      </w:r>
    </w:p>
    <w:p w14:paraId="31753E54"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AF00DB"/>
          <w:kern w:val="0"/>
          <w:szCs w:val="21"/>
        </w:rPr>
        <w:t>else</w:t>
      </w:r>
    </w:p>
    <w:p w14:paraId="79E4ED6F"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795E26"/>
          <w:kern w:val="0"/>
          <w:szCs w:val="21"/>
        </w:rPr>
        <w:t>printf</w:t>
      </w:r>
      <w:r w:rsidRPr="006D5B95">
        <w:rPr>
          <w:rFonts w:ascii="Consolas" w:eastAsia="宋体" w:hAnsi="Consolas" w:cs="宋体"/>
          <w:color w:val="000000"/>
          <w:kern w:val="0"/>
          <w:szCs w:val="21"/>
        </w:rPr>
        <w:t>(</w:t>
      </w:r>
      <w:r w:rsidRPr="006D5B95">
        <w:rPr>
          <w:rFonts w:ascii="Consolas" w:eastAsia="宋体" w:hAnsi="Consolas" w:cs="宋体"/>
          <w:color w:val="A31515"/>
          <w:kern w:val="0"/>
          <w:szCs w:val="21"/>
        </w:rPr>
        <w:t>"%d isn't composite number</w:t>
      </w:r>
      <w:r w:rsidRPr="006D5B95">
        <w:rPr>
          <w:rFonts w:ascii="Consolas" w:eastAsia="宋体" w:hAnsi="Consolas" w:cs="宋体"/>
          <w:color w:val="EE0000"/>
          <w:kern w:val="0"/>
          <w:szCs w:val="21"/>
        </w:rPr>
        <w:t>\n</w:t>
      </w:r>
      <w:r w:rsidRPr="006D5B95">
        <w:rPr>
          <w:rFonts w:ascii="Consolas" w:eastAsia="宋体" w:hAnsi="Consolas" w:cs="宋体"/>
          <w:color w:val="A31515"/>
          <w:kern w:val="0"/>
          <w:szCs w:val="21"/>
        </w:rPr>
        <w:t>"</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x</w:t>
      </w:r>
      <w:r w:rsidRPr="006D5B95">
        <w:rPr>
          <w:rFonts w:ascii="Consolas" w:eastAsia="宋体" w:hAnsi="Consolas" w:cs="宋体"/>
          <w:color w:val="000000"/>
          <w:kern w:val="0"/>
          <w:szCs w:val="21"/>
        </w:rPr>
        <w:t>);</w:t>
      </w:r>
    </w:p>
    <w:p w14:paraId="5E75C21E"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p>
    <w:p w14:paraId="66A4F068"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AF00DB"/>
          <w:kern w:val="0"/>
          <w:szCs w:val="21"/>
        </w:rPr>
        <w:t>return</w:t>
      </w:r>
      <w:r w:rsidRPr="006D5B95">
        <w:rPr>
          <w:rFonts w:ascii="Consolas" w:eastAsia="宋体" w:hAnsi="Consolas" w:cs="宋体"/>
          <w:color w:val="000000"/>
          <w:kern w:val="0"/>
          <w:szCs w:val="21"/>
        </w:rPr>
        <w:t> </w:t>
      </w:r>
      <w:r w:rsidRPr="006D5B95">
        <w:rPr>
          <w:rFonts w:ascii="Consolas" w:eastAsia="宋体" w:hAnsi="Consolas" w:cs="宋体"/>
          <w:color w:val="098658"/>
          <w:kern w:val="0"/>
          <w:szCs w:val="21"/>
        </w:rPr>
        <w:t>0</w:t>
      </w:r>
      <w:r w:rsidRPr="006D5B95">
        <w:rPr>
          <w:rFonts w:ascii="Consolas" w:eastAsia="宋体" w:hAnsi="Consolas" w:cs="宋体"/>
          <w:color w:val="000000"/>
          <w:kern w:val="0"/>
          <w:szCs w:val="21"/>
        </w:rPr>
        <w:t>;</w:t>
      </w:r>
    </w:p>
    <w:p w14:paraId="60A7BB1E"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w:t>
      </w:r>
    </w:p>
    <w:p w14:paraId="7EA8F3E4" w14:textId="562E7E86" w:rsidR="006D5B95" w:rsidRPr="006D5B95" w:rsidRDefault="006D5B95" w:rsidP="006D5B95">
      <w:pPr>
        <w:spacing w:line="360" w:lineRule="auto"/>
        <w:ind w:firstLine="420"/>
        <w:rPr>
          <w:rFonts w:ascii="Times New Roman" w:eastAsia="宋体" w:hAnsi="宋体" w:cs="Times New Roman"/>
          <w:sz w:val="24"/>
          <w:szCs w:val="24"/>
        </w:rPr>
      </w:pPr>
      <w:r w:rsidRPr="006D5B95">
        <w:rPr>
          <w:rFonts w:ascii="Times New Roman" w:eastAsia="宋体" w:hAnsi="宋体" w:cs="Times New Roman"/>
          <w:noProof/>
          <w:sz w:val="24"/>
          <w:szCs w:val="24"/>
        </w:rPr>
        <w:drawing>
          <wp:inline distT="0" distB="0" distL="0" distR="0" wp14:anchorId="50B8CF1E" wp14:editId="5CEE9613">
            <wp:extent cx="3562533" cy="2467102"/>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62533" cy="2467102"/>
                    </a:xfrm>
                    <a:prstGeom prst="rect">
                      <a:avLst/>
                    </a:prstGeom>
                  </pic:spPr>
                </pic:pic>
              </a:graphicData>
            </a:graphic>
          </wp:inline>
        </w:drawing>
      </w:r>
    </w:p>
    <w:p w14:paraId="1D184B02" w14:textId="53B1FAED" w:rsidR="00CE3AE3" w:rsidRDefault="006D5B95" w:rsidP="00CE3AE3">
      <w:pPr>
        <w:spacing w:line="320" w:lineRule="exact"/>
        <w:jc w:val="left"/>
        <w:rPr>
          <w:sz w:val="24"/>
          <w:szCs w:val="24"/>
          <w:lang w:val="pt-BR"/>
        </w:rPr>
      </w:pPr>
      <w:r>
        <w:rPr>
          <w:rFonts w:hint="eastAsia"/>
          <w:sz w:val="24"/>
          <w:szCs w:val="24"/>
          <w:lang w:val="pt-BR"/>
        </w:rPr>
        <w:t>将初始化的表达式放在do</w:t>
      </w:r>
      <w:r>
        <w:rPr>
          <w:sz w:val="24"/>
          <w:szCs w:val="24"/>
          <w:lang w:val="pt-BR"/>
        </w:rPr>
        <w:t xml:space="preserve"> </w:t>
      </w:r>
      <w:r>
        <w:rPr>
          <w:rFonts w:hint="eastAsia"/>
          <w:sz w:val="24"/>
          <w:szCs w:val="24"/>
          <w:lang w:val="pt-BR"/>
        </w:rPr>
        <w:t>whlie循环前面，效果与for循环一样。</w:t>
      </w:r>
    </w:p>
    <w:p w14:paraId="13313F1E" w14:textId="4CA4FD52" w:rsidR="006D5B95" w:rsidRPr="006D5B95" w:rsidRDefault="006D5B95" w:rsidP="006D5B95">
      <w:pPr>
        <w:spacing w:line="360" w:lineRule="auto"/>
        <w:ind w:firstLine="420"/>
        <w:rPr>
          <w:rFonts w:ascii="Times New Roman" w:eastAsia="宋体" w:hAnsi="宋体" w:cs="Times New Roman"/>
          <w:sz w:val="24"/>
          <w:szCs w:val="24"/>
        </w:rPr>
      </w:pPr>
      <w:r w:rsidRPr="006D5B95">
        <w:rPr>
          <w:rFonts w:ascii="Times New Roman" w:eastAsia="宋体" w:hAnsi="宋体" w:cs="Times New Roman" w:hint="eastAsia"/>
          <w:sz w:val="24"/>
          <w:szCs w:val="24"/>
        </w:rPr>
        <w:t>（</w:t>
      </w:r>
      <w:r w:rsidRPr="006D5B95">
        <w:rPr>
          <w:rFonts w:ascii="Times New Roman" w:eastAsia="宋体" w:hAnsi="宋体" w:cs="Times New Roman" w:hint="eastAsia"/>
          <w:sz w:val="24"/>
          <w:szCs w:val="24"/>
        </w:rPr>
        <w:t>3</w:t>
      </w:r>
      <w:r w:rsidRPr="006D5B95">
        <w:rPr>
          <w:rFonts w:ascii="Times New Roman" w:eastAsia="宋体" w:hAnsi="宋体" w:cs="Times New Roman" w:hint="eastAsia"/>
          <w:sz w:val="24"/>
          <w:szCs w:val="24"/>
        </w:rPr>
        <w:t>）修改实验</w:t>
      </w:r>
      <w:r w:rsidRPr="006D5B95">
        <w:rPr>
          <w:rFonts w:ascii="Times New Roman" w:eastAsia="宋体" w:hAnsi="宋体" w:cs="Times New Roman" w:hint="eastAsia"/>
          <w:sz w:val="24"/>
          <w:szCs w:val="24"/>
        </w:rPr>
        <w:t>2</w:t>
      </w:r>
      <w:r w:rsidRPr="006D5B95">
        <w:rPr>
          <w:rFonts w:ascii="Times New Roman" w:eastAsia="宋体" w:hAnsi="宋体" w:cs="Times New Roman"/>
          <w:sz w:val="24"/>
          <w:szCs w:val="24"/>
        </w:rPr>
        <w:t>-1</w:t>
      </w:r>
      <w:r w:rsidRPr="006D5B95">
        <w:rPr>
          <w:rFonts w:ascii="Times New Roman" w:eastAsia="宋体" w:hAnsi="宋体" w:cs="Times New Roman" w:hint="eastAsia"/>
          <w:sz w:val="24"/>
          <w:szCs w:val="24"/>
        </w:rPr>
        <w:t>程序，将其改为纯粹合数求解器，求出所有的</w:t>
      </w:r>
      <w:r w:rsidRPr="006D5B95">
        <w:rPr>
          <w:rFonts w:ascii="Times New Roman" w:eastAsia="宋体" w:hAnsi="宋体" w:cs="Times New Roman" w:hint="eastAsia"/>
          <w:sz w:val="24"/>
          <w:szCs w:val="24"/>
        </w:rPr>
        <w:t>3</w:t>
      </w:r>
      <w:r w:rsidRPr="006D5B95">
        <w:rPr>
          <w:rFonts w:ascii="Times New Roman" w:eastAsia="宋体" w:hAnsi="宋体" w:cs="Times New Roman" w:hint="eastAsia"/>
          <w:sz w:val="24"/>
          <w:szCs w:val="24"/>
        </w:rPr>
        <w:t>位纯粹合数</w:t>
      </w:r>
      <w:r>
        <w:rPr>
          <w:rFonts w:ascii="Times New Roman" w:eastAsia="宋体" w:hAnsi="宋体" w:cs="Times New Roman" w:hint="eastAsia"/>
          <w:sz w:val="24"/>
          <w:szCs w:val="24"/>
        </w:rPr>
        <w:t>的个数</w:t>
      </w:r>
      <w:r w:rsidRPr="006D5B95">
        <w:rPr>
          <w:rFonts w:ascii="Times New Roman" w:eastAsia="宋体" w:hAnsi="宋体" w:cs="Times New Roman" w:hint="eastAsia"/>
          <w:sz w:val="24"/>
          <w:szCs w:val="24"/>
        </w:rPr>
        <w:t>。一个合数去掉最低位，剩下的数仍是合数；再去掉剩下的数的最低位，余留下来的数还是合数，这样反复，一直到最后剩下一位数仍是合数，这样的数</w:t>
      </w:r>
      <w:r w:rsidRPr="006D5B95">
        <w:rPr>
          <w:rFonts w:ascii="Times New Roman" w:eastAsia="宋体" w:hAnsi="宋体" w:cs="Times New Roman" w:hint="eastAsia"/>
          <w:sz w:val="24"/>
          <w:szCs w:val="24"/>
        </w:rPr>
        <w:lastRenderedPageBreak/>
        <w:t>称为纯粹合数。</w:t>
      </w:r>
    </w:p>
    <w:p w14:paraId="6DF42A64" w14:textId="5A1A70BF" w:rsidR="006D5B95" w:rsidRDefault="006D5B95" w:rsidP="00CE3AE3">
      <w:pPr>
        <w:spacing w:line="320" w:lineRule="exact"/>
        <w:jc w:val="left"/>
        <w:rPr>
          <w:sz w:val="24"/>
          <w:szCs w:val="24"/>
        </w:rPr>
      </w:pPr>
      <w:r>
        <w:rPr>
          <w:sz w:val="24"/>
          <w:szCs w:val="24"/>
        </w:rPr>
        <w:tab/>
      </w:r>
      <w:r>
        <w:rPr>
          <w:rFonts w:hint="eastAsia"/>
          <w:sz w:val="24"/>
          <w:szCs w:val="24"/>
        </w:rPr>
        <w:t>修改后程序如下：</w:t>
      </w:r>
    </w:p>
    <w:p w14:paraId="27C4EE2B"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Pr>
          <w:sz w:val="24"/>
          <w:szCs w:val="24"/>
        </w:rPr>
        <w:tab/>
      </w:r>
      <w:r>
        <w:rPr>
          <w:sz w:val="24"/>
          <w:szCs w:val="24"/>
        </w:rPr>
        <w:tab/>
      </w:r>
      <w:r w:rsidRPr="006D5B95">
        <w:rPr>
          <w:rFonts w:ascii="Consolas" w:eastAsia="宋体" w:hAnsi="Consolas" w:cs="宋体"/>
          <w:color w:val="AF00DB"/>
          <w:kern w:val="0"/>
          <w:szCs w:val="21"/>
        </w:rPr>
        <w:t>#include</w:t>
      </w:r>
      <w:r w:rsidRPr="006D5B95">
        <w:rPr>
          <w:rFonts w:ascii="Consolas" w:eastAsia="宋体" w:hAnsi="Consolas" w:cs="宋体"/>
          <w:color w:val="A31515"/>
          <w:kern w:val="0"/>
          <w:szCs w:val="21"/>
        </w:rPr>
        <w:t>&lt;stdio.h&gt;</w:t>
      </w:r>
    </w:p>
    <w:p w14:paraId="48F1BD90"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FF"/>
          <w:kern w:val="0"/>
          <w:szCs w:val="21"/>
        </w:rPr>
        <w:t>int</w:t>
      </w:r>
      <w:r w:rsidRPr="006D5B95">
        <w:rPr>
          <w:rFonts w:ascii="Consolas" w:eastAsia="宋体" w:hAnsi="Consolas" w:cs="宋体"/>
          <w:color w:val="000000"/>
          <w:kern w:val="0"/>
          <w:szCs w:val="21"/>
        </w:rPr>
        <w:t> </w:t>
      </w:r>
      <w:r w:rsidRPr="006D5B95">
        <w:rPr>
          <w:rFonts w:ascii="Consolas" w:eastAsia="宋体" w:hAnsi="Consolas" w:cs="宋体"/>
          <w:color w:val="795E26"/>
          <w:kern w:val="0"/>
          <w:szCs w:val="21"/>
        </w:rPr>
        <w:t>main</w:t>
      </w:r>
      <w:r w:rsidRPr="006D5B95">
        <w:rPr>
          <w:rFonts w:ascii="Consolas" w:eastAsia="宋体" w:hAnsi="Consolas" w:cs="宋体"/>
          <w:color w:val="000000"/>
          <w:kern w:val="0"/>
          <w:szCs w:val="21"/>
        </w:rPr>
        <w:t>()</w:t>
      </w:r>
    </w:p>
    <w:p w14:paraId="7D022443"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w:t>
      </w:r>
    </w:p>
    <w:p w14:paraId="56360E35"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0000FF"/>
          <w:kern w:val="0"/>
          <w:szCs w:val="21"/>
        </w:rPr>
        <w:t>int</w:t>
      </w:r>
      <w:r w:rsidRPr="006D5B95">
        <w:rPr>
          <w:rFonts w:ascii="Consolas" w:eastAsia="宋体" w:hAnsi="Consolas" w:cs="宋体"/>
          <w:color w:val="000000"/>
          <w:kern w:val="0"/>
          <w:szCs w:val="21"/>
        </w:rPr>
        <w:t> </w:t>
      </w:r>
      <w:r w:rsidRPr="006D5B95">
        <w:rPr>
          <w:rFonts w:ascii="Consolas" w:eastAsia="宋体" w:hAnsi="Consolas" w:cs="宋体"/>
          <w:color w:val="001080"/>
          <w:kern w:val="0"/>
          <w:szCs w:val="21"/>
        </w:rPr>
        <w:t>x</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i</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j</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p</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k</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m</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n</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flag</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num</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y</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z</w:t>
      </w:r>
      <w:r w:rsidRPr="006D5B95">
        <w:rPr>
          <w:rFonts w:ascii="Consolas" w:eastAsia="宋体" w:hAnsi="Consolas" w:cs="宋体"/>
          <w:color w:val="000000"/>
          <w:kern w:val="0"/>
          <w:szCs w:val="21"/>
        </w:rPr>
        <w:t>;</w:t>
      </w:r>
    </w:p>
    <w:p w14:paraId="72CBE86F"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001080"/>
          <w:kern w:val="0"/>
          <w:szCs w:val="21"/>
        </w:rPr>
        <w:t>num</w:t>
      </w:r>
      <w:r w:rsidRPr="006D5B95">
        <w:rPr>
          <w:rFonts w:ascii="Consolas" w:eastAsia="宋体" w:hAnsi="Consolas" w:cs="宋体"/>
          <w:color w:val="000000"/>
          <w:kern w:val="0"/>
          <w:szCs w:val="21"/>
        </w:rPr>
        <w:t>=</w:t>
      </w:r>
      <w:r w:rsidRPr="006D5B95">
        <w:rPr>
          <w:rFonts w:ascii="Consolas" w:eastAsia="宋体" w:hAnsi="Consolas" w:cs="宋体"/>
          <w:color w:val="098658"/>
          <w:kern w:val="0"/>
          <w:szCs w:val="21"/>
        </w:rPr>
        <w:t>0</w:t>
      </w:r>
      <w:r w:rsidRPr="006D5B95">
        <w:rPr>
          <w:rFonts w:ascii="Consolas" w:eastAsia="宋体" w:hAnsi="Consolas" w:cs="宋体"/>
          <w:color w:val="000000"/>
          <w:kern w:val="0"/>
          <w:szCs w:val="21"/>
        </w:rPr>
        <w:t>;</w:t>
      </w:r>
    </w:p>
    <w:p w14:paraId="13A0DAB8"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001080"/>
          <w:kern w:val="0"/>
          <w:szCs w:val="21"/>
        </w:rPr>
        <w:t>flag</w:t>
      </w:r>
      <w:r w:rsidRPr="006D5B95">
        <w:rPr>
          <w:rFonts w:ascii="Consolas" w:eastAsia="宋体" w:hAnsi="Consolas" w:cs="宋体"/>
          <w:color w:val="000000"/>
          <w:kern w:val="0"/>
          <w:szCs w:val="21"/>
        </w:rPr>
        <w:t>=</w:t>
      </w:r>
      <w:r w:rsidRPr="006D5B95">
        <w:rPr>
          <w:rFonts w:ascii="Consolas" w:eastAsia="宋体" w:hAnsi="Consolas" w:cs="宋体"/>
          <w:color w:val="098658"/>
          <w:kern w:val="0"/>
          <w:szCs w:val="21"/>
        </w:rPr>
        <w:t>0</w:t>
      </w:r>
      <w:r w:rsidRPr="006D5B95">
        <w:rPr>
          <w:rFonts w:ascii="Consolas" w:eastAsia="宋体" w:hAnsi="Consolas" w:cs="宋体"/>
          <w:color w:val="000000"/>
          <w:kern w:val="0"/>
          <w:szCs w:val="21"/>
        </w:rPr>
        <w:t>;</w:t>
      </w:r>
    </w:p>
    <w:p w14:paraId="1CF38A01"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AF00DB"/>
          <w:kern w:val="0"/>
          <w:szCs w:val="21"/>
        </w:rPr>
        <w:t>for</w:t>
      </w:r>
      <w:r w:rsidRPr="006D5B95">
        <w:rPr>
          <w:rFonts w:ascii="Consolas" w:eastAsia="宋体" w:hAnsi="Consolas" w:cs="宋体"/>
          <w:color w:val="000000"/>
          <w:kern w:val="0"/>
          <w:szCs w:val="21"/>
        </w:rPr>
        <w:t> (</w:t>
      </w:r>
      <w:r w:rsidRPr="006D5B95">
        <w:rPr>
          <w:rFonts w:ascii="Consolas" w:eastAsia="宋体" w:hAnsi="Consolas" w:cs="宋体"/>
          <w:color w:val="001080"/>
          <w:kern w:val="0"/>
          <w:szCs w:val="21"/>
        </w:rPr>
        <w:t>x</w:t>
      </w:r>
      <w:r w:rsidRPr="006D5B95">
        <w:rPr>
          <w:rFonts w:ascii="Consolas" w:eastAsia="宋体" w:hAnsi="Consolas" w:cs="宋体"/>
          <w:color w:val="000000"/>
          <w:kern w:val="0"/>
          <w:szCs w:val="21"/>
        </w:rPr>
        <w:t>=</w:t>
      </w:r>
      <w:r w:rsidRPr="006D5B95">
        <w:rPr>
          <w:rFonts w:ascii="Consolas" w:eastAsia="宋体" w:hAnsi="Consolas" w:cs="宋体"/>
          <w:color w:val="098658"/>
          <w:kern w:val="0"/>
          <w:szCs w:val="21"/>
        </w:rPr>
        <w:t>400</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x</w:t>
      </w:r>
      <w:r w:rsidRPr="006D5B95">
        <w:rPr>
          <w:rFonts w:ascii="Consolas" w:eastAsia="宋体" w:hAnsi="Consolas" w:cs="宋体"/>
          <w:color w:val="000000"/>
          <w:kern w:val="0"/>
          <w:szCs w:val="21"/>
        </w:rPr>
        <w:t>&lt;=</w:t>
      </w:r>
      <w:r w:rsidRPr="006D5B95">
        <w:rPr>
          <w:rFonts w:ascii="Consolas" w:eastAsia="宋体" w:hAnsi="Consolas" w:cs="宋体"/>
          <w:color w:val="098658"/>
          <w:kern w:val="0"/>
          <w:szCs w:val="21"/>
        </w:rPr>
        <w:t>999</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x</w:t>
      </w:r>
      <w:r w:rsidRPr="006D5B95">
        <w:rPr>
          <w:rFonts w:ascii="Consolas" w:eastAsia="宋体" w:hAnsi="Consolas" w:cs="宋体"/>
          <w:color w:val="000000"/>
          <w:kern w:val="0"/>
          <w:szCs w:val="21"/>
        </w:rPr>
        <w:t>++)</w:t>
      </w:r>
    </w:p>
    <w:p w14:paraId="460214F1"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p>
    <w:p w14:paraId="58EA2D74"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AF00DB"/>
          <w:kern w:val="0"/>
          <w:szCs w:val="21"/>
        </w:rPr>
        <w:t>for</w:t>
      </w:r>
      <w:r w:rsidRPr="006D5B95">
        <w:rPr>
          <w:rFonts w:ascii="Consolas" w:eastAsia="宋体" w:hAnsi="Consolas" w:cs="宋体"/>
          <w:color w:val="000000"/>
          <w:kern w:val="0"/>
          <w:szCs w:val="21"/>
        </w:rPr>
        <w:t> (</w:t>
      </w:r>
      <w:r w:rsidRPr="006D5B95">
        <w:rPr>
          <w:rFonts w:ascii="Consolas" w:eastAsia="宋体" w:hAnsi="Consolas" w:cs="宋体"/>
          <w:color w:val="001080"/>
          <w:kern w:val="0"/>
          <w:szCs w:val="21"/>
        </w:rPr>
        <w:t>i</w:t>
      </w:r>
      <w:r w:rsidRPr="006D5B95">
        <w:rPr>
          <w:rFonts w:ascii="Consolas" w:eastAsia="宋体" w:hAnsi="Consolas" w:cs="宋体"/>
          <w:color w:val="000000"/>
          <w:kern w:val="0"/>
          <w:szCs w:val="21"/>
        </w:rPr>
        <w:t>=</w:t>
      </w:r>
      <w:r w:rsidRPr="006D5B95">
        <w:rPr>
          <w:rFonts w:ascii="Consolas" w:eastAsia="宋体" w:hAnsi="Consolas" w:cs="宋体"/>
          <w:color w:val="098658"/>
          <w:kern w:val="0"/>
          <w:szCs w:val="21"/>
        </w:rPr>
        <w:t>2</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k</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x</w:t>
      </w:r>
      <w:r w:rsidRPr="006D5B95">
        <w:rPr>
          <w:rFonts w:ascii="Consolas" w:eastAsia="宋体" w:hAnsi="Consolas" w:cs="宋体"/>
          <w:color w:val="000000"/>
          <w:kern w:val="0"/>
          <w:szCs w:val="21"/>
        </w:rPr>
        <w:t>&gt;&gt;</w:t>
      </w:r>
      <w:r w:rsidRPr="006D5B95">
        <w:rPr>
          <w:rFonts w:ascii="Consolas" w:eastAsia="宋体" w:hAnsi="Consolas" w:cs="宋体"/>
          <w:color w:val="098658"/>
          <w:kern w:val="0"/>
          <w:szCs w:val="21"/>
        </w:rPr>
        <w:t>1</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i</w:t>
      </w:r>
      <w:r w:rsidRPr="006D5B95">
        <w:rPr>
          <w:rFonts w:ascii="Consolas" w:eastAsia="宋体" w:hAnsi="Consolas" w:cs="宋体"/>
          <w:color w:val="000000"/>
          <w:kern w:val="0"/>
          <w:szCs w:val="21"/>
        </w:rPr>
        <w:t>&lt;=</w:t>
      </w:r>
      <w:r w:rsidRPr="006D5B95">
        <w:rPr>
          <w:rFonts w:ascii="Consolas" w:eastAsia="宋体" w:hAnsi="Consolas" w:cs="宋体"/>
          <w:color w:val="001080"/>
          <w:kern w:val="0"/>
          <w:szCs w:val="21"/>
        </w:rPr>
        <w:t>k</w:t>
      </w:r>
      <w:r w:rsidRPr="006D5B95">
        <w:rPr>
          <w:rFonts w:ascii="Consolas" w:eastAsia="宋体" w:hAnsi="Consolas" w:cs="宋体"/>
          <w:color w:val="000000"/>
          <w:kern w:val="0"/>
          <w:szCs w:val="21"/>
        </w:rPr>
        <w:t>&amp;&amp;</w:t>
      </w:r>
      <w:r w:rsidRPr="006D5B95">
        <w:rPr>
          <w:rFonts w:ascii="Consolas" w:eastAsia="宋体" w:hAnsi="Consolas" w:cs="宋体"/>
          <w:color w:val="001080"/>
          <w:kern w:val="0"/>
          <w:szCs w:val="21"/>
        </w:rPr>
        <w:t>flag</w:t>
      </w:r>
      <w:r w:rsidRPr="006D5B95">
        <w:rPr>
          <w:rFonts w:ascii="Consolas" w:eastAsia="宋体" w:hAnsi="Consolas" w:cs="宋体"/>
          <w:color w:val="000000"/>
          <w:kern w:val="0"/>
          <w:szCs w:val="21"/>
        </w:rPr>
        <w:t>==</w:t>
      </w:r>
      <w:r w:rsidRPr="006D5B95">
        <w:rPr>
          <w:rFonts w:ascii="Consolas" w:eastAsia="宋体" w:hAnsi="Consolas" w:cs="宋体"/>
          <w:color w:val="098658"/>
          <w:kern w:val="0"/>
          <w:szCs w:val="21"/>
        </w:rPr>
        <w:t>0</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i</w:t>
      </w:r>
      <w:r w:rsidRPr="006D5B95">
        <w:rPr>
          <w:rFonts w:ascii="Consolas" w:eastAsia="宋体" w:hAnsi="Consolas" w:cs="宋体"/>
          <w:color w:val="000000"/>
          <w:kern w:val="0"/>
          <w:szCs w:val="21"/>
        </w:rPr>
        <w:t>++)</w:t>
      </w:r>
    </w:p>
    <w:p w14:paraId="2ADE950E"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AF00DB"/>
          <w:kern w:val="0"/>
          <w:szCs w:val="21"/>
        </w:rPr>
        <w:t>if</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x</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i</w:t>
      </w:r>
      <w:r w:rsidRPr="006D5B95">
        <w:rPr>
          <w:rFonts w:ascii="Consolas" w:eastAsia="宋体" w:hAnsi="Consolas" w:cs="宋体"/>
          <w:color w:val="000000"/>
          <w:kern w:val="0"/>
          <w:szCs w:val="21"/>
        </w:rPr>
        <w:t>))</w:t>
      </w:r>
    </w:p>
    <w:p w14:paraId="380912BA"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001080"/>
          <w:kern w:val="0"/>
          <w:szCs w:val="21"/>
        </w:rPr>
        <w:t>flag</w:t>
      </w:r>
      <w:r w:rsidRPr="006D5B95">
        <w:rPr>
          <w:rFonts w:ascii="Consolas" w:eastAsia="宋体" w:hAnsi="Consolas" w:cs="宋体"/>
          <w:color w:val="000000"/>
          <w:kern w:val="0"/>
          <w:szCs w:val="21"/>
        </w:rPr>
        <w:t>=</w:t>
      </w:r>
      <w:r w:rsidRPr="006D5B95">
        <w:rPr>
          <w:rFonts w:ascii="Consolas" w:eastAsia="宋体" w:hAnsi="Consolas" w:cs="宋体"/>
          <w:color w:val="098658"/>
          <w:kern w:val="0"/>
          <w:szCs w:val="21"/>
        </w:rPr>
        <w:t>1</w:t>
      </w:r>
      <w:r w:rsidRPr="006D5B95">
        <w:rPr>
          <w:rFonts w:ascii="Consolas" w:eastAsia="宋体" w:hAnsi="Consolas" w:cs="宋体"/>
          <w:color w:val="000000"/>
          <w:kern w:val="0"/>
          <w:szCs w:val="21"/>
        </w:rPr>
        <w:t>;</w:t>
      </w:r>
    </w:p>
    <w:p w14:paraId="4F203ED7"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AF00DB"/>
          <w:kern w:val="0"/>
          <w:szCs w:val="21"/>
        </w:rPr>
        <w:t>for</w:t>
      </w:r>
      <w:r w:rsidRPr="006D5B95">
        <w:rPr>
          <w:rFonts w:ascii="Consolas" w:eastAsia="宋体" w:hAnsi="Consolas" w:cs="宋体"/>
          <w:color w:val="000000"/>
          <w:kern w:val="0"/>
          <w:szCs w:val="21"/>
        </w:rPr>
        <w:t> (</w:t>
      </w:r>
      <w:r w:rsidRPr="006D5B95">
        <w:rPr>
          <w:rFonts w:ascii="Consolas" w:eastAsia="宋体" w:hAnsi="Consolas" w:cs="宋体"/>
          <w:color w:val="001080"/>
          <w:kern w:val="0"/>
          <w:szCs w:val="21"/>
        </w:rPr>
        <w:t>j</w:t>
      </w:r>
      <w:r w:rsidRPr="006D5B95">
        <w:rPr>
          <w:rFonts w:ascii="Consolas" w:eastAsia="宋体" w:hAnsi="Consolas" w:cs="宋体"/>
          <w:color w:val="000000"/>
          <w:kern w:val="0"/>
          <w:szCs w:val="21"/>
        </w:rPr>
        <w:t>=</w:t>
      </w:r>
      <w:r w:rsidRPr="006D5B95">
        <w:rPr>
          <w:rFonts w:ascii="Consolas" w:eastAsia="宋体" w:hAnsi="Consolas" w:cs="宋体"/>
          <w:color w:val="098658"/>
          <w:kern w:val="0"/>
          <w:szCs w:val="21"/>
        </w:rPr>
        <w:t>2</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y</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x</w:t>
      </w:r>
      <w:r w:rsidRPr="006D5B95">
        <w:rPr>
          <w:rFonts w:ascii="Consolas" w:eastAsia="宋体" w:hAnsi="Consolas" w:cs="宋体"/>
          <w:color w:val="000000"/>
          <w:kern w:val="0"/>
          <w:szCs w:val="21"/>
        </w:rPr>
        <w:t>/</w:t>
      </w:r>
      <w:r w:rsidRPr="006D5B95">
        <w:rPr>
          <w:rFonts w:ascii="Consolas" w:eastAsia="宋体" w:hAnsi="Consolas" w:cs="宋体"/>
          <w:color w:val="098658"/>
          <w:kern w:val="0"/>
          <w:szCs w:val="21"/>
        </w:rPr>
        <w:t>10</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m</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y</w:t>
      </w:r>
      <w:r w:rsidRPr="006D5B95">
        <w:rPr>
          <w:rFonts w:ascii="Consolas" w:eastAsia="宋体" w:hAnsi="Consolas" w:cs="宋体"/>
          <w:color w:val="000000"/>
          <w:kern w:val="0"/>
          <w:szCs w:val="21"/>
        </w:rPr>
        <w:t>&gt;&gt;</w:t>
      </w:r>
      <w:r w:rsidRPr="006D5B95">
        <w:rPr>
          <w:rFonts w:ascii="Consolas" w:eastAsia="宋体" w:hAnsi="Consolas" w:cs="宋体"/>
          <w:color w:val="098658"/>
          <w:kern w:val="0"/>
          <w:szCs w:val="21"/>
        </w:rPr>
        <w:t>1</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j</w:t>
      </w:r>
      <w:r w:rsidRPr="006D5B95">
        <w:rPr>
          <w:rFonts w:ascii="Consolas" w:eastAsia="宋体" w:hAnsi="Consolas" w:cs="宋体"/>
          <w:color w:val="000000"/>
          <w:kern w:val="0"/>
          <w:szCs w:val="21"/>
        </w:rPr>
        <w:t>&lt;=</w:t>
      </w:r>
      <w:r w:rsidRPr="006D5B95">
        <w:rPr>
          <w:rFonts w:ascii="Consolas" w:eastAsia="宋体" w:hAnsi="Consolas" w:cs="宋体"/>
          <w:color w:val="001080"/>
          <w:kern w:val="0"/>
          <w:szCs w:val="21"/>
        </w:rPr>
        <w:t>m</w:t>
      </w:r>
      <w:r w:rsidRPr="006D5B95">
        <w:rPr>
          <w:rFonts w:ascii="Consolas" w:eastAsia="宋体" w:hAnsi="Consolas" w:cs="宋体"/>
          <w:color w:val="000000"/>
          <w:kern w:val="0"/>
          <w:szCs w:val="21"/>
        </w:rPr>
        <w:t>&amp;&amp;</w:t>
      </w:r>
      <w:r w:rsidRPr="006D5B95">
        <w:rPr>
          <w:rFonts w:ascii="Consolas" w:eastAsia="宋体" w:hAnsi="Consolas" w:cs="宋体"/>
          <w:color w:val="001080"/>
          <w:kern w:val="0"/>
          <w:szCs w:val="21"/>
        </w:rPr>
        <w:t>flag</w:t>
      </w:r>
      <w:r w:rsidRPr="006D5B95">
        <w:rPr>
          <w:rFonts w:ascii="Consolas" w:eastAsia="宋体" w:hAnsi="Consolas" w:cs="宋体"/>
          <w:color w:val="000000"/>
          <w:kern w:val="0"/>
          <w:szCs w:val="21"/>
        </w:rPr>
        <w:t>==</w:t>
      </w:r>
      <w:r w:rsidRPr="006D5B95">
        <w:rPr>
          <w:rFonts w:ascii="Consolas" w:eastAsia="宋体" w:hAnsi="Consolas" w:cs="宋体"/>
          <w:color w:val="098658"/>
          <w:kern w:val="0"/>
          <w:szCs w:val="21"/>
        </w:rPr>
        <w:t>1</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j</w:t>
      </w:r>
      <w:r w:rsidRPr="006D5B95">
        <w:rPr>
          <w:rFonts w:ascii="Consolas" w:eastAsia="宋体" w:hAnsi="Consolas" w:cs="宋体"/>
          <w:color w:val="000000"/>
          <w:kern w:val="0"/>
          <w:szCs w:val="21"/>
        </w:rPr>
        <w:t>++)</w:t>
      </w:r>
    </w:p>
    <w:p w14:paraId="23178CB5"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AF00DB"/>
          <w:kern w:val="0"/>
          <w:szCs w:val="21"/>
        </w:rPr>
        <w:t>if</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y</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j</w:t>
      </w:r>
      <w:r w:rsidRPr="006D5B95">
        <w:rPr>
          <w:rFonts w:ascii="Consolas" w:eastAsia="宋体" w:hAnsi="Consolas" w:cs="宋体"/>
          <w:color w:val="000000"/>
          <w:kern w:val="0"/>
          <w:szCs w:val="21"/>
        </w:rPr>
        <w:t>))</w:t>
      </w:r>
    </w:p>
    <w:p w14:paraId="597DC3FC"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001080"/>
          <w:kern w:val="0"/>
          <w:szCs w:val="21"/>
        </w:rPr>
        <w:t>flag</w:t>
      </w:r>
      <w:r w:rsidRPr="006D5B95">
        <w:rPr>
          <w:rFonts w:ascii="Consolas" w:eastAsia="宋体" w:hAnsi="Consolas" w:cs="宋体"/>
          <w:color w:val="000000"/>
          <w:kern w:val="0"/>
          <w:szCs w:val="21"/>
        </w:rPr>
        <w:t>=</w:t>
      </w:r>
      <w:r w:rsidRPr="006D5B95">
        <w:rPr>
          <w:rFonts w:ascii="Consolas" w:eastAsia="宋体" w:hAnsi="Consolas" w:cs="宋体"/>
          <w:color w:val="098658"/>
          <w:kern w:val="0"/>
          <w:szCs w:val="21"/>
        </w:rPr>
        <w:t>2</w:t>
      </w:r>
      <w:r w:rsidRPr="006D5B95">
        <w:rPr>
          <w:rFonts w:ascii="Consolas" w:eastAsia="宋体" w:hAnsi="Consolas" w:cs="宋体"/>
          <w:color w:val="000000"/>
          <w:kern w:val="0"/>
          <w:szCs w:val="21"/>
        </w:rPr>
        <w:t>;</w:t>
      </w:r>
    </w:p>
    <w:p w14:paraId="48D47848"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AF00DB"/>
          <w:kern w:val="0"/>
          <w:szCs w:val="21"/>
        </w:rPr>
        <w:t>for</w:t>
      </w:r>
      <w:r w:rsidRPr="006D5B95">
        <w:rPr>
          <w:rFonts w:ascii="Consolas" w:eastAsia="宋体" w:hAnsi="Consolas" w:cs="宋体"/>
          <w:color w:val="000000"/>
          <w:kern w:val="0"/>
          <w:szCs w:val="21"/>
        </w:rPr>
        <w:t> (</w:t>
      </w:r>
      <w:r w:rsidRPr="006D5B95">
        <w:rPr>
          <w:rFonts w:ascii="Consolas" w:eastAsia="宋体" w:hAnsi="Consolas" w:cs="宋体"/>
          <w:color w:val="001080"/>
          <w:kern w:val="0"/>
          <w:szCs w:val="21"/>
        </w:rPr>
        <w:t>p</w:t>
      </w:r>
      <w:r w:rsidRPr="006D5B95">
        <w:rPr>
          <w:rFonts w:ascii="Consolas" w:eastAsia="宋体" w:hAnsi="Consolas" w:cs="宋体"/>
          <w:color w:val="000000"/>
          <w:kern w:val="0"/>
          <w:szCs w:val="21"/>
        </w:rPr>
        <w:t>=</w:t>
      </w:r>
      <w:r w:rsidRPr="006D5B95">
        <w:rPr>
          <w:rFonts w:ascii="Consolas" w:eastAsia="宋体" w:hAnsi="Consolas" w:cs="宋体"/>
          <w:color w:val="098658"/>
          <w:kern w:val="0"/>
          <w:szCs w:val="21"/>
        </w:rPr>
        <w:t>2</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z</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x</w:t>
      </w:r>
      <w:r w:rsidRPr="006D5B95">
        <w:rPr>
          <w:rFonts w:ascii="Consolas" w:eastAsia="宋体" w:hAnsi="Consolas" w:cs="宋体"/>
          <w:color w:val="000000"/>
          <w:kern w:val="0"/>
          <w:szCs w:val="21"/>
        </w:rPr>
        <w:t>/</w:t>
      </w:r>
      <w:r w:rsidRPr="006D5B95">
        <w:rPr>
          <w:rFonts w:ascii="Consolas" w:eastAsia="宋体" w:hAnsi="Consolas" w:cs="宋体"/>
          <w:color w:val="098658"/>
          <w:kern w:val="0"/>
          <w:szCs w:val="21"/>
        </w:rPr>
        <w:t>100</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n</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z</w:t>
      </w:r>
      <w:r w:rsidRPr="006D5B95">
        <w:rPr>
          <w:rFonts w:ascii="Consolas" w:eastAsia="宋体" w:hAnsi="Consolas" w:cs="宋体"/>
          <w:color w:val="000000"/>
          <w:kern w:val="0"/>
          <w:szCs w:val="21"/>
        </w:rPr>
        <w:t>&gt;&gt;</w:t>
      </w:r>
      <w:r w:rsidRPr="006D5B95">
        <w:rPr>
          <w:rFonts w:ascii="Consolas" w:eastAsia="宋体" w:hAnsi="Consolas" w:cs="宋体"/>
          <w:color w:val="098658"/>
          <w:kern w:val="0"/>
          <w:szCs w:val="21"/>
        </w:rPr>
        <w:t>1</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p</w:t>
      </w:r>
      <w:r w:rsidRPr="006D5B95">
        <w:rPr>
          <w:rFonts w:ascii="Consolas" w:eastAsia="宋体" w:hAnsi="Consolas" w:cs="宋体"/>
          <w:color w:val="000000"/>
          <w:kern w:val="0"/>
          <w:szCs w:val="21"/>
        </w:rPr>
        <w:t>&lt;=</w:t>
      </w:r>
      <w:r w:rsidRPr="006D5B95">
        <w:rPr>
          <w:rFonts w:ascii="Consolas" w:eastAsia="宋体" w:hAnsi="Consolas" w:cs="宋体"/>
          <w:color w:val="001080"/>
          <w:kern w:val="0"/>
          <w:szCs w:val="21"/>
        </w:rPr>
        <w:t>n</w:t>
      </w:r>
      <w:r w:rsidRPr="006D5B95">
        <w:rPr>
          <w:rFonts w:ascii="Consolas" w:eastAsia="宋体" w:hAnsi="Consolas" w:cs="宋体"/>
          <w:color w:val="000000"/>
          <w:kern w:val="0"/>
          <w:szCs w:val="21"/>
        </w:rPr>
        <w:t>&amp;&amp;</w:t>
      </w:r>
      <w:r w:rsidRPr="006D5B95">
        <w:rPr>
          <w:rFonts w:ascii="Consolas" w:eastAsia="宋体" w:hAnsi="Consolas" w:cs="宋体"/>
          <w:color w:val="001080"/>
          <w:kern w:val="0"/>
          <w:szCs w:val="21"/>
        </w:rPr>
        <w:t>flag</w:t>
      </w:r>
      <w:r w:rsidRPr="006D5B95">
        <w:rPr>
          <w:rFonts w:ascii="Consolas" w:eastAsia="宋体" w:hAnsi="Consolas" w:cs="宋体"/>
          <w:color w:val="000000"/>
          <w:kern w:val="0"/>
          <w:szCs w:val="21"/>
        </w:rPr>
        <w:t>==</w:t>
      </w:r>
      <w:r w:rsidRPr="006D5B95">
        <w:rPr>
          <w:rFonts w:ascii="Consolas" w:eastAsia="宋体" w:hAnsi="Consolas" w:cs="宋体"/>
          <w:color w:val="098658"/>
          <w:kern w:val="0"/>
          <w:szCs w:val="21"/>
        </w:rPr>
        <w:t>2</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p</w:t>
      </w:r>
      <w:r w:rsidRPr="006D5B95">
        <w:rPr>
          <w:rFonts w:ascii="Consolas" w:eastAsia="宋体" w:hAnsi="Consolas" w:cs="宋体"/>
          <w:color w:val="000000"/>
          <w:kern w:val="0"/>
          <w:szCs w:val="21"/>
        </w:rPr>
        <w:t>++)</w:t>
      </w:r>
    </w:p>
    <w:p w14:paraId="1A1744EA"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AF00DB"/>
          <w:kern w:val="0"/>
          <w:szCs w:val="21"/>
        </w:rPr>
        <w:t>if</w:t>
      </w:r>
      <w:r w:rsidRPr="006D5B95">
        <w:rPr>
          <w:rFonts w:ascii="Consolas" w:eastAsia="宋体" w:hAnsi="Consolas" w:cs="宋体"/>
          <w:color w:val="000000"/>
          <w:kern w:val="0"/>
          <w:szCs w:val="21"/>
        </w:rPr>
        <w:t> (!(</w:t>
      </w:r>
      <w:r w:rsidRPr="006D5B95">
        <w:rPr>
          <w:rFonts w:ascii="Consolas" w:eastAsia="宋体" w:hAnsi="Consolas" w:cs="宋体"/>
          <w:color w:val="001080"/>
          <w:kern w:val="0"/>
          <w:szCs w:val="21"/>
        </w:rPr>
        <w:t>z</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p</w:t>
      </w:r>
      <w:r w:rsidRPr="006D5B95">
        <w:rPr>
          <w:rFonts w:ascii="Consolas" w:eastAsia="宋体" w:hAnsi="Consolas" w:cs="宋体"/>
          <w:color w:val="000000"/>
          <w:kern w:val="0"/>
          <w:szCs w:val="21"/>
        </w:rPr>
        <w:t>))</w:t>
      </w:r>
    </w:p>
    <w:p w14:paraId="09BB87EC"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001080"/>
          <w:kern w:val="0"/>
          <w:szCs w:val="21"/>
        </w:rPr>
        <w:t>flag</w:t>
      </w:r>
      <w:r w:rsidRPr="006D5B95">
        <w:rPr>
          <w:rFonts w:ascii="Consolas" w:eastAsia="宋体" w:hAnsi="Consolas" w:cs="宋体"/>
          <w:color w:val="000000"/>
          <w:kern w:val="0"/>
          <w:szCs w:val="21"/>
        </w:rPr>
        <w:t>=</w:t>
      </w:r>
      <w:r w:rsidRPr="006D5B95">
        <w:rPr>
          <w:rFonts w:ascii="Consolas" w:eastAsia="宋体" w:hAnsi="Consolas" w:cs="宋体"/>
          <w:color w:val="098658"/>
          <w:kern w:val="0"/>
          <w:szCs w:val="21"/>
        </w:rPr>
        <w:t>3</w:t>
      </w:r>
      <w:r w:rsidRPr="006D5B95">
        <w:rPr>
          <w:rFonts w:ascii="Consolas" w:eastAsia="宋体" w:hAnsi="Consolas" w:cs="宋体"/>
          <w:color w:val="000000"/>
          <w:kern w:val="0"/>
          <w:szCs w:val="21"/>
        </w:rPr>
        <w:t>;                                                    </w:t>
      </w:r>
    </w:p>
    <w:p w14:paraId="7A5A2413"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AF00DB"/>
          <w:kern w:val="0"/>
          <w:szCs w:val="21"/>
        </w:rPr>
        <w:t>if</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flag</w:t>
      </w:r>
      <w:r w:rsidRPr="006D5B95">
        <w:rPr>
          <w:rFonts w:ascii="Consolas" w:eastAsia="宋体" w:hAnsi="Consolas" w:cs="宋体"/>
          <w:color w:val="000000"/>
          <w:kern w:val="0"/>
          <w:szCs w:val="21"/>
        </w:rPr>
        <w:t>==</w:t>
      </w:r>
      <w:r w:rsidRPr="006D5B95">
        <w:rPr>
          <w:rFonts w:ascii="Consolas" w:eastAsia="宋体" w:hAnsi="Consolas" w:cs="宋体"/>
          <w:color w:val="098658"/>
          <w:kern w:val="0"/>
          <w:szCs w:val="21"/>
        </w:rPr>
        <w:t>3</w:t>
      </w:r>
      <w:r w:rsidRPr="006D5B95">
        <w:rPr>
          <w:rFonts w:ascii="Consolas" w:eastAsia="宋体" w:hAnsi="Consolas" w:cs="宋体"/>
          <w:color w:val="000000"/>
          <w:kern w:val="0"/>
          <w:szCs w:val="21"/>
        </w:rPr>
        <w:t>){</w:t>
      </w:r>
    </w:p>
    <w:p w14:paraId="6F26E7B5"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001080"/>
          <w:kern w:val="0"/>
          <w:szCs w:val="21"/>
        </w:rPr>
        <w:t>num</w:t>
      </w:r>
      <w:r w:rsidRPr="006D5B95">
        <w:rPr>
          <w:rFonts w:ascii="Consolas" w:eastAsia="宋体" w:hAnsi="Consolas" w:cs="宋体"/>
          <w:color w:val="000000"/>
          <w:kern w:val="0"/>
          <w:szCs w:val="21"/>
        </w:rPr>
        <w:t>++;</w:t>
      </w:r>
    </w:p>
    <w:p w14:paraId="4293FFDE"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p>
    <w:p w14:paraId="42CBBDE4" w14:textId="5A02AA01"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001080"/>
          <w:kern w:val="0"/>
          <w:szCs w:val="21"/>
        </w:rPr>
        <w:t>flag</w:t>
      </w:r>
      <w:r w:rsidRPr="006D5B95">
        <w:rPr>
          <w:rFonts w:ascii="Consolas" w:eastAsia="宋体" w:hAnsi="Consolas" w:cs="宋体"/>
          <w:color w:val="000000"/>
          <w:kern w:val="0"/>
          <w:szCs w:val="21"/>
        </w:rPr>
        <w:t>=</w:t>
      </w:r>
      <w:r w:rsidRPr="006D5B95">
        <w:rPr>
          <w:rFonts w:ascii="Consolas" w:eastAsia="宋体" w:hAnsi="Consolas" w:cs="宋体"/>
          <w:color w:val="098658"/>
          <w:kern w:val="0"/>
          <w:szCs w:val="21"/>
        </w:rPr>
        <w:t>0</w:t>
      </w:r>
      <w:r w:rsidRPr="006D5B95">
        <w:rPr>
          <w:rFonts w:ascii="Consolas" w:eastAsia="宋体" w:hAnsi="Consolas" w:cs="宋体"/>
          <w:color w:val="000000"/>
          <w:kern w:val="0"/>
          <w:szCs w:val="21"/>
        </w:rPr>
        <w:t>;</w:t>
      </w:r>
    </w:p>
    <w:p w14:paraId="1D40B04B" w14:textId="01054913"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p>
    <w:p w14:paraId="55B7E644"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795E26"/>
          <w:kern w:val="0"/>
          <w:szCs w:val="21"/>
        </w:rPr>
        <w:t>printf</w:t>
      </w:r>
      <w:r w:rsidRPr="006D5B95">
        <w:rPr>
          <w:rFonts w:ascii="Consolas" w:eastAsia="宋体" w:hAnsi="Consolas" w:cs="宋体"/>
          <w:color w:val="000000"/>
          <w:kern w:val="0"/>
          <w:szCs w:val="21"/>
        </w:rPr>
        <w:t>(</w:t>
      </w:r>
      <w:r w:rsidRPr="006D5B95">
        <w:rPr>
          <w:rFonts w:ascii="Consolas" w:eastAsia="宋体" w:hAnsi="Consolas" w:cs="宋体"/>
          <w:color w:val="A31515"/>
          <w:kern w:val="0"/>
          <w:szCs w:val="21"/>
        </w:rPr>
        <w:t>"%d"</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num</w:t>
      </w:r>
      <w:r w:rsidRPr="006D5B95">
        <w:rPr>
          <w:rFonts w:ascii="Consolas" w:eastAsia="宋体" w:hAnsi="Consolas" w:cs="宋体"/>
          <w:color w:val="000000"/>
          <w:kern w:val="0"/>
          <w:szCs w:val="21"/>
        </w:rPr>
        <w:t>);</w:t>
      </w:r>
    </w:p>
    <w:p w14:paraId="0B09A150" w14:textId="12D57FAB"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795E26"/>
          <w:kern w:val="0"/>
          <w:szCs w:val="21"/>
        </w:rPr>
        <w:t>getchar</w:t>
      </w:r>
      <w:r w:rsidRPr="006D5B95">
        <w:rPr>
          <w:rFonts w:ascii="Consolas" w:eastAsia="宋体" w:hAnsi="Consolas" w:cs="宋体"/>
          <w:color w:val="000000"/>
          <w:kern w:val="0"/>
          <w:szCs w:val="21"/>
        </w:rPr>
        <w:t>();</w:t>
      </w:r>
    </w:p>
    <w:p w14:paraId="0B7E2F0A"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AF00DB"/>
          <w:kern w:val="0"/>
          <w:szCs w:val="21"/>
        </w:rPr>
        <w:t>return</w:t>
      </w:r>
      <w:r w:rsidRPr="006D5B95">
        <w:rPr>
          <w:rFonts w:ascii="Consolas" w:eastAsia="宋体" w:hAnsi="Consolas" w:cs="宋体"/>
          <w:color w:val="000000"/>
          <w:kern w:val="0"/>
          <w:szCs w:val="21"/>
        </w:rPr>
        <w:t> </w:t>
      </w:r>
      <w:r w:rsidRPr="006D5B95">
        <w:rPr>
          <w:rFonts w:ascii="Consolas" w:eastAsia="宋体" w:hAnsi="Consolas" w:cs="宋体"/>
          <w:color w:val="098658"/>
          <w:kern w:val="0"/>
          <w:szCs w:val="21"/>
        </w:rPr>
        <w:t>0</w:t>
      </w:r>
      <w:r w:rsidRPr="006D5B95">
        <w:rPr>
          <w:rFonts w:ascii="Consolas" w:eastAsia="宋体" w:hAnsi="Consolas" w:cs="宋体"/>
          <w:color w:val="000000"/>
          <w:kern w:val="0"/>
          <w:szCs w:val="21"/>
        </w:rPr>
        <w:t>;</w:t>
      </w:r>
    </w:p>
    <w:p w14:paraId="02DF5639" w14:textId="3BB65C74" w:rsidR="006D5B95" w:rsidRPr="006D5B95" w:rsidRDefault="00221DC9" w:rsidP="006D5B95">
      <w:pPr>
        <w:widowControl/>
        <w:shd w:val="clear" w:color="auto" w:fill="FFFFFF"/>
        <w:spacing w:line="285" w:lineRule="atLeast"/>
        <w:jc w:val="left"/>
        <w:rPr>
          <w:rFonts w:ascii="Consolas" w:eastAsia="宋体" w:hAnsi="Consolas" w:cs="宋体"/>
          <w:color w:val="000000"/>
          <w:kern w:val="0"/>
          <w:szCs w:val="21"/>
        </w:rPr>
      </w:pPr>
      <w:r w:rsidRPr="00221DC9">
        <w:rPr>
          <w:noProof/>
          <w:sz w:val="24"/>
          <w:szCs w:val="24"/>
        </w:rPr>
        <w:drawing>
          <wp:anchor distT="0" distB="0" distL="114300" distR="114300" simplePos="0" relativeHeight="251662336" behindDoc="0" locked="0" layoutInCell="1" allowOverlap="1" wp14:anchorId="380E1693" wp14:editId="54980CCF">
            <wp:simplePos x="0" y="0"/>
            <wp:positionH relativeFrom="margin">
              <wp:align>left</wp:align>
            </wp:positionH>
            <wp:positionV relativeFrom="paragraph">
              <wp:posOffset>288925</wp:posOffset>
            </wp:positionV>
            <wp:extent cx="4438650" cy="1247775"/>
            <wp:effectExtent l="0" t="0" r="0" b="9525"/>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38650" cy="1247775"/>
                    </a:xfrm>
                    <a:prstGeom prst="rect">
                      <a:avLst/>
                    </a:prstGeom>
                  </pic:spPr>
                </pic:pic>
              </a:graphicData>
            </a:graphic>
            <wp14:sizeRelV relativeFrom="margin">
              <wp14:pctHeight>0</wp14:pctHeight>
            </wp14:sizeRelV>
          </wp:anchor>
        </w:drawing>
      </w:r>
      <w:r w:rsidR="006D5B95" w:rsidRPr="006D5B95">
        <w:rPr>
          <w:rFonts w:ascii="Consolas" w:eastAsia="宋体" w:hAnsi="Consolas" w:cs="宋体"/>
          <w:color w:val="000000"/>
          <w:kern w:val="0"/>
          <w:szCs w:val="21"/>
        </w:rPr>
        <w:t>}</w:t>
      </w:r>
    </w:p>
    <w:p w14:paraId="43642C86" w14:textId="305831F1" w:rsidR="006D5B95" w:rsidRDefault="00221DC9" w:rsidP="00CE3AE3">
      <w:pPr>
        <w:spacing w:line="320" w:lineRule="exact"/>
        <w:jc w:val="left"/>
        <w:rPr>
          <w:sz w:val="24"/>
          <w:szCs w:val="24"/>
        </w:rPr>
      </w:pPr>
      <w:r>
        <w:rPr>
          <w:rFonts w:hint="eastAsia"/>
          <w:sz w:val="24"/>
          <w:szCs w:val="24"/>
        </w:rPr>
        <w:t>按照原程序的方法验证一个合数，</w:t>
      </w:r>
      <w:r w:rsidR="00283B19">
        <w:rPr>
          <w:rFonts w:hint="eastAsia"/>
          <w:sz w:val="24"/>
          <w:szCs w:val="24"/>
        </w:rPr>
        <w:t>然后依次验证该合数去掉最低位数是不是合数，如果都是合数，那么num加1，最后得到的num就是纯粹合数的个数。</w:t>
      </w:r>
    </w:p>
    <w:p w14:paraId="4280A5D2" w14:textId="5C6636C3" w:rsidR="00283B19" w:rsidRDefault="00283B19" w:rsidP="00CE3AE3">
      <w:pPr>
        <w:spacing w:line="320" w:lineRule="exact"/>
        <w:jc w:val="left"/>
        <w:rPr>
          <w:sz w:val="24"/>
          <w:szCs w:val="24"/>
        </w:rPr>
      </w:pPr>
    </w:p>
    <w:p w14:paraId="7BC893C0" w14:textId="77777777" w:rsidR="00283B19" w:rsidRPr="00283B19" w:rsidRDefault="00283B19" w:rsidP="00283B19">
      <w:pPr>
        <w:ind w:firstLine="420"/>
        <w:rPr>
          <w:rFonts w:ascii="Times New Roman" w:eastAsia="宋体" w:hAnsi="Times New Roman" w:cs="Times New Roman"/>
          <w:b/>
          <w:sz w:val="24"/>
          <w:szCs w:val="24"/>
        </w:rPr>
      </w:pPr>
      <w:r w:rsidRPr="00283B19">
        <w:rPr>
          <w:rFonts w:ascii="Times New Roman" w:eastAsia="宋体" w:hAnsi="Times New Roman" w:cs="Times New Roman"/>
          <w:b/>
          <w:sz w:val="24"/>
          <w:szCs w:val="24"/>
        </w:rPr>
        <w:t>3</w:t>
      </w:r>
      <w:r w:rsidRPr="00283B19">
        <w:rPr>
          <w:rFonts w:ascii="Times New Roman" w:eastAsia="宋体" w:hAnsi="宋体" w:cs="Times New Roman"/>
          <w:b/>
          <w:sz w:val="24"/>
          <w:szCs w:val="24"/>
        </w:rPr>
        <w:t>．程</w:t>
      </w:r>
      <w:r w:rsidRPr="00283B19">
        <w:rPr>
          <w:rFonts w:ascii="Times New Roman" w:eastAsia="宋体" w:hAnsi="宋体" w:cs="Times New Roman" w:hint="eastAsia"/>
          <w:b/>
          <w:sz w:val="24"/>
          <w:szCs w:val="24"/>
        </w:rPr>
        <w:t>序</w:t>
      </w:r>
      <w:r w:rsidRPr="00283B19">
        <w:rPr>
          <w:rFonts w:ascii="Times New Roman" w:eastAsia="宋体" w:hAnsi="宋体" w:cs="Times New Roman"/>
          <w:b/>
          <w:sz w:val="24"/>
          <w:szCs w:val="24"/>
        </w:rPr>
        <w:t>设计</w:t>
      </w:r>
    </w:p>
    <w:p w14:paraId="58D936FE" w14:textId="7ACD2811" w:rsidR="00283B19" w:rsidRPr="00283B19" w:rsidRDefault="00283B19" w:rsidP="00283B19">
      <w:pPr>
        <w:spacing w:line="360" w:lineRule="auto"/>
        <w:ind w:firstLine="420"/>
        <w:rPr>
          <w:rFonts w:ascii="Times New Roman" w:eastAsia="宋体" w:hAnsi="宋体" w:cs="Times New Roman"/>
          <w:sz w:val="24"/>
          <w:szCs w:val="24"/>
        </w:rPr>
      </w:pPr>
      <w:r w:rsidRPr="00283B19">
        <w:rPr>
          <w:rFonts w:ascii="Times New Roman" w:eastAsia="宋体" w:hAnsi="宋体" w:cs="Times New Roman" w:hint="eastAsia"/>
          <w:sz w:val="24"/>
          <w:szCs w:val="24"/>
        </w:rPr>
        <w:t>（</w:t>
      </w:r>
      <w:r w:rsidRPr="00283B19">
        <w:rPr>
          <w:rFonts w:ascii="Times New Roman" w:eastAsia="宋体" w:hAnsi="宋体" w:cs="Times New Roman" w:hint="eastAsia"/>
          <w:sz w:val="24"/>
          <w:szCs w:val="24"/>
        </w:rPr>
        <w:t>1</w:t>
      </w:r>
      <w:r w:rsidRPr="00283B19">
        <w:rPr>
          <w:rFonts w:ascii="Times New Roman" w:eastAsia="宋体" w:hAnsi="宋体" w:cs="Times New Roman" w:hint="eastAsia"/>
          <w:sz w:val="24"/>
          <w:szCs w:val="24"/>
        </w:rPr>
        <w:t>）</w:t>
      </w:r>
      <w:r w:rsidRPr="00283B19">
        <w:rPr>
          <w:rFonts w:ascii="Times New Roman" w:eastAsia="宋体" w:hAnsi="宋体" w:cs="Times New Roman" w:hint="eastAsia"/>
          <w:sz w:val="24"/>
          <w:szCs w:val="24"/>
        </w:rPr>
        <w:t xml:space="preserve"> </w:t>
      </w:r>
      <w:r w:rsidRPr="00283B19">
        <w:rPr>
          <w:rFonts w:ascii="Times New Roman" w:eastAsia="宋体" w:hAnsi="宋体" w:cs="Times New Roman" w:hint="eastAsia"/>
          <w:sz w:val="24"/>
          <w:szCs w:val="24"/>
        </w:rPr>
        <w:t>假设工资税金按以下方法计算：</w:t>
      </w:r>
      <w:r w:rsidRPr="00283B19">
        <w:rPr>
          <w:rFonts w:ascii="Times New Roman" w:eastAsia="宋体" w:hAnsi="宋体" w:cs="Times New Roman" w:hint="eastAsia"/>
          <w:sz w:val="24"/>
          <w:szCs w:val="24"/>
        </w:rPr>
        <w:t xml:space="preserve">x </w:t>
      </w:r>
      <w:r w:rsidRPr="00283B19">
        <w:rPr>
          <w:rFonts w:ascii="Times New Roman" w:eastAsia="宋体" w:hAnsi="宋体" w:cs="Times New Roman" w:hint="eastAsia"/>
          <w:sz w:val="24"/>
          <w:szCs w:val="24"/>
        </w:rPr>
        <w:t>＜</w:t>
      </w:r>
      <w:r w:rsidRPr="00283B19">
        <w:rPr>
          <w:rFonts w:ascii="Times New Roman" w:eastAsia="宋体" w:hAnsi="宋体" w:cs="Times New Roman" w:hint="eastAsia"/>
          <w:sz w:val="24"/>
          <w:szCs w:val="24"/>
        </w:rPr>
        <w:t xml:space="preserve"> 1000</w:t>
      </w:r>
      <w:r w:rsidRPr="00283B19">
        <w:rPr>
          <w:rFonts w:ascii="Times New Roman" w:eastAsia="宋体" w:hAnsi="宋体" w:cs="Times New Roman" w:hint="eastAsia"/>
          <w:sz w:val="24"/>
          <w:szCs w:val="24"/>
        </w:rPr>
        <w:t>元，不收取税金；</w:t>
      </w:r>
      <w:r w:rsidRPr="00283B19">
        <w:rPr>
          <w:rFonts w:ascii="Times New Roman" w:eastAsia="宋体" w:hAnsi="宋体" w:cs="Times New Roman" w:hint="eastAsia"/>
          <w:sz w:val="24"/>
          <w:szCs w:val="24"/>
        </w:rPr>
        <w:t xml:space="preserve">1000 </w:t>
      </w:r>
      <w:r w:rsidRPr="00283B19">
        <w:rPr>
          <w:rFonts w:ascii="Times New Roman" w:eastAsia="宋体" w:hAnsi="宋体" w:cs="Times New Roman" w:hint="eastAsia"/>
          <w:sz w:val="24"/>
          <w:szCs w:val="24"/>
        </w:rPr>
        <w:t>≤</w:t>
      </w:r>
      <w:r w:rsidRPr="00283B19">
        <w:rPr>
          <w:rFonts w:ascii="Times New Roman" w:eastAsia="宋体" w:hAnsi="宋体" w:cs="Times New Roman" w:hint="eastAsia"/>
          <w:sz w:val="24"/>
          <w:szCs w:val="24"/>
        </w:rPr>
        <w:t xml:space="preserve"> x </w:t>
      </w:r>
      <w:r w:rsidRPr="00283B19">
        <w:rPr>
          <w:rFonts w:ascii="Times New Roman" w:eastAsia="宋体" w:hAnsi="宋体" w:cs="Times New Roman" w:hint="eastAsia"/>
          <w:sz w:val="24"/>
          <w:szCs w:val="24"/>
        </w:rPr>
        <w:t>＜</w:t>
      </w:r>
      <w:r w:rsidRPr="00283B19">
        <w:rPr>
          <w:rFonts w:ascii="Times New Roman" w:eastAsia="宋体" w:hAnsi="宋体" w:cs="Times New Roman" w:hint="eastAsia"/>
          <w:sz w:val="24"/>
          <w:szCs w:val="24"/>
        </w:rPr>
        <w:t xml:space="preserve"> 2000</w:t>
      </w:r>
      <w:r w:rsidRPr="00283B19">
        <w:rPr>
          <w:rFonts w:ascii="Times New Roman" w:eastAsia="宋体" w:hAnsi="宋体" w:cs="Times New Roman" w:hint="eastAsia"/>
          <w:sz w:val="24"/>
          <w:szCs w:val="24"/>
        </w:rPr>
        <w:t>，收取</w:t>
      </w:r>
      <w:r w:rsidRPr="00283B19">
        <w:rPr>
          <w:rFonts w:ascii="Times New Roman" w:eastAsia="宋体" w:hAnsi="宋体" w:cs="Times New Roman" w:hint="eastAsia"/>
          <w:sz w:val="24"/>
          <w:szCs w:val="24"/>
        </w:rPr>
        <w:t>5%</w:t>
      </w:r>
      <w:r w:rsidRPr="00283B19">
        <w:rPr>
          <w:rFonts w:ascii="Times New Roman" w:eastAsia="宋体" w:hAnsi="宋体" w:cs="Times New Roman" w:hint="eastAsia"/>
          <w:sz w:val="24"/>
          <w:szCs w:val="24"/>
        </w:rPr>
        <w:t>的税金；</w:t>
      </w:r>
      <w:r w:rsidRPr="00283B19">
        <w:rPr>
          <w:rFonts w:ascii="Times New Roman" w:eastAsia="宋体" w:hAnsi="宋体" w:cs="Times New Roman" w:hint="eastAsia"/>
          <w:sz w:val="24"/>
          <w:szCs w:val="24"/>
        </w:rPr>
        <w:t xml:space="preserve">2000 </w:t>
      </w:r>
      <w:r w:rsidRPr="00283B19">
        <w:rPr>
          <w:rFonts w:ascii="Times New Roman" w:eastAsia="宋体" w:hAnsi="宋体" w:cs="Times New Roman" w:hint="eastAsia"/>
          <w:sz w:val="24"/>
          <w:szCs w:val="24"/>
        </w:rPr>
        <w:t>≤</w:t>
      </w:r>
      <w:r w:rsidRPr="00283B19">
        <w:rPr>
          <w:rFonts w:ascii="Times New Roman" w:eastAsia="宋体" w:hAnsi="宋体" w:cs="Times New Roman" w:hint="eastAsia"/>
          <w:sz w:val="24"/>
          <w:szCs w:val="24"/>
        </w:rPr>
        <w:t xml:space="preserve"> x </w:t>
      </w:r>
      <w:r w:rsidRPr="00283B19">
        <w:rPr>
          <w:rFonts w:ascii="Times New Roman" w:eastAsia="宋体" w:hAnsi="宋体" w:cs="Times New Roman" w:hint="eastAsia"/>
          <w:sz w:val="24"/>
          <w:szCs w:val="24"/>
        </w:rPr>
        <w:t>＜</w:t>
      </w:r>
      <w:r w:rsidRPr="00283B19">
        <w:rPr>
          <w:rFonts w:ascii="Times New Roman" w:eastAsia="宋体" w:hAnsi="宋体" w:cs="Times New Roman" w:hint="eastAsia"/>
          <w:sz w:val="24"/>
          <w:szCs w:val="24"/>
        </w:rPr>
        <w:t xml:space="preserve"> 3000</w:t>
      </w:r>
      <w:r w:rsidRPr="00283B19">
        <w:rPr>
          <w:rFonts w:ascii="Times New Roman" w:eastAsia="宋体" w:hAnsi="宋体" w:cs="Times New Roman" w:hint="eastAsia"/>
          <w:sz w:val="24"/>
          <w:szCs w:val="24"/>
        </w:rPr>
        <w:t>，收取</w:t>
      </w:r>
      <w:r w:rsidRPr="00283B19">
        <w:rPr>
          <w:rFonts w:ascii="Times New Roman" w:eastAsia="宋体" w:hAnsi="宋体" w:cs="Times New Roman" w:hint="eastAsia"/>
          <w:sz w:val="24"/>
          <w:szCs w:val="24"/>
        </w:rPr>
        <w:t>10%</w:t>
      </w:r>
      <w:r w:rsidRPr="00283B19">
        <w:rPr>
          <w:rFonts w:ascii="Times New Roman" w:eastAsia="宋体" w:hAnsi="宋体" w:cs="Times New Roman" w:hint="eastAsia"/>
          <w:sz w:val="24"/>
          <w:szCs w:val="24"/>
        </w:rPr>
        <w:t>的税金；</w:t>
      </w:r>
      <w:r w:rsidRPr="00283B19">
        <w:rPr>
          <w:rFonts w:ascii="Times New Roman" w:eastAsia="宋体" w:hAnsi="宋体" w:cs="Times New Roman" w:hint="eastAsia"/>
          <w:sz w:val="24"/>
          <w:szCs w:val="24"/>
        </w:rPr>
        <w:t xml:space="preserve">3000 </w:t>
      </w:r>
      <w:r w:rsidRPr="00283B19">
        <w:rPr>
          <w:rFonts w:ascii="Times New Roman" w:eastAsia="宋体" w:hAnsi="宋体" w:cs="Times New Roman" w:hint="eastAsia"/>
          <w:sz w:val="24"/>
          <w:szCs w:val="24"/>
        </w:rPr>
        <w:t>≤</w:t>
      </w:r>
      <w:r w:rsidRPr="00283B19">
        <w:rPr>
          <w:rFonts w:ascii="Times New Roman" w:eastAsia="宋体" w:hAnsi="宋体" w:cs="Times New Roman" w:hint="eastAsia"/>
          <w:sz w:val="24"/>
          <w:szCs w:val="24"/>
        </w:rPr>
        <w:t xml:space="preserve"> x </w:t>
      </w:r>
      <w:r w:rsidRPr="00283B19">
        <w:rPr>
          <w:rFonts w:ascii="Times New Roman" w:eastAsia="宋体" w:hAnsi="宋体" w:cs="Times New Roman" w:hint="eastAsia"/>
          <w:sz w:val="24"/>
          <w:szCs w:val="24"/>
        </w:rPr>
        <w:t>＜</w:t>
      </w:r>
      <w:r w:rsidRPr="00283B19">
        <w:rPr>
          <w:rFonts w:ascii="Times New Roman" w:eastAsia="宋体" w:hAnsi="宋体" w:cs="Times New Roman" w:hint="eastAsia"/>
          <w:sz w:val="24"/>
          <w:szCs w:val="24"/>
        </w:rPr>
        <w:t xml:space="preserve"> 4000</w:t>
      </w:r>
      <w:r w:rsidRPr="00283B19">
        <w:rPr>
          <w:rFonts w:ascii="Times New Roman" w:eastAsia="宋体" w:hAnsi="宋体" w:cs="Times New Roman" w:hint="eastAsia"/>
          <w:sz w:val="24"/>
          <w:szCs w:val="24"/>
        </w:rPr>
        <w:t>，收取</w:t>
      </w:r>
      <w:r w:rsidRPr="00283B19">
        <w:rPr>
          <w:rFonts w:ascii="Times New Roman" w:eastAsia="宋体" w:hAnsi="宋体" w:cs="Times New Roman" w:hint="eastAsia"/>
          <w:sz w:val="24"/>
          <w:szCs w:val="24"/>
        </w:rPr>
        <w:t>15%</w:t>
      </w:r>
      <w:r w:rsidRPr="00283B19">
        <w:rPr>
          <w:rFonts w:ascii="Times New Roman" w:eastAsia="宋体" w:hAnsi="宋体" w:cs="Times New Roman" w:hint="eastAsia"/>
          <w:sz w:val="24"/>
          <w:szCs w:val="24"/>
        </w:rPr>
        <w:t>的税金；</w:t>
      </w:r>
      <w:r w:rsidRPr="00283B19">
        <w:rPr>
          <w:rFonts w:ascii="Times New Roman" w:eastAsia="宋体" w:hAnsi="宋体" w:cs="Times New Roman" w:hint="eastAsia"/>
          <w:sz w:val="24"/>
          <w:szCs w:val="24"/>
        </w:rPr>
        <w:t xml:space="preserve">4000 </w:t>
      </w:r>
      <w:r w:rsidRPr="00283B19">
        <w:rPr>
          <w:rFonts w:ascii="Times New Roman" w:eastAsia="宋体" w:hAnsi="宋体" w:cs="Times New Roman" w:hint="eastAsia"/>
          <w:sz w:val="24"/>
          <w:szCs w:val="24"/>
        </w:rPr>
        <w:t>≤</w:t>
      </w:r>
      <w:r w:rsidRPr="00283B19">
        <w:rPr>
          <w:rFonts w:ascii="Times New Roman" w:eastAsia="宋体" w:hAnsi="宋体" w:cs="Times New Roman" w:hint="eastAsia"/>
          <w:sz w:val="24"/>
          <w:szCs w:val="24"/>
        </w:rPr>
        <w:t xml:space="preserve"> x </w:t>
      </w:r>
      <w:r w:rsidRPr="00283B19">
        <w:rPr>
          <w:rFonts w:ascii="Times New Roman" w:eastAsia="宋体" w:hAnsi="宋体" w:cs="Times New Roman" w:hint="eastAsia"/>
          <w:sz w:val="24"/>
          <w:szCs w:val="24"/>
        </w:rPr>
        <w:t>＜</w:t>
      </w:r>
      <w:r w:rsidRPr="00283B19">
        <w:rPr>
          <w:rFonts w:ascii="Times New Roman" w:eastAsia="宋体" w:hAnsi="宋体" w:cs="Times New Roman" w:hint="eastAsia"/>
          <w:sz w:val="24"/>
          <w:szCs w:val="24"/>
        </w:rPr>
        <w:t xml:space="preserve"> 5000</w:t>
      </w:r>
      <w:r w:rsidRPr="00283B19">
        <w:rPr>
          <w:rFonts w:ascii="Times New Roman" w:eastAsia="宋体" w:hAnsi="宋体" w:cs="Times New Roman" w:hint="eastAsia"/>
          <w:sz w:val="24"/>
          <w:szCs w:val="24"/>
        </w:rPr>
        <w:t>，收取</w:t>
      </w:r>
      <w:r w:rsidRPr="00283B19">
        <w:rPr>
          <w:rFonts w:ascii="Times New Roman" w:eastAsia="宋体" w:hAnsi="宋体" w:cs="Times New Roman" w:hint="eastAsia"/>
          <w:sz w:val="24"/>
          <w:szCs w:val="24"/>
        </w:rPr>
        <w:t>20%</w:t>
      </w:r>
      <w:r w:rsidRPr="00283B19">
        <w:rPr>
          <w:rFonts w:ascii="Times New Roman" w:eastAsia="宋体" w:hAnsi="宋体" w:cs="Times New Roman" w:hint="eastAsia"/>
          <w:sz w:val="24"/>
          <w:szCs w:val="24"/>
        </w:rPr>
        <w:t>的税金；</w:t>
      </w:r>
      <w:r w:rsidRPr="00283B19">
        <w:rPr>
          <w:rFonts w:ascii="Times New Roman" w:eastAsia="宋体" w:hAnsi="宋体" w:cs="Times New Roman" w:hint="eastAsia"/>
          <w:sz w:val="24"/>
          <w:szCs w:val="24"/>
        </w:rPr>
        <w:t>x</w:t>
      </w:r>
      <w:r w:rsidRPr="00283B19">
        <w:rPr>
          <w:rFonts w:ascii="Times New Roman" w:eastAsia="宋体" w:hAnsi="宋体" w:cs="Times New Roman" w:hint="eastAsia"/>
          <w:sz w:val="24"/>
          <w:szCs w:val="24"/>
        </w:rPr>
        <w:t>＞</w:t>
      </w:r>
      <w:r w:rsidRPr="00283B19">
        <w:rPr>
          <w:rFonts w:ascii="Times New Roman" w:eastAsia="宋体" w:hAnsi="宋体" w:cs="Times New Roman" w:hint="eastAsia"/>
          <w:sz w:val="24"/>
          <w:szCs w:val="24"/>
        </w:rPr>
        <w:t>5000</w:t>
      </w:r>
      <w:r w:rsidRPr="00283B19">
        <w:rPr>
          <w:rFonts w:ascii="Times New Roman" w:eastAsia="宋体" w:hAnsi="宋体" w:cs="Times New Roman" w:hint="eastAsia"/>
          <w:sz w:val="24"/>
          <w:szCs w:val="24"/>
        </w:rPr>
        <w:t>，</w:t>
      </w:r>
      <w:r w:rsidRPr="00283B19">
        <w:rPr>
          <w:rFonts w:ascii="Times New Roman" w:eastAsia="宋体" w:hAnsi="宋体" w:cs="Times New Roman" w:hint="eastAsia"/>
          <w:sz w:val="24"/>
          <w:szCs w:val="24"/>
        </w:rPr>
        <w:lastRenderedPageBreak/>
        <w:t>收取</w:t>
      </w:r>
      <w:r w:rsidRPr="00283B19">
        <w:rPr>
          <w:rFonts w:ascii="Times New Roman" w:eastAsia="宋体" w:hAnsi="宋体" w:cs="Times New Roman" w:hint="eastAsia"/>
          <w:sz w:val="24"/>
          <w:szCs w:val="24"/>
        </w:rPr>
        <w:t>25%</w:t>
      </w:r>
      <w:r w:rsidRPr="00283B19">
        <w:rPr>
          <w:rFonts w:ascii="Times New Roman" w:eastAsia="宋体" w:hAnsi="宋体" w:cs="Times New Roman" w:hint="eastAsia"/>
          <w:sz w:val="24"/>
          <w:szCs w:val="24"/>
        </w:rPr>
        <w:t>的税金。（注意税金的计算按照阶梯计税法，比如，工资为</w:t>
      </w:r>
      <w:r w:rsidRPr="00283B19">
        <w:rPr>
          <w:rFonts w:ascii="Times New Roman" w:eastAsia="宋体" w:hAnsi="宋体" w:cs="Times New Roman" w:hint="eastAsia"/>
          <w:sz w:val="24"/>
          <w:szCs w:val="24"/>
        </w:rPr>
        <w:t>4</w:t>
      </w:r>
      <w:r w:rsidRPr="00283B19">
        <w:rPr>
          <w:rFonts w:ascii="Times New Roman" w:eastAsia="宋体" w:hAnsi="宋体" w:cs="Times New Roman"/>
          <w:sz w:val="24"/>
          <w:szCs w:val="24"/>
        </w:rPr>
        <w:t>500</w:t>
      </w:r>
      <w:r w:rsidRPr="00283B19">
        <w:rPr>
          <w:rFonts w:ascii="Times New Roman" w:eastAsia="宋体" w:hAnsi="宋体" w:cs="Times New Roman" w:hint="eastAsia"/>
          <w:sz w:val="24"/>
          <w:szCs w:val="24"/>
        </w:rPr>
        <w:t>，那么税金</w:t>
      </w:r>
      <w:r w:rsidRPr="00283B19">
        <w:rPr>
          <w:rFonts w:ascii="Times New Roman" w:eastAsia="宋体" w:hAnsi="宋体" w:cs="Times New Roman" w:hint="eastAsia"/>
          <w:sz w:val="24"/>
          <w:szCs w:val="24"/>
        </w:rPr>
        <w:t>=</w:t>
      </w:r>
      <w:r w:rsidRPr="00283B19">
        <w:rPr>
          <w:rFonts w:ascii="Times New Roman" w:eastAsia="宋体" w:hAnsi="宋体" w:cs="Times New Roman"/>
          <w:sz w:val="24"/>
          <w:szCs w:val="24"/>
        </w:rPr>
        <w:t>1000*5% + 1000*10% + 1000*15% + 501*20%</w:t>
      </w:r>
      <w:r w:rsidRPr="00283B19">
        <w:rPr>
          <w:rFonts w:ascii="Times New Roman" w:eastAsia="宋体" w:hAnsi="宋体" w:cs="Times New Roman" w:hint="eastAsia"/>
          <w:sz w:val="24"/>
          <w:szCs w:val="24"/>
        </w:rPr>
        <w:t>）。编写一个程序</w:t>
      </w:r>
      <w:r w:rsidRPr="00283B19">
        <w:rPr>
          <w:rFonts w:ascii="Times New Roman" w:eastAsia="宋体" w:hAnsi="宋体" w:cs="Times New Roman" w:hint="eastAsia"/>
          <w:sz w:val="24"/>
          <w:szCs w:val="24"/>
        </w:rPr>
        <w:t>,</w:t>
      </w:r>
      <w:r w:rsidRPr="00283B19">
        <w:rPr>
          <w:rFonts w:ascii="Times New Roman" w:eastAsia="宋体" w:hAnsi="宋体" w:cs="Times New Roman" w:hint="eastAsia"/>
          <w:sz w:val="24"/>
          <w:szCs w:val="24"/>
        </w:rPr>
        <w:t>输入工资金额，输出应收取税金额度，要求分别用</w:t>
      </w:r>
      <w:r w:rsidRPr="00283B19">
        <w:rPr>
          <w:rFonts w:ascii="Times New Roman" w:eastAsia="宋体" w:hAnsi="宋体" w:cs="Times New Roman" w:hint="eastAsia"/>
          <w:sz w:val="24"/>
          <w:szCs w:val="24"/>
        </w:rPr>
        <w:t>if</w:t>
      </w:r>
      <w:r w:rsidRPr="00283B19">
        <w:rPr>
          <w:rFonts w:ascii="Times New Roman" w:eastAsia="宋体" w:hAnsi="宋体" w:cs="Times New Roman" w:hint="eastAsia"/>
          <w:sz w:val="24"/>
          <w:szCs w:val="24"/>
        </w:rPr>
        <w:t>语句和</w:t>
      </w:r>
      <w:r w:rsidRPr="00283B19">
        <w:rPr>
          <w:rFonts w:ascii="Times New Roman" w:eastAsia="宋体" w:hAnsi="宋体" w:cs="Times New Roman" w:hint="eastAsia"/>
          <w:sz w:val="24"/>
          <w:szCs w:val="24"/>
        </w:rPr>
        <w:t>switch</w:t>
      </w:r>
      <w:r w:rsidRPr="00283B19">
        <w:rPr>
          <w:rFonts w:ascii="Times New Roman" w:eastAsia="宋体" w:hAnsi="宋体" w:cs="Times New Roman" w:hint="eastAsia"/>
          <w:sz w:val="24"/>
          <w:szCs w:val="24"/>
        </w:rPr>
        <w:t>语句来实现。</w:t>
      </w:r>
    </w:p>
    <w:p w14:paraId="0D4BDFC3" w14:textId="5360F7CF" w:rsidR="0062105C" w:rsidRPr="0062105C" w:rsidRDefault="00283B19" w:rsidP="0062105C">
      <w:pPr>
        <w:snapToGrid w:val="0"/>
        <w:spacing w:line="360" w:lineRule="auto"/>
        <w:rPr>
          <w:rFonts w:ascii="Times New Roman" w:eastAsia="宋体" w:hAnsi="Times New Roman" w:cs="Times New Roman"/>
          <w:b/>
          <w:sz w:val="24"/>
          <w:szCs w:val="24"/>
        </w:rPr>
      </w:pPr>
      <w:r>
        <w:rPr>
          <w:sz w:val="24"/>
          <w:szCs w:val="24"/>
        </w:rPr>
        <w:tab/>
      </w:r>
      <w:r>
        <w:rPr>
          <w:sz w:val="24"/>
          <w:szCs w:val="24"/>
        </w:rPr>
        <w:tab/>
      </w:r>
      <w:r w:rsidR="0062105C" w:rsidRPr="0062105C">
        <w:rPr>
          <w:rFonts w:ascii="Times New Roman" w:eastAsia="宋体" w:hAnsi="宋体" w:cs="Times New Roman"/>
          <w:b/>
          <w:sz w:val="24"/>
          <w:szCs w:val="24"/>
        </w:rPr>
        <w:t>解答：</w:t>
      </w:r>
    </w:p>
    <w:p w14:paraId="584FCFFF" w14:textId="00134C55" w:rsidR="00283B19" w:rsidRPr="0062105C" w:rsidRDefault="0062105C" w:rsidP="0062105C">
      <w:pPr>
        <w:pStyle w:val="a8"/>
        <w:numPr>
          <w:ilvl w:val="0"/>
          <w:numId w:val="7"/>
        </w:numPr>
        <w:spacing w:line="320" w:lineRule="exact"/>
        <w:ind w:firstLineChars="0"/>
        <w:jc w:val="left"/>
        <w:rPr>
          <w:rFonts w:ascii="Times New Roman" w:eastAsia="宋体" w:hAnsi="宋体" w:cs="Times New Roman"/>
          <w:sz w:val="24"/>
          <w:szCs w:val="24"/>
        </w:rPr>
      </w:pPr>
      <w:r w:rsidRPr="0062105C">
        <w:rPr>
          <w:noProof/>
          <w:sz w:val="24"/>
          <w:szCs w:val="24"/>
        </w:rPr>
        <w:drawing>
          <wp:anchor distT="0" distB="0" distL="114300" distR="114300" simplePos="0" relativeHeight="251663360" behindDoc="0" locked="0" layoutInCell="1" allowOverlap="1" wp14:anchorId="62F90D01" wp14:editId="7F640D07">
            <wp:simplePos x="0" y="0"/>
            <wp:positionH relativeFrom="margin">
              <wp:align>center</wp:align>
            </wp:positionH>
            <wp:positionV relativeFrom="paragraph">
              <wp:posOffset>247015</wp:posOffset>
            </wp:positionV>
            <wp:extent cx="4305521" cy="6286823"/>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05521" cy="6286823"/>
                    </a:xfrm>
                    <a:prstGeom prst="rect">
                      <a:avLst/>
                    </a:prstGeom>
                  </pic:spPr>
                </pic:pic>
              </a:graphicData>
            </a:graphic>
            <wp14:sizeRelH relativeFrom="page">
              <wp14:pctWidth>0</wp14:pctWidth>
            </wp14:sizeRelH>
            <wp14:sizeRelV relativeFrom="page">
              <wp14:pctHeight>0</wp14:pctHeight>
            </wp14:sizeRelV>
          </wp:anchor>
        </w:drawing>
      </w:r>
      <w:r w:rsidRPr="0062105C">
        <w:rPr>
          <w:rFonts w:ascii="Times New Roman" w:eastAsia="宋体" w:hAnsi="宋体" w:cs="Times New Roman"/>
          <w:sz w:val="24"/>
          <w:szCs w:val="24"/>
        </w:rPr>
        <w:t>算法流程如图</w:t>
      </w:r>
      <w:r w:rsidRPr="0062105C">
        <w:rPr>
          <w:rFonts w:ascii="Times New Roman" w:eastAsia="宋体" w:hAnsi="Times New Roman" w:cs="Times New Roman"/>
          <w:sz w:val="24"/>
          <w:szCs w:val="24"/>
        </w:rPr>
        <w:t>2.1</w:t>
      </w:r>
      <w:r w:rsidRPr="0062105C">
        <w:rPr>
          <w:rFonts w:ascii="Times New Roman" w:eastAsia="宋体" w:hAnsi="宋体" w:cs="Times New Roman"/>
          <w:sz w:val="24"/>
          <w:szCs w:val="24"/>
        </w:rPr>
        <w:t>所示。</w:t>
      </w:r>
    </w:p>
    <w:p w14:paraId="45841AA6" w14:textId="342B0879" w:rsidR="0062105C" w:rsidRPr="00885843" w:rsidRDefault="0062105C" w:rsidP="0062105C">
      <w:pPr>
        <w:snapToGrid w:val="0"/>
        <w:jc w:val="center"/>
        <w:rPr>
          <w:rFonts w:eastAsia="黑体"/>
          <w:sz w:val="24"/>
        </w:rPr>
      </w:pPr>
      <w:r w:rsidRPr="00885843">
        <w:rPr>
          <w:rFonts w:eastAsia="黑体"/>
          <w:sz w:val="24"/>
        </w:rPr>
        <w:t>图</w:t>
      </w:r>
      <w:r>
        <w:rPr>
          <w:rFonts w:eastAsia="黑体"/>
          <w:sz w:val="24"/>
        </w:rPr>
        <w:t>2</w:t>
      </w:r>
      <w:r w:rsidRPr="00885843">
        <w:rPr>
          <w:rFonts w:eastAsia="黑体"/>
          <w:sz w:val="24"/>
        </w:rPr>
        <w:t xml:space="preserve">-1 </w:t>
      </w:r>
      <w:r w:rsidRPr="00885843">
        <w:rPr>
          <w:rFonts w:eastAsia="黑体"/>
          <w:sz w:val="24"/>
        </w:rPr>
        <w:t>编程题</w:t>
      </w:r>
      <w:r w:rsidRPr="00885843">
        <w:rPr>
          <w:rFonts w:eastAsia="黑体"/>
          <w:sz w:val="24"/>
        </w:rPr>
        <w:t>1</w:t>
      </w:r>
      <w:r w:rsidRPr="00885843">
        <w:rPr>
          <w:rFonts w:eastAsia="黑体"/>
          <w:sz w:val="24"/>
        </w:rPr>
        <w:t>的程序流程图</w:t>
      </w:r>
    </w:p>
    <w:p w14:paraId="2687B34C" w14:textId="77777777" w:rsidR="0062105C" w:rsidRDefault="0062105C" w:rsidP="0062105C">
      <w:pPr>
        <w:spacing w:line="320" w:lineRule="exact"/>
        <w:ind w:left="840"/>
        <w:jc w:val="left"/>
        <w:rPr>
          <w:sz w:val="24"/>
          <w:szCs w:val="24"/>
        </w:rPr>
      </w:pPr>
    </w:p>
    <w:p w14:paraId="216660DF" w14:textId="4214798B" w:rsidR="0062105C" w:rsidRDefault="0062105C" w:rsidP="0062105C">
      <w:pPr>
        <w:spacing w:line="320" w:lineRule="exact"/>
        <w:ind w:left="840"/>
        <w:jc w:val="left"/>
        <w:rPr>
          <w:sz w:val="24"/>
          <w:szCs w:val="24"/>
        </w:rPr>
      </w:pPr>
      <w:r>
        <w:rPr>
          <w:rFonts w:hint="eastAsia"/>
          <w:sz w:val="24"/>
          <w:szCs w:val="24"/>
        </w:rPr>
        <w:t>2</w:t>
      </w:r>
      <w:r>
        <w:rPr>
          <w:sz w:val="24"/>
          <w:szCs w:val="24"/>
        </w:rPr>
        <w:t>)</w:t>
      </w:r>
      <w:r>
        <w:rPr>
          <w:rFonts w:hint="eastAsia"/>
          <w:sz w:val="24"/>
          <w:szCs w:val="24"/>
        </w:rPr>
        <w:t>程序清单：</w:t>
      </w:r>
    </w:p>
    <w:p w14:paraId="2230ED17"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AF00DB"/>
          <w:kern w:val="0"/>
          <w:szCs w:val="21"/>
        </w:rPr>
        <w:t>#include</w:t>
      </w:r>
      <w:r w:rsidRPr="0062105C">
        <w:rPr>
          <w:rFonts w:ascii="Consolas" w:eastAsia="宋体" w:hAnsi="Consolas" w:cs="宋体"/>
          <w:color w:val="A31515"/>
          <w:kern w:val="0"/>
          <w:szCs w:val="21"/>
        </w:rPr>
        <w:t>&lt;stdio.h&gt;</w:t>
      </w:r>
    </w:p>
    <w:p w14:paraId="4A04615F"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AF00DB"/>
          <w:kern w:val="0"/>
          <w:szCs w:val="21"/>
        </w:rPr>
        <w:t>#define</w:t>
      </w:r>
      <w:r w:rsidRPr="0062105C">
        <w:rPr>
          <w:rFonts w:ascii="Consolas" w:eastAsia="宋体" w:hAnsi="Consolas" w:cs="宋体"/>
          <w:color w:val="0000FF"/>
          <w:kern w:val="0"/>
          <w:szCs w:val="21"/>
        </w:rPr>
        <w:t> BASE1 </w:t>
      </w:r>
      <w:r w:rsidRPr="0062105C">
        <w:rPr>
          <w:rFonts w:ascii="Consolas" w:eastAsia="宋体" w:hAnsi="Consolas" w:cs="宋体"/>
          <w:color w:val="098658"/>
          <w:kern w:val="0"/>
          <w:szCs w:val="21"/>
        </w:rPr>
        <w:t>1000</w:t>
      </w:r>
    </w:p>
    <w:p w14:paraId="2518676F"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AF00DB"/>
          <w:kern w:val="0"/>
          <w:szCs w:val="21"/>
        </w:rPr>
        <w:lastRenderedPageBreak/>
        <w:t>#define</w:t>
      </w:r>
      <w:r w:rsidRPr="0062105C">
        <w:rPr>
          <w:rFonts w:ascii="Consolas" w:eastAsia="宋体" w:hAnsi="Consolas" w:cs="宋体"/>
          <w:color w:val="0000FF"/>
          <w:kern w:val="0"/>
          <w:szCs w:val="21"/>
        </w:rPr>
        <w:t> BASE2 </w:t>
      </w:r>
      <w:r w:rsidRPr="0062105C">
        <w:rPr>
          <w:rFonts w:ascii="Consolas" w:eastAsia="宋体" w:hAnsi="Consolas" w:cs="宋体"/>
          <w:color w:val="098658"/>
          <w:kern w:val="0"/>
          <w:szCs w:val="21"/>
        </w:rPr>
        <w:t>2000</w:t>
      </w:r>
    </w:p>
    <w:p w14:paraId="3444D2B5"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AF00DB"/>
          <w:kern w:val="0"/>
          <w:szCs w:val="21"/>
        </w:rPr>
        <w:t>#define</w:t>
      </w:r>
      <w:r w:rsidRPr="0062105C">
        <w:rPr>
          <w:rFonts w:ascii="Consolas" w:eastAsia="宋体" w:hAnsi="Consolas" w:cs="宋体"/>
          <w:color w:val="0000FF"/>
          <w:kern w:val="0"/>
          <w:szCs w:val="21"/>
        </w:rPr>
        <w:t> BASE3 </w:t>
      </w:r>
      <w:r w:rsidRPr="0062105C">
        <w:rPr>
          <w:rFonts w:ascii="Consolas" w:eastAsia="宋体" w:hAnsi="Consolas" w:cs="宋体"/>
          <w:color w:val="098658"/>
          <w:kern w:val="0"/>
          <w:szCs w:val="21"/>
        </w:rPr>
        <w:t>3000</w:t>
      </w:r>
    </w:p>
    <w:p w14:paraId="4F544B3C"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AF00DB"/>
          <w:kern w:val="0"/>
          <w:szCs w:val="21"/>
        </w:rPr>
        <w:t>#define</w:t>
      </w:r>
      <w:r w:rsidRPr="0062105C">
        <w:rPr>
          <w:rFonts w:ascii="Consolas" w:eastAsia="宋体" w:hAnsi="Consolas" w:cs="宋体"/>
          <w:color w:val="0000FF"/>
          <w:kern w:val="0"/>
          <w:szCs w:val="21"/>
        </w:rPr>
        <w:t> BASE4 </w:t>
      </w:r>
      <w:r w:rsidRPr="0062105C">
        <w:rPr>
          <w:rFonts w:ascii="Consolas" w:eastAsia="宋体" w:hAnsi="Consolas" w:cs="宋体"/>
          <w:color w:val="098658"/>
          <w:kern w:val="0"/>
          <w:szCs w:val="21"/>
        </w:rPr>
        <w:t>4000</w:t>
      </w:r>
    </w:p>
    <w:p w14:paraId="6FD722B2"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AF00DB"/>
          <w:kern w:val="0"/>
          <w:szCs w:val="21"/>
        </w:rPr>
        <w:t>#define</w:t>
      </w:r>
      <w:r w:rsidRPr="0062105C">
        <w:rPr>
          <w:rFonts w:ascii="Consolas" w:eastAsia="宋体" w:hAnsi="Consolas" w:cs="宋体"/>
          <w:color w:val="0000FF"/>
          <w:kern w:val="0"/>
          <w:szCs w:val="21"/>
        </w:rPr>
        <w:t> BASE5 </w:t>
      </w:r>
      <w:r w:rsidRPr="0062105C">
        <w:rPr>
          <w:rFonts w:ascii="Consolas" w:eastAsia="宋体" w:hAnsi="Consolas" w:cs="宋体"/>
          <w:color w:val="098658"/>
          <w:kern w:val="0"/>
          <w:szCs w:val="21"/>
        </w:rPr>
        <w:t>5000</w:t>
      </w:r>
    </w:p>
    <w:p w14:paraId="2B5B0811"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AF00DB"/>
          <w:kern w:val="0"/>
          <w:szCs w:val="21"/>
        </w:rPr>
        <w:t>#define</w:t>
      </w:r>
      <w:r w:rsidRPr="0062105C">
        <w:rPr>
          <w:rFonts w:ascii="Consolas" w:eastAsia="宋体" w:hAnsi="Consolas" w:cs="宋体"/>
          <w:color w:val="0000FF"/>
          <w:kern w:val="0"/>
          <w:szCs w:val="21"/>
        </w:rPr>
        <w:t> S1 </w:t>
      </w:r>
      <w:r w:rsidRPr="0062105C">
        <w:rPr>
          <w:rFonts w:ascii="Consolas" w:eastAsia="宋体" w:hAnsi="Consolas" w:cs="宋体"/>
          <w:color w:val="098658"/>
          <w:kern w:val="0"/>
          <w:szCs w:val="21"/>
        </w:rPr>
        <w:t>50</w:t>
      </w:r>
    </w:p>
    <w:p w14:paraId="5E514253"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AF00DB"/>
          <w:kern w:val="0"/>
          <w:szCs w:val="21"/>
        </w:rPr>
        <w:t>#define</w:t>
      </w:r>
      <w:r w:rsidRPr="0062105C">
        <w:rPr>
          <w:rFonts w:ascii="Consolas" w:eastAsia="宋体" w:hAnsi="Consolas" w:cs="宋体"/>
          <w:color w:val="0000FF"/>
          <w:kern w:val="0"/>
          <w:szCs w:val="21"/>
        </w:rPr>
        <w:t> S2 </w:t>
      </w:r>
      <w:r w:rsidRPr="0062105C">
        <w:rPr>
          <w:rFonts w:ascii="Consolas" w:eastAsia="宋体" w:hAnsi="Consolas" w:cs="宋体"/>
          <w:color w:val="098658"/>
          <w:kern w:val="0"/>
          <w:szCs w:val="21"/>
        </w:rPr>
        <w:t>150</w:t>
      </w:r>
    </w:p>
    <w:p w14:paraId="6E6A554C"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AF00DB"/>
          <w:kern w:val="0"/>
          <w:szCs w:val="21"/>
        </w:rPr>
        <w:t>#define</w:t>
      </w:r>
      <w:r w:rsidRPr="0062105C">
        <w:rPr>
          <w:rFonts w:ascii="Consolas" w:eastAsia="宋体" w:hAnsi="Consolas" w:cs="宋体"/>
          <w:color w:val="0000FF"/>
          <w:kern w:val="0"/>
          <w:szCs w:val="21"/>
        </w:rPr>
        <w:t> S3 </w:t>
      </w:r>
      <w:r w:rsidRPr="0062105C">
        <w:rPr>
          <w:rFonts w:ascii="Consolas" w:eastAsia="宋体" w:hAnsi="Consolas" w:cs="宋体"/>
          <w:color w:val="098658"/>
          <w:kern w:val="0"/>
          <w:szCs w:val="21"/>
        </w:rPr>
        <w:t>300</w:t>
      </w:r>
    </w:p>
    <w:p w14:paraId="00573B13"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AF00DB"/>
          <w:kern w:val="0"/>
          <w:szCs w:val="21"/>
        </w:rPr>
        <w:t>#define</w:t>
      </w:r>
      <w:r w:rsidRPr="0062105C">
        <w:rPr>
          <w:rFonts w:ascii="Consolas" w:eastAsia="宋体" w:hAnsi="Consolas" w:cs="宋体"/>
          <w:color w:val="0000FF"/>
          <w:kern w:val="0"/>
          <w:szCs w:val="21"/>
        </w:rPr>
        <w:t> S4 </w:t>
      </w:r>
      <w:r w:rsidRPr="0062105C">
        <w:rPr>
          <w:rFonts w:ascii="Consolas" w:eastAsia="宋体" w:hAnsi="Consolas" w:cs="宋体"/>
          <w:color w:val="098658"/>
          <w:kern w:val="0"/>
          <w:szCs w:val="21"/>
        </w:rPr>
        <w:t>500</w:t>
      </w:r>
    </w:p>
    <w:p w14:paraId="2D820220"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FF"/>
          <w:kern w:val="0"/>
          <w:szCs w:val="21"/>
        </w:rPr>
        <w:t>int</w:t>
      </w:r>
      <w:r w:rsidRPr="0062105C">
        <w:rPr>
          <w:rFonts w:ascii="Consolas" w:eastAsia="宋体" w:hAnsi="Consolas" w:cs="宋体"/>
          <w:color w:val="000000"/>
          <w:kern w:val="0"/>
          <w:szCs w:val="21"/>
        </w:rPr>
        <w:t> </w:t>
      </w:r>
      <w:r w:rsidRPr="0062105C">
        <w:rPr>
          <w:rFonts w:ascii="Consolas" w:eastAsia="宋体" w:hAnsi="Consolas" w:cs="宋体"/>
          <w:color w:val="795E26"/>
          <w:kern w:val="0"/>
          <w:szCs w:val="21"/>
        </w:rPr>
        <w:t>main</w:t>
      </w:r>
      <w:r w:rsidRPr="0062105C">
        <w:rPr>
          <w:rFonts w:ascii="Consolas" w:eastAsia="宋体" w:hAnsi="Consolas" w:cs="宋体"/>
          <w:color w:val="000000"/>
          <w:kern w:val="0"/>
          <w:szCs w:val="21"/>
        </w:rPr>
        <w:t>()</w:t>
      </w:r>
    </w:p>
    <w:p w14:paraId="6F983E45"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w:t>
      </w:r>
    </w:p>
    <w:p w14:paraId="3E99D195"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    </w:t>
      </w:r>
      <w:r w:rsidRPr="0062105C">
        <w:rPr>
          <w:rFonts w:ascii="Consolas" w:eastAsia="宋体" w:hAnsi="Consolas" w:cs="宋体"/>
          <w:color w:val="0000FF"/>
          <w:kern w:val="0"/>
          <w:szCs w:val="21"/>
        </w:rPr>
        <w:t>int</w:t>
      </w:r>
      <w:r w:rsidRPr="0062105C">
        <w:rPr>
          <w:rFonts w:ascii="Consolas" w:eastAsia="宋体" w:hAnsi="Consolas" w:cs="宋体"/>
          <w:color w:val="000000"/>
          <w:kern w:val="0"/>
          <w:szCs w:val="21"/>
        </w:rPr>
        <w:t> </w:t>
      </w:r>
      <w:r w:rsidRPr="0062105C">
        <w:rPr>
          <w:rFonts w:ascii="Consolas" w:eastAsia="宋体" w:hAnsi="Consolas" w:cs="宋体"/>
          <w:color w:val="001080"/>
          <w:kern w:val="0"/>
          <w:szCs w:val="21"/>
        </w:rPr>
        <w:t>salary</w:t>
      </w:r>
      <w:r w:rsidRPr="0062105C">
        <w:rPr>
          <w:rFonts w:ascii="Consolas" w:eastAsia="宋体" w:hAnsi="Consolas" w:cs="宋体"/>
          <w:color w:val="000000"/>
          <w:kern w:val="0"/>
          <w:szCs w:val="21"/>
        </w:rPr>
        <w:t>;</w:t>
      </w:r>
    </w:p>
    <w:p w14:paraId="2E0A05FD"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    </w:t>
      </w:r>
      <w:r w:rsidRPr="0062105C">
        <w:rPr>
          <w:rFonts w:ascii="Consolas" w:eastAsia="宋体" w:hAnsi="Consolas" w:cs="宋体"/>
          <w:color w:val="0000FF"/>
          <w:kern w:val="0"/>
          <w:szCs w:val="21"/>
        </w:rPr>
        <w:t>int</w:t>
      </w:r>
      <w:r w:rsidRPr="0062105C">
        <w:rPr>
          <w:rFonts w:ascii="Consolas" w:eastAsia="宋体" w:hAnsi="Consolas" w:cs="宋体"/>
          <w:color w:val="000000"/>
          <w:kern w:val="0"/>
          <w:szCs w:val="21"/>
        </w:rPr>
        <w:t> </w:t>
      </w:r>
      <w:r w:rsidRPr="0062105C">
        <w:rPr>
          <w:rFonts w:ascii="Consolas" w:eastAsia="宋体" w:hAnsi="Consolas" w:cs="宋体"/>
          <w:color w:val="001080"/>
          <w:kern w:val="0"/>
          <w:szCs w:val="21"/>
        </w:rPr>
        <w:t>rate</w:t>
      </w:r>
      <w:r w:rsidRPr="0062105C">
        <w:rPr>
          <w:rFonts w:ascii="Consolas" w:eastAsia="宋体" w:hAnsi="Consolas" w:cs="宋体"/>
          <w:color w:val="000000"/>
          <w:kern w:val="0"/>
          <w:szCs w:val="21"/>
        </w:rPr>
        <w:t>;</w:t>
      </w:r>
    </w:p>
    <w:p w14:paraId="519491FA"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    </w:t>
      </w:r>
    </w:p>
    <w:p w14:paraId="4BB10035"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    </w:t>
      </w:r>
      <w:r w:rsidRPr="0062105C">
        <w:rPr>
          <w:rFonts w:ascii="Consolas" w:eastAsia="宋体" w:hAnsi="Consolas" w:cs="宋体"/>
          <w:color w:val="795E26"/>
          <w:kern w:val="0"/>
          <w:szCs w:val="21"/>
        </w:rPr>
        <w:t>printf</w:t>
      </w:r>
      <w:r w:rsidRPr="0062105C">
        <w:rPr>
          <w:rFonts w:ascii="Consolas" w:eastAsia="宋体" w:hAnsi="Consolas" w:cs="宋体"/>
          <w:color w:val="000000"/>
          <w:kern w:val="0"/>
          <w:szCs w:val="21"/>
        </w:rPr>
        <w:t>(</w:t>
      </w:r>
      <w:r w:rsidRPr="0062105C">
        <w:rPr>
          <w:rFonts w:ascii="Consolas" w:eastAsia="宋体" w:hAnsi="Consolas" w:cs="宋体"/>
          <w:color w:val="A31515"/>
          <w:kern w:val="0"/>
          <w:szCs w:val="21"/>
        </w:rPr>
        <w:t>"input your salary:"</w:t>
      </w:r>
      <w:r w:rsidRPr="0062105C">
        <w:rPr>
          <w:rFonts w:ascii="Consolas" w:eastAsia="宋体" w:hAnsi="Consolas" w:cs="宋体"/>
          <w:color w:val="000000"/>
          <w:kern w:val="0"/>
          <w:szCs w:val="21"/>
        </w:rPr>
        <w:t>);</w:t>
      </w:r>
    </w:p>
    <w:p w14:paraId="6061C9AB"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    </w:t>
      </w:r>
      <w:r w:rsidRPr="0062105C">
        <w:rPr>
          <w:rFonts w:ascii="Consolas" w:eastAsia="宋体" w:hAnsi="Consolas" w:cs="宋体"/>
          <w:color w:val="AF00DB"/>
          <w:kern w:val="0"/>
          <w:szCs w:val="21"/>
        </w:rPr>
        <w:t>while</w:t>
      </w:r>
      <w:r w:rsidRPr="0062105C">
        <w:rPr>
          <w:rFonts w:ascii="Consolas" w:eastAsia="宋体" w:hAnsi="Consolas" w:cs="宋体"/>
          <w:color w:val="000000"/>
          <w:kern w:val="0"/>
          <w:szCs w:val="21"/>
        </w:rPr>
        <w:t> (</w:t>
      </w:r>
      <w:r w:rsidRPr="0062105C">
        <w:rPr>
          <w:rFonts w:ascii="Consolas" w:eastAsia="宋体" w:hAnsi="Consolas" w:cs="宋体"/>
          <w:color w:val="795E26"/>
          <w:kern w:val="0"/>
          <w:szCs w:val="21"/>
        </w:rPr>
        <w:t>scanf</w:t>
      </w:r>
      <w:r w:rsidRPr="0062105C">
        <w:rPr>
          <w:rFonts w:ascii="Consolas" w:eastAsia="宋体" w:hAnsi="Consolas" w:cs="宋体"/>
          <w:color w:val="000000"/>
          <w:kern w:val="0"/>
          <w:szCs w:val="21"/>
        </w:rPr>
        <w:t>(</w:t>
      </w:r>
      <w:r w:rsidRPr="0062105C">
        <w:rPr>
          <w:rFonts w:ascii="Consolas" w:eastAsia="宋体" w:hAnsi="Consolas" w:cs="宋体"/>
          <w:color w:val="A31515"/>
          <w:kern w:val="0"/>
          <w:szCs w:val="21"/>
        </w:rPr>
        <w:t>"%d"</w:t>
      </w:r>
      <w:r w:rsidRPr="0062105C">
        <w:rPr>
          <w:rFonts w:ascii="Consolas" w:eastAsia="宋体" w:hAnsi="Consolas" w:cs="宋体"/>
          <w:color w:val="000000"/>
          <w:kern w:val="0"/>
          <w:szCs w:val="21"/>
        </w:rPr>
        <w:t>,&amp;</w:t>
      </w:r>
      <w:r w:rsidRPr="0062105C">
        <w:rPr>
          <w:rFonts w:ascii="Consolas" w:eastAsia="宋体" w:hAnsi="Consolas" w:cs="宋体"/>
          <w:color w:val="001080"/>
          <w:kern w:val="0"/>
          <w:szCs w:val="21"/>
        </w:rPr>
        <w:t>salary</w:t>
      </w:r>
      <w:r w:rsidRPr="0062105C">
        <w:rPr>
          <w:rFonts w:ascii="Consolas" w:eastAsia="宋体" w:hAnsi="Consolas" w:cs="宋体"/>
          <w:color w:val="000000"/>
          <w:kern w:val="0"/>
          <w:szCs w:val="21"/>
        </w:rPr>
        <w:t>)!=!</w:t>
      </w:r>
      <w:r w:rsidRPr="0062105C">
        <w:rPr>
          <w:rFonts w:ascii="Consolas" w:eastAsia="宋体" w:hAnsi="Consolas" w:cs="宋体"/>
          <w:color w:val="0000FF"/>
          <w:kern w:val="0"/>
          <w:szCs w:val="21"/>
        </w:rPr>
        <w:t>EOF</w:t>
      </w:r>
      <w:r w:rsidRPr="0062105C">
        <w:rPr>
          <w:rFonts w:ascii="Consolas" w:eastAsia="宋体" w:hAnsi="Consolas" w:cs="宋体"/>
          <w:color w:val="000000"/>
          <w:kern w:val="0"/>
          <w:szCs w:val="21"/>
        </w:rPr>
        <w:t>)</w:t>
      </w:r>
    </w:p>
    <w:p w14:paraId="22828BDA"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    {</w:t>
      </w:r>
    </w:p>
    <w:p w14:paraId="053BDECD"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        </w:t>
      </w:r>
      <w:r w:rsidRPr="0062105C">
        <w:rPr>
          <w:rFonts w:ascii="Consolas" w:eastAsia="宋体" w:hAnsi="Consolas" w:cs="宋体"/>
          <w:color w:val="001080"/>
          <w:kern w:val="0"/>
          <w:szCs w:val="21"/>
        </w:rPr>
        <w:t>rate</w:t>
      </w:r>
      <w:r w:rsidRPr="0062105C">
        <w:rPr>
          <w:rFonts w:ascii="Consolas" w:eastAsia="宋体" w:hAnsi="Consolas" w:cs="宋体"/>
          <w:color w:val="000000"/>
          <w:kern w:val="0"/>
          <w:szCs w:val="21"/>
        </w:rPr>
        <w:t>=</w:t>
      </w:r>
      <w:r w:rsidRPr="0062105C">
        <w:rPr>
          <w:rFonts w:ascii="Consolas" w:eastAsia="宋体" w:hAnsi="Consolas" w:cs="宋体"/>
          <w:color w:val="001080"/>
          <w:kern w:val="0"/>
          <w:szCs w:val="21"/>
        </w:rPr>
        <w:t>salary</w:t>
      </w:r>
      <w:r w:rsidRPr="0062105C">
        <w:rPr>
          <w:rFonts w:ascii="Consolas" w:eastAsia="宋体" w:hAnsi="Consolas" w:cs="宋体"/>
          <w:color w:val="000000"/>
          <w:kern w:val="0"/>
          <w:szCs w:val="21"/>
        </w:rPr>
        <w:t>/</w:t>
      </w:r>
      <w:r w:rsidRPr="0062105C">
        <w:rPr>
          <w:rFonts w:ascii="Consolas" w:eastAsia="宋体" w:hAnsi="Consolas" w:cs="宋体"/>
          <w:color w:val="098658"/>
          <w:kern w:val="0"/>
          <w:szCs w:val="21"/>
        </w:rPr>
        <w:t>1000</w:t>
      </w:r>
      <w:r w:rsidRPr="0062105C">
        <w:rPr>
          <w:rFonts w:ascii="Consolas" w:eastAsia="宋体" w:hAnsi="Consolas" w:cs="宋体"/>
          <w:color w:val="000000"/>
          <w:kern w:val="0"/>
          <w:szCs w:val="21"/>
        </w:rPr>
        <w:t>;</w:t>
      </w:r>
    </w:p>
    <w:p w14:paraId="64DEFF37"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        </w:t>
      </w:r>
      <w:r w:rsidRPr="0062105C">
        <w:rPr>
          <w:rFonts w:ascii="Consolas" w:eastAsia="宋体" w:hAnsi="Consolas" w:cs="宋体"/>
          <w:color w:val="AF00DB"/>
          <w:kern w:val="0"/>
          <w:szCs w:val="21"/>
        </w:rPr>
        <w:t>if</w:t>
      </w:r>
      <w:r w:rsidRPr="0062105C">
        <w:rPr>
          <w:rFonts w:ascii="Consolas" w:eastAsia="宋体" w:hAnsi="Consolas" w:cs="宋体"/>
          <w:color w:val="000000"/>
          <w:kern w:val="0"/>
          <w:szCs w:val="21"/>
        </w:rPr>
        <w:t> (</w:t>
      </w:r>
      <w:r w:rsidRPr="0062105C">
        <w:rPr>
          <w:rFonts w:ascii="Consolas" w:eastAsia="宋体" w:hAnsi="Consolas" w:cs="宋体"/>
          <w:color w:val="001080"/>
          <w:kern w:val="0"/>
          <w:szCs w:val="21"/>
        </w:rPr>
        <w:t>rate</w:t>
      </w:r>
      <w:r w:rsidRPr="0062105C">
        <w:rPr>
          <w:rFonts w:ascii="Consolas" w:eastAsia="宋体" w:hAnsi="Consolas" w:cs="宋体"/>
          <w:color w:val="000000"/>
          <w:kern w:val="0"/>
          <w:szCs w:val="21"/>
        </w:rPr>
        <w:t>==</w:t>
      </w:r>
      <w:r w:rsidRPr="0062105C">
        <w:rPr>
          <w:rFonts w:ascii="Consolas" w:eastAsia="宋体" w:hAnsi="Consolas" w:cs="宋体"/>
          <w:color w:val="098658"/>
          <w:kern w:val="0"/>
          <w:szCs w:val="21"/>
        </w:rPr>
        <w:t>0</w:t>
      </w:r>
      <w:r w:rsidRPr="0062105C">
        <w:rPr>
          <w:rFonts w:ascii="Consolas" w:eastAsia="宋体" w:hAnsi="Consolas" w:cs="宋体"/>
          <w:color w:val="000000"/>
          <w:kern w:val="0"/>
          <w:szCs w:val="21"/>
        </w:rPr>
        <w:t>)</w:t>
      </w:r>
    </w:p>
    <w:p w14:paraId="59F1C948"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            </w:t>
      </w:r>
      <w:r w:rsidRPr="0062105C">
        <w:rPr>
          <w:rFonts w:ascii="Consolas" w:eastAsia="宋体" w:hAnsi="Consolas" w:cs="宋体"/>
          <w:color w:val="795E26"/>
          <w:kern w:val="0"/>
          <w:szCs w:val="21"/>
        </w:rPr>
        <w:t>printf</w:t>
      </w:r>
      <w:r w:rsidRPr="0062105C">
        <w:rPr>
          <w:rFonts w:ascii="Consolas" w:eastAsia="宋体" w:hAnsi="Consolas" w:cs="宋体"/>
          <w:color w:val="000000"/>
          <w:kern w:val="0"/>
          <w:szCs w:val="21"/>
        </w:rPr>
        <w:t>(</w:t>
      </w:r>
      <w:r w:rsidRPr="0062105C">
        <w:rPr>
          <w:rFonts w:ascii="Consolas" w:eastAsia="宋体" w:hAnsi="Consolas" w:cs="宋体"/>
          <w:color w:val="A31515"/>
          <w:kern w:val="0"/>
          <w:szCs w:val="21"/>
        </w:rPr>
        <w:t>"0"</w:t>
      </w:r>
      <w:r w:rsidRPr="0062105C">
        <w:rPr>
          <w:rFonts w:ascii="Consolas" w:eastAsia="宋体" w:hAnsi="Consolas" w:cs="宋体"/>
          <w:color w:val="000000"/>
          <w:kern w:val="0"/>
          <w:szCs w:val="21"/>
        </w:rPr>
        <w:t>);</w:t>
      </w:r>
    </w:p>
    <w:p w14:paraId="2BC3A301"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        </w:t>
      </w:r>
      <w:r w:rsidRPr="0062105C">
        <w:rPr>
          <w:rFonts w:ascii="Consolas" w:eastAsia="宋体" w:hAnsi="Consolas" w:cs="宋体"/>
          <w:color w:val="AF00DB"/>
          <w:kern w:val="0"/>
          <w:szCs w:val="21"/>
        </w:rPr>
        <w:t>else</w:t>
      </w:r>
      <w:r w:rsidRPr="0062105C">
        <w:rPr>
          <w:rFonts w:ascii="Consolas" w:eastAsia="宋体" w:hAnsi="Consolas" w:cs="宋体"/>
          <w:color w:val="000000"/>
          <w:kern w:val="0"/>
          <w:szCs w:val="21"/>
        </w:rPr>
        <w:t> </w:t>
      </w:r>
      <w:r w:rsidRPr="0062105C">
        <w:rPr>
          <w:rFonts w:ascii="Consolas" w:eastAsia="宋体" w:hAnsi="Consolas" w:cs="宋体"/>
          <w:color w:val="AF00DB"/>
          <w:kern w:val="0"/>
          <w:szCs w:val="21"/>
        </w:rPr>
        <w:t>if</w:t>
      </w:r>
      <w:r w:rsidRPr="0062105C">
        <w:rPr>
          <w:rFonts w:ascii="Consolas" w:eastAsia="宋体" w:hAnsi="Consolas" w:cs="宋体"/>
          <w:color w:val="000000"/>
          <w:kern w:val="0"/>
          <w:szCs w:val="21"/>
        </w:rPr>
        <w:t> (</w:t>
      </w:r>
      <w:r w:rsidRPr="0062105C">
        <w:rPr>
          <w:rFonts w:ascii="Consolas" w:eastAsia="宋体" w:hAnsi="Consolas" w:cs="宋体"/>
          <w:color w:val="001080"/>
          <w:kern w:val="0"/>
          <w:szCs w:val="21"/>
        </w:rPr>
        <w:t>rate</w:t>
      </w:r>
      <w:r w:rsidRPr="0062105C">
        <w:rPr>
          <w:rFonts w:ascii="Consolas" w:eastAsia="宋体" w:hAnsi="Consolas" w:cs="宋体"/>
          <w:color w:val="000000"/>
          <w:kern w:val="0"/>
          <w:szCs w:val="21"/>
        </w:rPr>
        <w:t>==</w:t>
      </w:r>
      <w:r w:rsidRPr="0062105C">
        <w:rPr>
          <w:rFonts w:ascii="Consolas" w:eastAsia="宋体" w:hAnsi="Consolas" w:cs="宋体"/>
          <w:color w:val="098658"/>
          <w:kern w:val="0"/>
          <w:szCs w:val="21"/>
        </w:rPr>
        <w:t>1</w:t>
      </w:r>
      <w:r w:rsidRPr="0062105C">
        <w:rPr>
          <w:rFonts w:ascii="Consolas" w:eastAsia="宋体" w:hAnsi="Consolas" w:cs="宋体"/>
          <w:color w:val="000000"/>
          <w:kern w:val="0"/>
          <w:szCs w:val="21"/>
        </w:rPr>
        <w:t>)</w:t>
      </w:r>
    </w:p>
    <w:p w14:paraId="0B511AA8"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            </w:t>
      </w:r>
      <w:r w:rsidRPr="0062105C">
        <w:rPr>
          <w:rFonts w:ascii="Consolas" w:eastAsia="宋体" w:hAnsi="Consolas" w:cs="宋体"/>
          <w:color w:val="795E26"/>
          <w:kern w:val="0"/>
          <w:szCs w:val="21"/>
        </w:rPr>
        <w:t>printf</w:t>
      </w:r>
      <w:r w:rsidRPr="0062105C">
        <w:rPr>
          <w:rFonts w:ascii="Consolas" w:eastAsia="宋体" w:hAnsi="Consolas" w:cs="宋体"/>
          <w:color w:val="000000"/>
          <w:kern w:val="0"/>
          <w:szCs w:val="21"/>
        </w:rPr>
        <w:t>(</w:t>
      </w:r>
      <w:r w:rsidRPr="0062105C">
        <w:rPr>
          <w:rFonts w:ascii="Consolas" w:eastAsia="宋体" w:hAnsi="Consolas" w:cs="宋体"/>
          <w:color w:val="A31515"/>
          <w:kern w:val="0"/>
          <w:szCs w:val="21"/>
        </w:rPr>
        <w:t>"%.2f</w:t>
      </w:r>
      <w:r w:rsidRPr="0062105C">
        <w:rPr>
          <w:rFonts w:ascii="Consolas" w:eastAsia="宋体" w:hAnsi="Consolas" w:cs="宋体"/>
          <w:color w:val="EE0000"/>
          <w:kern w:val="0"/>
          <w:szCs w:val="21"/>
        </w:rPr>
        <w:t>\n</w:t>
      </w:r>
      <w:r w:rsidRPr="0062105C">
        <w:rPr>
          <w:rFonts w:ascii="Consolas" w:eastAsia="宋体" w:hAnsi="Consolas" w:cs="宋体"/>
          <w:color w:val="A31515"/>
          <w:kern w:val="0"/>
          <w:szCs w:val="21"/>
        </w:rPr>
        <w:t>"</w:t>
      </w:r>
      <w:r w:rsidRPr="0062105C">
        <w:rPr>
          <w:rFonts w:ascii="Consolas" w:eastAsia="宋体" w:hAnsi="Consolas" w:cs="宋体"/>
          <w:color w:val="000000"/>
          <w:kern w:val="0"/>
          <w:szCs w:val="21"/>
        </w:rPr>
        <w:t>,(</w:t>
      </w:r>
      <w:r w:rsidRPr="0062105C">
        <w:rPr>
          <w:rFonts w:ascii="Consolas" w:eastAsia="宋体" w:hAnsi="Consolas" w:cs="宋体"/>
          <w:color w:val="001080"/>
          <w:kern w:val="0"/>
          <w:szCs w:val="21"/>
        </w:rPr>
        <w:t>salary</w:t>
      </w:r>
      <w:r w:rsidRPr="0062105C">
        <w:rPr>
          <w:rFonts w:ascii="Consolas" w:eastAsia="宋体" w:hAnsi="Consolas" w:cs="宋体"/>
          <w:color w:val="000000"/>
          <w:kern w:val="0"/>
          <w:szCs w:val="21"/>
        </w:rPr>
        <w:t>-</w:t>
      </w:r>
      <w:r w:rsidRPr="0062105C">
        <w:rPr>
          <w:rFonts w:ascii="Consolas" w:eastAsia="宋体" w:hAnsi="Consolas" w:cs="宋体"/>
          <w:color w:val="0000FF"/>
          <w:kern w:val="0"/>
          <w:szCs w:val="21"/>
        </w:rPr>
        <w:t>BASE1</w:t>
      </w:r>
      <w:r w:rsidRPr="0062105C">
        <w:rPr>
          <w:rFonts w:ascii="Consolas" w:eastAsia="宋体" w:hAnsi="Consolas" w:cs="宋体"/>
          <w:color w:val="000000"/>
          <w:kern w:val="0"/>
          <w:szCs w:val="21"/>
        </w:rPr>
        <w:t>)*</w:t>
      </w:r>
      <w:r w:rsidRPr="0062105C">
        <w:rPr>
          <w:rFonts w:ascii="Consolas" w:eastAsia="宋体" w:hAnsi="Consolas" w:cs="宋体"/>
          <w:color w:val="098658"/>
          <w:kern w:val="0"/>
          <w:szCs w:val="21"/>
        </w:rPr>
        <w:t>0.05</w:t>
      </w:r>
      <w:r w:rsidRPr="0062105C">
        <w:rPr>
          <w:rFonts w:ascii="Consolas" w:eastAsia="宋体" w:hAnsi="Consolas" w:cs="宋体"/>
          <w:color w:val="000000"/>
          <w:kern w:val="0"/>
          <w:szCs w:val="21"/>
        </w:rPr>
        <w:t>);</w:t>
      </w:r>
    </w:p>
    <w:p w14:paraId="417868D6"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        </w:t>
      </w:r>
      <w:r w:rsidRPr="0062105C">
        <w:rPr>
          <w:rFonts w:ascii="Consolas" w:eastAsia="宋体" w:hAnsi="Consolas" w:cs="宋体"/>
          <w:color w:val="AF00DB"/>
          <w:kern w:val="0"/>
          <w:szCs w:val="21"/>
        </w:rPr>
        <w:t>else</w:t>
      </w:r>
      <w:r w:rsidRPr="0062105C">
        <w:rPr>
          <w:rFonts w:ascii="Consolas" w:eastAsia="宋体" w:hAnsi="Consolas" w:cs="宋体"/>
          <w:color w:val="000000"/>
          <w:kern w:val="0"/>
          <w:szCs w:val="21"/>
        </w:rPr>
        <w:t> </w:t>
      </w:r>
      <w:r w:rsidRPr="0062105C">
        <w:rPr>
          <w:rFonts w:ascii="Consolas" w:eastAsia="宋体" w:hAnsi="Consolas" w:cs="宋体"/>
          <w:color w:val="AF00DB"/>
          <w:kern w:val="0"/>
          <w:szCs w:val="21"/>
        </w:rPr>
        <w:t>if</w:t>
      </w:r>
      <w:r w:rsidRPr="0062105C">
        <w:rPr>
          <w:rFonts w:ascii="Consolas" w:eastAsia="宋体" w:hAnsi="Consolas" w:cs="宋体"/>
          <w:color w:val="000000"/>
          <w:kern w:val="0"/>
          <w:szCs w:val="21"/>
        </w:rPr>
        <w:t> (</w:t>
      </w:r>
      <w:r w:rsidRPr="0062105C">
        <w:rPr>
          <w:rFonts w:ascii="Consolas" w:eastAsia="宋体" w:hAnsi="Consolas" w:cs="宋体"/>
          <w:color w:val="001080"/>
          <w:kern w:val="0"/>
          <w:szCs w:val="21"/>
        </w:rPr>
        <w:t>rate</w:t>
      </w:r>
      <w:r w:rsidRPr="0062105C">
        <w:rPr>
          <w:rFonts w:ascii="Consolas" w:eastAsia="宋体" w:hAnsi="Consolas" w:cs="宋体"/>
          <w:color w:val="000000"/>
          <w:kern w:val="0"/>
          <w:szCs w:val="21"/>
        </w:rPr>
        <w:t>==</w:t>
      </w:r>
      <w:r w:rsidRPr="0062105C">
        <w:rPr>
          <w:rFonts w:ascii="Consolas" w:eastAsia="宋体" w:hAnsi="Consolas" w:cs="宋体"/>
          <w:color w:val="098658"/>
          <w:kern w:val="0"/>
          <w:szCs w:val="21"/>
        </w:rPr>
        <w:t>2</w:t>
      </w:r>
      <w:r w:rsidRPr="0062105C">
        <w:rPr>
          <w:rFonts w:ascii="Consolas" w:eastAsia="宋体" w:hAnsi="Consolas" w:cs="宋体"/>
          <w:color w:val="000000"/>
          <w:kern w:val="0"/>
          <w:szCs w:val="21"/>
        </w:rPr>
        <w:t>)</w:t>
      </w:r>
    </w:p>
    <w:p w14:paraId="435AB05C"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            </w:t>
      </w:r>
      <w:r w:rsidRPr="0062105C">
        <w:rPr>
          <w:rFonts w:ascii="Consolas" w:eastAsia="宋体" w:hAnsi="Consolas" w:cs="宋体"/>
          <w:color w:val="795E26"/>
          <w:kern w:val="0"/>
          <w:szCs w:val="21"/>
        </w:rPr>
        <w:t>printf</w:t>
      </w:r>
      <w:r w:rsidRPr="0062105C">
        <w:rPr>
          <w:rFonts w:ascii="Consolas" w:eastAsia="宋体" w:hAnsi="Consolas" w:cs="宋体"/>
          <w:color w:val="000000"/>
          <w:kern w:val="0"/>
          <w:szCs w:val="21"/>
        </w:rPr>
        <w:t>(</w:t>
      </w:r>
      <w:r w:rsidRPr="0062105C">
        <w:rPr>
          <w:rFonts w:ascii="Consolas" w:eastAsia="宋体" w:hAnsi="Consolas" w:cs="宋体"/>
          <w:color w:val="A31515"/>
          <w:kern w:val="0"/>
          <w:szCs w:val="21"/>
        </w:rPr>
        <w:t>"%.2f</w:t>
      </w:r>
      <w:r w:rsidRPr="0062105C">
        <w:rPr>
          <w:rFonts w:ascii="Consolas" w:eastAsia="宋体" w:hAnsi="Consolas" w:cs="宋体"/>
          <w:color w:val="EE0000"/>
          <w:kern w:val="0"/>
          <w:szCs w:val="21"/>
        </w:rPr>
        <w:t>\n</w:t>
      </w:r>
      <w:r w:rsidRPr="0062105C">
        <w:rPr>
          <w:rFonts w:ascii="Consolas" w:eastAsia="宋体" w:hAnsi="Consolas" w:cs="宋体"/>
          <w:color w:val="A31515"/>
          <w:kern w:val="0"/>
          <w:szCs w:val="21"/>
        </w:rPr>
        <w:t>"</w:t>
      </w:r>
      <w:r w:rsidRPr="0062105C">
        <w:rPr>
          <w:rFonts w:ascii="Consolas" w:eastAsia="宋体" w:hAnsi="Consolas" w:cs="宋体"/>
          <w:color w:val="000000"/>
          <w:kern w:val="0"/>
          <w:szCs w:val="21"/>
        </w:rPr>
        <w:t>,(</w:t>
      </w:r>
      <w:r w:rsidRPr="0062105C">
        <w:rPr>
          <w:rFonts w:ascii="Consolas" w:eastAsia="宋体" w:hAnsi="Consolas" w:cs="宋体"/>
          <w:color w:val="001080"/>
          <w:kern w:val="0"/>
          <w:szCs w:val="21"/>
        </w:rPr>
        <w:t>salary</w:t>
      </w:r>
      <w:r w:rsidRPr="0062105C">
        <w:rPr>
          <w:rFonts w:ascii="Consolas" w:eastAsia="宋体" w:hAnsi="Consolas" w:cs="宋体"/>
          <w:color w:val="000000"/>
          <w:kern w:val="0"/>
          <w:szCs w:val="21"/>
        </w:rPr>
        <w:t>-</w:t>
      </w:r>
      <w:r w:rsidRPr="0062105C">
        <w:rPr>
          <w:rFonts w:ascii="Consolas" w:eastAsia="宋体" w:hAnsi="Consolas" w:cs="宋体"/>
          <w:color w:val="0000FF"/>
          <w:kern w:val="0"/>
          <w:szCs w:val="21"/>
        </w:rPr>
        <w:t>BASE2</w:t>
      </w:r>
      <w:r w:rsidRPr="0062105C">
        <w:rPr>
          <w:rFonts w:ascii="Consolas" w:eastAsia="宋体" w:hAnsi="Consolas" w:cs="宋体"/>
          <w:color w:val="000000"/>
          <w:kern w:val="0"/>
          <w:szCs w:val="21"/>
        </w:rPr>
        <w:t>)*</w:t>
      </w:r>
      <w:r w:rsidRPr="0062105C">
        <w:rPr>
          <w:rFonts w:ascii="Consolas" w:eastAsia="宋体" w:hAnsi="Consolas" w:cs="宋体"/>
          <w:color w:val="098658"/>
          <w:kern w:val="0"/>
          <w:szCs w:val="21"/>
        </w:rPr>
        <w:t>0.10</w:t>
      </w:r>
      <w:r w:rsidRPr="0062105C">
        <w:rPr>
          <w:rFonts w:ascii="Consolas" w:eastAsia="宋体" w:hAnsi="Consolas" w:cs="宋体"/>
          <w:color w:val="000000"/>
          <w:kern w:val="0"/>
          <w:szCs w:val="21"/>
        </w:rPr>
        <w:t>+</w:t>
      </w:r>
      <w:r w:rsidRPr="0062105C">
        <w:rPr>
          <w:rFonts w:ascii="Consolas" w:eastAsia="宋体" w:hAnsi="Consolas" w:cs="宋体"/>
          <w:color w:val="0000FF"/>
          <w:kern w:val="0"/>
          <w:szCs w:val="21"/>
        </w:rPr>
        <w:t>S1</w:t>
      </w:r>
      <w:r w:rsidRPr="0062105C">
        <w:rPr>
          <w:rFonts w:ascii="Consolas" w:eastAsia="宋体" w:hAnsi="Consolas" w:cs="宋体"/>
          <w:color w:val="000000"/>
          <w:kern w:val="0"/>
          <w:szCs w:val="21"/>
        </w:rPr>
        <w:t>);</w:t>
      </w:r>
    </w:p>
    <w:p w14:paraId="092C925E"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        </w:t>
      </w:r>
      <w:r w:rsidRPr="0062105C">
        <w:rPr>
          <w:rFonts w:ascii="Consolas" w:eastAsia="宋体" w:hAnsi="Consolas" w:cs="宋体"/>
          <w:color w:val="AF00DB"/>
          <w:kern w:val="0"/>
          <w:szCs w:val="21"/>
        </w:rPr>
        <w:t>else</w:t>
      </w:r>
      <w:r w:rsidRPr="0062105C">
        <w:rPr>
          <w:rFonts w:ascii="Consolas" w:eastAsia="宋体" w:hAnsi="Consolas" w:cs="宋体"/>
          <w:color w:val="000000"/>
          <w:kern w:val="0"/>
          <w:szCs w:val="21"/>
        </w:rPr>
        <w:t> </w:t>
      </w:r>
      <w:r w:rsidRPr="0062105C">
        <w:rPr>
          <w:rFonts w:ascii="Consolas" w:eastAsia="宋体" w:hAnsi="Consolas" w:cs="宋体"/>
          <w:color w:val="AF00DB"/>
          <w:kern w:val="0"/>
          <w:szCs w:val="21"/>
        </w:rPr>
        <w:t>if</w:t>
      </w:r>
      <w:r w:rsidRPr="0062105C">
        <w:rPr>
          <w:rFonts w:ascii="Consolas" w:eastAsia="宋体" w:hAnsi="Consolas" w:cs="宋体"/>
          <w:color w:val="000000"/>
          <w:kern w:val="0"/>
          <w:szCs w:val="21"/>
        </w:rPr>
        <w:t> (</w:t>
      </w:r>
      <w:r w:rsidRPr="0062105C">
        <w:rPr>
          <w:rFonts w:ascii="Consolas" w:eastAsia="宋体" w:hAnsi="Consolas" w:cs="宋体"/>
          <w:color w:val="001080"/>
          <w:kern w:val="0"/>
          <w:szCs w:val="21"/>
        </w:rPr>
        <w:t>rate</w:t>
      </w:r>
      <w:r w:rsidRPr="0062105C">
        <w:rPr>
          <w:rFonts w:ascii="Consolas" w:eastAsia="宋体" w:hAnsi="Consolas" w:cs="宋体"/>
          <w:color w:val="000000"/>
          <w:kern w:val="0"/>
          <w:szCs w:val="21"/>
        </w:rPr>
        <w:t>==</w:t>
      </w:r>
      <w:r w:rsidRPr="0062105C">
        <w:rPr>
          <w:rFonts w:ascii="Consolas" w:eastAsia="宋体" w:hAnsi="Consolas" w:cs="宋体"/>
          <w:color w:val="098658"/>
          <w:kern w:val="0"/>
          <w:szCs w:val="21"/>
        </w:rPr>
        <w:t>3</w:t>
      </w:r>
      <w:r w:rsidRPr="0062105C">
        <w:rPr>
          <w:rFonts w:ascii="Consolas" w:eastAsia="宋体" w:hAnsi="Consolas" w:cs="宋体"/>
          <w:color w:val="000000"/>
          <w:kern w:val="0"/>
          <w:szCs w:val="21"/>
        </w:rPr>
        <w:t>)</w:t>
      </w:r>
    </w:p>
    <w:p w14:paraId="0DF7C491"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            </w:t>
      </w:r>
      <w:r w:rsidRPr="0062105C">
        <w:rPr>
          <w:rFonts w:ascii="Consolas" w:eastAsia="宋体" w:hAnsi="Consolas" w:cs="宋体"/>
          <w:color w:val="795E26"/>
          <w:kern w:val="0"/>
          <w:szCs w:val="21"/>
        </w:rPr>
        <w:t>printf</w:t>
      </w:r>
      <w:r w:rsidRPr="0062105C">
        <w:rPr>
          <w:rFonts w:ascii="Consolas" w:eastAsia="宋体" w:hAnsi="Consolas" w:cs="宋体"/>
          <w:color w:val="000000"/>
          <w:kern w:val="0"/>
          <w:szCs w:val="21"/>
        </w:rPr>
        <w:t>(</w:t>
      </w:r>
      <w:r w:rsidRPr="0062105C">
        <w:rPr>
          <w:rFonts w:ascii="Consolas" w:eastAsia="宋体" w:hAnsi="Consolas" w:cs="宋体"/>
          <w:color w:val="A31515"/>
          <w:kern w:val="0"/>
          <w:szCs w:val="21"/>
        </w:rPr>
        <w:t>"%.2f</w:t>
      </w:r>
      <w:r w:rsidRPr="0062105C">
        <w:rPr>
          <w:rFonts w:ascii="Consolas" w:eastAsia="宋体" w:hAnsi="Consolas" w:cs="宋体"/>
          <w:color w:val="EE0000"/>
          <w:kern w:val="0"/>
          <w:szCs w:val="21"/>
        </w:rPr>
        <w:t>\n</w:t>
      </w:r>
      <w:r w:rsidRPr="0062105C">
        <w:rPr>
          <w:rFonts w:ascii="Consolas" w:eastAsia="宋体" w:hAnsi="Consolas" w:cs="宋体"/>
          <w:color w:val="A31515"/>
          <w:kern w:val="0"/>
          <w:szCs w:val="21"/>
        </w:rPr>
        <w:t>"</w:t>
      </w:r>
      <w:r w:rsidRPr="0062105C">
        <w:rPr>
          <w:rFonts w:ascii="Consolas" w:eastAsia="宋体" w:hAnsi="Consolas" w:cs="宋体"/>
          <w:color w:val="000000"/>
          <w:kern w:val="0"/>
          <w:szCs w:val="21"/>
        </w:rPr>
        <w:t>,(</w:t>
      </w:r>
      <w:r w:rsidRPr="0062105C">
        <w:rPr>
          <w:rFonts w:ascii="Consolas" w:eastAsia="宋体" w:hAnsi="Consolas" w:cs="宋体"/>
          <w:color w:val="001080"/>
          <w:kern w:val="0"/>
          <w:szCs w:val="21"/>
        </w:rPr>
        <w:t>salary</w:t>
      </w:r>
      <w:r w:rsidRPr="0062105C">
        <w:rPr>
          <w:rFonts w:ascii="Consolas" w:eastAsia="宋体" w:hAnsi="Consolas" w:cs="宋体"/>
          <w:color w:val="000000"/>
          <w:kern w:val="0"/>
          <w:szCs w:val="21"/>
        </w:rPr>
        <w:t>-</w:t>
      </w:r>
      <w:r w:rsidRPr="0062105C">
        <w:rPr>
          <w:rFonts w:ascii="Consolas" w:eastAsia="宋体" w:hAnsi="Consolas" w:cs="宋体"/>
          <w:color w:val="0000FF"/>
          <w:kern w:val="0"/>
          <w:szCs w:val="21"/>
        </w:rPr>
        <w:t>BASE3</w:t>
      </w:r>
      <w:r w:rsidRPr="0062105C">
        <w:rPr>
          <w:rFonts w:ascii="Consolas" w:eastAsia="宋体" w:hAnsi="Consolas" w:cs="宋体"/>
          <w:color w:val="000000"/>
          <w:kern w:val="0"/>
          <w:szCs w:val="21"/>
        </w:rPr>
        <w:t>)*</w:t>
      </w:r>
      <w:r w:rsidRPr="0062105C">
        <w:rPr>
          <w:rFonts w:ascii="Consolas" w:eastAsia="宋体" w:hAnsi="Consolas" w:cs="宋体"/>
          <w:color w:val="098658"/>
          <w:kern w:val="0"/>
          <w:szCs w:val="21"/>
        </w:rPr>
        <w:t>0.15</w:t>
      </w:r>
      <w:r w:rsidRPr="0062105C">
        <w:rPr>
          <w:rFonts w:ascii="Consolas" w:eastAsia="宋体" w:hAnsi="Consolas" w:cs="宋体"/>
          <w:color w:val="000000"/>
          <w:kern w:val="0"/>
          <w:szCs w:val="21"/>
        </w:rPr>
        <w:t>+</w:t>
      </w:r>
      <w:r w:rsidRPr="0062105C">
        <w:rPr>
          <w:rFonts w:ascii="Consolas" w:eastAsia="宋体" w:hAnsi="Consolas" w:cs="宋体"/>
          <w:color w:val="0000FF"/>
          <w:kern w:val="0"/>
          <w:szCs w:val="21"/>
        </w:rPr>
        <w:t>S2</w:t>
      </w:r>
      <w:r w:rsidRPr="0062105C">
        <w:rPr>
          <w:rFonts w:ascii="Consolas" w:eastAsia="宋体" w:hAnsi="Consolas" w:cs="宋体"/>
          <w:color w:val="000000"/>
          <w:kern w:val="0"/>
          <w:szCs w:val="21"/>
        </w:rPr>
        <w:t>);</w:t>
      </w:r>
    </w:p>
    <w:p w14:paraId="753CACCA"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        </w:t>
      </w:r>
      <w:r w:rsidRPr="0062105C">
        <w:rPr>
          <w:rFonts w:ascii="Consolas" w:eastAsia="宋体" w:hAnsi="Consolas" w:cs="宋体"/>
          <w:color w:val="AF00DB"/>
          <w:kern w:val="0"/>
          <w:szCs w:val="21"/>
        </w:rPr>
        <w:t>else</w:t>
      </w:r>
      <w:r w:rsidRPr="0062105C">
        <w:rPr>
          <w:rFonts w:ascii="Consolas" w:eastAsia="宋体" w:hAnsi="Consolas" w:cs="宋体"/>
          <w:color w:val="000000"/>
          <w:kern w:val="0"/>
          <w:szCs w:val="21"/>
        </w:rPr>
        <w:t> </w:t>
      </w:r>
      <w:r w:rsidRPr="0062105C">
        <w:rPr>
          <w:rFonts w:ascii="Consolas" w:eastAsia="宋体" w:hAnsi="Consolas" w:cs="宋体"/>
          <w:color w:val="AF00DB"/>
          <w:kern w:val="0"/>
          <w:szCs w:val="21"/>
        </w:rPr>
        <w:t>if</w:t>
      </w:r>
      <w:r w:rsidRPr="0062105C">
        <w:rPr>
          <w:rFonts w:ascii="Consolas" w:eastAsia="宋体" w:hAnsi="Consolas" w:cs="宋体"/>
          <w:color w:val="000000"/>
          <w:kern w:val="0"/>
          <w:szCs w:val="21"/>
        </w:rPr>
        <w:t> (</w:t>
      </w:r>
      <w:r w:rsidRPr="0062105C">
        <w:rPr>
          <w:rFonts w:ascii="Consolas" w:eastAsia="宋体" w:hAnsi="Consolas" w:cs="宋体"/>
          <w:color w:val="001080"/>
          <w:kern w:val="0"/>
          <w:szCs w:val="21"/>
        </w:rPr>
        <w:t>rate</w:t>
      </w:r>
      <w:r w:rsidRPr="0062105C">
        <w:rPr>
          <w:rFonts w:ascii="Consolas" w:eastAsia="宋体" w:hAnsi="Consolas" w:cs="宋体"/>
          <w:color w:val="000000"/>
          <w:kern w:val="0"/>
          <w:szCs w:val="21"/>
        </w:rPr>
        <w:t>==</w:t>
      </w:r>
      <w:r w:rsidRPr="0062105C">
        <w:rPr>
          <w:rFonts w:ascii="Consolas" w:eastAsia="宋体" w:hAnsi="Consolas" w:cs="宋体"/>
          <w:color w:val="098658"/>
          <w:kern w:val="0"/>
          <w:szCs w:val="21"/>
        </w:rPr>
        <w:t>4</w:t>
      </w:r>
      <w:r w:rsidRPr="0062105C">
        <w:rPr>
          <w:rFonts w:ascii="Consolas" w:eastAsia="宋体" w:hAnsi="Consolas" w:cs="宋体"/>
          <w:color w:val="000000"/>
          <w:kern w:val="0"/>
          <w:szCs w:val="21"/>
        </w:rPr>
        <w:t>)</w:t>
      </w:r>
    </w:p>
    <w:p w14:paraId="33BDB17A"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            </w:t>
      </w:r>
      <w:r w:rsidRPr="0062105C">
        <w:rPr>
          <w:rFonts w:ascii="Consolas" w:eastAsia="宋体" w:hAnsi="Consolas" w:cs="宋体"/>
          <w:color w:val="795E26"/>
          <w:kern w:val="0"/>
          <w:szCs w:val="21"/>
        </w:rPr>
        <w:t>printf</w:t>
      </w:r>
      <w:r w:rsidRPr="0062105C">
        <w:rPr>
          <w:rFonts w:ascii="Consolas" w:eastAsia="宋体" w:hAnsi="Consolas" w:cs="宋体"/>
          <w:color w:val="000000"/>
          <w:kern w:val="0"/>
          <w:szCs w:val="21"/>
        </w:rPr>
        <w:t>(</w:t>
      </w:r>
      <w:r w:rsidRPr="0062105C">
        <w:rPr>
          <w:rFonts w:ascii="Consolas" w:eastAsia="宋体" w:hAnsi="Consolas" w:cs="宋体"/>
          <w:color w:val="A31515"/>
          <w:kern w:val="0"/>
          <w:szCs w:val="21"/>
        </w:rPr>
        <w:t>"%.2f</w:t>
      </w:r>
      <w:r w:rsidRPr="0062105C">
        <w:rPr>
          <w:rFonts w:ascii="Consolas" w:eastAsia="宋体" w:hAnsi="Consolas" w:cs="宋体"/>
          <w:color w:val="EE0000"/>
          <w:kern w:val="0"/>
          <w:szCs w:val="21"/>
        </w:rPr>
        <w:t>\n</w:t>
      </w:r>
      <w:r w:rsidRPr="0062105C">
        <w:rPr>
          <w:rFonts w:ascii="Consolas" w:eastAsia="宋体" w:hAnsi="Consolas" w:cs="宋体"/>
          <w:color w:val="A31515"/>
          <w:kern w:val="0"/>
          <w:szCs w:val="21"/>
        </w:rPr>
        <w:t>"</w:t>
      </w:r>
      <w:r w:rsidRPr="0062105C">
        <w:rPr>
          <w:rFonts w:ascii="Consolas" w:eastAsia="宋体" w:hAnsi="Consolas" w:cs="宋体"/>
          <w:color w:val="000000"/>
          <w:kern w:val="0"/>
          <w:szCs w:val="21"/>
        </w:rPr>
        <w:t>,(</w:t>
      </w:r>
      <w:r w:rsidRPr="0062105C">
        <w:rPr>
          <w:rFonts w:ascii="Consolas" w:eastAsia="宋体" w:hAnsi="Consolas" w:cs="宋体"/>
          <w:color w:val="001080"/>
          <w:kern w:val="0"/>
          <w:szCs w:val="21"/>
        </w:rPr>
        <w:t>salary</w:t>
      </w:r>
      <w:r w:rsidRPr="0062105C">
        <w:rPr>
          <w:rFonts w:ascii="Consolas" w:eastAsia="宋体" w:hAnsi="Consolas" w:cs="宋体"/>
          <w:color w:val="000000"/>
          <w:kern w:val="0"/>
          <w:szCs w:val="21"/>
        </w:rPr>
        <w:t>-</w:t>
      </w:r>
      <w:r w:rsidRPr="0062105C">
        <w:rPr>
          <w:rFonts w:ascii="Consolas" w:eastAsia="宋体" w:hAnsi="Consolas" w:cs="宋体"/>
          <w:color w:val="0000FF"/>
          <w:kern w:val="0"/>
          <w:szCs w:val="21"/>
        </w:rPr>
        <w:t>BASE4</w:t>
      </w:r>
      <w:r w:rsidRPr="0062105C">
        <w:rPr>
          <w:rFonts w:ascii="Consolas" w:eastAsia="宋体" w:hAnsi="Consolas" w:cs="宋体"/>
          <w:color w:val="000000"/>
          <w:kern w:val="0"/>
          <w:szCs w:val="21"/>
        </w:rPr>
        <w:t>)*</w:t>
      </w:r>
      <w:r w:rsidRPr="0062105C">
        <w:rPr>
          <w:rFonts w:ascii="Consolas" w:eastAsia="宋体" w:hAnsi="Consolas" w:cs="宋体"/>
          <w:color w:val="098658"/>
          <w:kern w:val="0"/>
          <w:szCs w:val="21"/>
        </w:rPr>
        <w:t>0.20</w:t>
      </w:r>
      <w:r w:rsidRPr="0062105C">
        <w:rPr>
          <w:rFonts w:ascii="Consolas" w:eastAsia="宋体" w:hAnsi="Consolas" w:cs="宋体"/>
          <w:color w:val="000000"/>
          <w:kern w:val="0"/>
          <w:szCs w:val="21"/>
        </w:rPr>
        <w:t>+</w:t>
      </w:r>
      <w:r w:rsidRPr="0062105C">
        <w:rPr>
          <w:rFonts w:ascii="Consolas" w:eastAsia="宋体" w:hAnsi="Consolas" w:cs="宋体"/>
          <w:color w:val="0000FF"/>
          <w:kern w:val="0"/>
          <w:szCs w:val="21"/>
        </w:rPr>
        <w:t>S3</w:t>
      </w:r>
      <w:r w:rsidRPr="0062105C">
        <w:rPr>
          <w:rFonts w:ascii="Consolas" w:eastAsia="宋体" w:hAnsi="Consolas" w:cs="宋体"/>
          <w:color w:val="000000"/>
          <w:kern w:val="0"/>
          <w:szCs w:val="21"/>
        </w:rPr>
        <w:t>);</w:t>
      </w:r>
    </w:p>
    <w:p w14:paraId="0F4E64F9"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        </w:t>
      </w:r>
      <w:r w:rsidRPr="0062105C">
        <w:rPr>
          <w:rFonts w:ascii="Consolas" w:eastAsia="宋体" w:hAnsi="Consolas" w:cs="宋体"/>
          <w:color w:val="AF00DB"/>
          <w:kern w:val="0"/>
          <w:szCs w:val="21"/>
        </w:rPr>
        <w:t>else</w:t>
      </w:r>
    </w:p>
    <w:p w14:paraId="4D845B27"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            </w:t>
      </w:r>
      <w:r w:rsidRPr="0062105C">
        <w:rPr>
          <w:rFonts w:ascii="Consolas" w:eastAsia="宋体" w:hAnsi="Consolas" w:cs="宋体"/>
          <w:color w:val="795E26"/>
          <w:kern w:val="0"/>
          <w:szCs w:val="21"/>
        </w:rPr>
        <w:t>printf</w:t>
      </w:r>
      <w:r w:rsidRPr="0062105C">
        <w:rPr>
          <w:rFonts w:ascii="Consolas" w:eastAsia="宋体" w:hAnsi="Consolas" w:cs="宋体"/>
          <w:color w:val="000000"/>
          <w:kern w:val="0"/>
          <w:szCs w:val="21"/>
        </w:rPr>
        <w:t>(</w:t>
      </w:r>
      <w:r w:rsidRPr="0062105C">
        <w:rPr>
          <w:rFonts w:ascii="Consolas" w:eastAsia="宋体" w:hAnsi="Consolas" w:cs="宋体"/>
          <w:color w:val="A31515"/>
          <w:kern w:val="0"/>
          <w:szCs w:val="21"/>
        </w:rPr>
        <w:t>"%.2f</w:t>
      </w:r>
      <w:r w:rsidRPr="0062105C">
        <w:rPr>
          <w:rFonts w:ascii="Consolas" w:eastAsia="宋体" w:hAnsi="Consolas" w:cs="宋体"/>
          <w:color w:val="EE0000"/>
          <w:kern w:val="0"/>
          <w:szCs w:val="21"/>
        </w:rPr>
        <w:t>\n</w:t>
      </w:r>
      <w:r w:rsidRPr="0062105C">
        <w:rPr>
          <w:rFonts w:ascii="Consolas" w:eastAsia="宋体" w:hAnsi="Consolas" w:cs="宋体"/>
          <w:color w:val="A31515"/>
          <w:kern w:val="0"/>
          <w:szCs w:val="21"/>
        </w:rPr>
        <w:t>"</w:t>
      </w:r>
      <w:r w:rsidRPr="0062105C">
        <w:rPr>
          <w:rFonts w:ascii="Consolas" w:eastAsia="宋体" w:hAnsi="Consolas" w:cs="宋体"/>
          <w:color w:val="000000"/>
          <w:kern w:val="0"/>
          <w:szCs w:val="21"/>
        </w:rPr>
        <w:t>,(</w:t>
      </w:r>
      <w:r w:rsidRPr="0062105C">
        <w:rPr>
          <w:rFonts w:ascii="Consolas" w:eastAsia="宋体" w:hAnsi="Consolas" w:cs="宋体"/>
          <w:color w:val="001080"/>
          <w:kern w:val="0"/>
          <w:szCs w:val="21"/>
        </w:rPr>
        <w:t>salary</w:t>
      </w:r>
      <w:r w:rsidRPr="0062105C">
        <w:rPr>
          <w:rFonts w:ascii="Consolas" w:eastAsia="宋体" w:hAnsi="Consolas" w:cs="宋体"/>
          <w:color w:val="000000"/>
          <w:kern w:val="0"/>
          <w:szCs w:val="21"/>
        </w:rPr>
        <w:t>-</w:t>
      </w:r>
      <w:r w:rsidRPr="0062105C">
        <w:rPr>
          <w:rFonts w:ascii="Consolas" w:eastAsia="宋体" w:hAnsi="Consolas" w:cs="宋体"/>
          <w:color w:val="0000FF"/>
          <w:kern w:val="0"/>
          <w:szCs w:val="21"/>
        </w:rPr>
        <w:t>BASE5</w:t>
      </w:r>
      <w:r w:rsidRPr="0062105C">
        <w:rPr>
          <w:rFonts w:ascii="Consolas" w:eastAsia="宋体" w:hAnsi="Consolas" w:cs="宋体"/>
          <w:color w:val="000000"/>
          <w:kern w:val="0"/>
          <w:szCs w:val="21"/>
        </w:rPr>
        <w:t>)*</w:t>
      </w:r>
      <w:r w:rsidRPr="0062105C">
        <w:rPr>
          <w:rFonts w:ascii="Consolas" w:eastAsia="宋体" w:hAnsi="Consolas" w:cs="宋体"/>
          <w:color w:val="098658"/>
          <w:kern w:val="0"/>
          <w:szCs w:val="21"/>
        </w:rPr>
        <w:t>0.25</w:t>
      </w:r>
      <w:r w:rsidRPr="0062105C">
        <w:rPr>
          <w:rFonts w:ascii="Consolas" w:eastAsia="宋体" w:hAnsi="Consolas" w:cs="宋体"/>
          <w:color w:val="000000"/>
          <w:kern w:val="0"/>
          <w:szCs w:val="21"/>
        </w:rPr>
        <w:t>+</w:t>
      </w:r>
      <w:r w:rsidRPr="0062105C">
        <w:rPr>
          <w:rFonts w:ascii="Consolas" w:eastAsia="宋体" w:hAnsi="Consolas" w:cs="宋体"/>
          <w:color w:val="0000FF"/>
          <w:kern w:val="0"/>
          <w:szCs w:val="21"/>
        </w:rPr>
        <w:t>S4</w:t>
      </w:r>
      <w:r w:rsidRPr="0062105C">
        <w:rPr>
          <w:rFonts w:ascii="Consolas" w:eastAsia="宋体" w:hAnsi="Consolas" w:cs="宋体"/>
          <w:color w:val="000000"/>
          <w:kern w:val="0"/>
          <w:szCs w:val="21"/>
        </w:rPr>
        <w:t>);</w:t>
      </w:r>
    </w:p>
    <w:p w14:paraId="69A9D7EF"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    }</w:t>
      </w:r>
    </w:p>
    <w:p w14:paraId="33CDD3D3"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    </w:t>
      </w:r>
      <w:r w:rsidRPr="0062105C">
        <w:rPr>
          <w:rFonts w:ascii="Consolas" w:eastAsia="宋体" w:hAnsi="Consolas" w:cs="宋体"/>
          <w:color w:val="AF00DB"/>
          <w:kern w:val="0"/>
          <w:szCs w:val="21"/>
        </w:rPr>
        <w:t>return</w:t>
      </w:r>
      <w:r w:rsidRPr="0062105C">
        <w:rPr>
          <w:rFonts w:ascii="Consolas" w:eastAsia="宋体" w:hAnsi="Consolas" w:cs="宋体"/>
          <w:color w:val="000000"/>
          <w:kern w:val="0"/>
          <w:szCs w:val="21"/>
        </w:rPr>
        <w:t> </w:t>
      </w:r>
      <w:r w:rsidRPr="0062105C">
        <w:rPr>
          <w:rFonts w:ascii="Consolas" w:eastAsia="宋体" w:hAnsi="Consolas" w:cs="宋体"/>
          <w:color w:val="098658"/>
          <w:kern w:val="0"/>
          <w:szCs w:val="21"/>
        </w:rPr>
        <w:t>0</w:t>
      </w:r>
      <w:r w:rsidRPr="0062105C">
        <w:rPr>
          <w:rFonts w:ascii="Consolas" w:eastAsia="宋体" w:hAnsi="Consolas" w:cs="宋体"/>
          <w:color w:val="000000"/>
          <w:kern w:val="0"/>
          <w:szCs w:val="21"/>
        </w:rPr>
        <w:t>;</w:t>
      </w:r>
    </w:p>
    <w:p w14:paraId="7A4423FC" w14:textId="4B3E6052" w:rsid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w:t>
      </w:r>
    </w:p>
    <w:p w14:paraId="77AA2F30" w14:textId="28FAC79C" w:rsidR="00E2355E" w:rsidRPr="00E2355E" w:rsidRDefault="00E2355E" w:rsidP="00E2355E">
      <w:pPr>
        <w:widowControl/>
        <w:shd w:val="clear" w:color="auto" w:fill="FFFFFF"/>
        <w:spacing w:line="285" w:lineRule="atLeast"/>
        <w:jc w:val="left"/>
        <w:rPr>
          <w:rFonts w:ascii="Consolas" w:eastAsia="宋体" w:hAnsi="Consolas" w:cs="宋体"/>
          <w:color w:val="000000"/>
          <w:kern w:val="0"/>
          <w:sz w:val="24"/>
          <w:szCs w:val="24"/>
        </w:rPr>
      </w:pPr>
      <w:r w:rsidRPr="00E2355E">
        <w:rPr>
          <w:rFonts w:ascii="Consolas" w:eastAsia="宋体" w:hAnsi="Consolas" w:cs="宋体"/>
          <w:color w:val="000000"/>
          <w:kern w:val="0"/>
          <w:sz w:val="24"/>
          <w:szCs w:val="24"/>
        </w:rPr>
        <w:t>3</w:t>
      </w:r>
      <w:r w:rsidRPr="00E2355E">
        <w:rPr>
          <w:rFonts w:ascii="Consolas" w:eastAsia="宋体" w:hAnsi="Consolas" w:cs="宋体" w:hint="eastAsia"/>
          <w:color w:val="000000"/>
          <w:kern w:val="0"/>
          <w:sz w:val="24"/>
          <w:szCs w:val="24"/>
        </w:rPr>
        <w:t>）测试数据</w:t>
      </w:r>
    </w:p>
    <w:p w14:paraId="6247C68A" w14:textId="48FF0360" w:rsidR="00610219" w:rsidRPr="00610219" w:rsidRDefault="00610219" w:rsidP="00610219">
      <w:pPr>
        <w:pStyle w:val="a8"/>
        <w:widowControl/>
        <w:shd w:val="clear" w:color="auto" w:fill="FFFFFF"/>
        <w:spacing w:line="285" w:lineRule="atLeast"/>
        <w:ind w:left="1140" w:firstLineChars="0" w:firstLine="0"/>
        <w:jc w:val="left"/>
        <w:rPr>
          <w:rFonts w:ascii="Consolas" w:eastAsia="宋体" w:hAnsi="Consolas" w:cs="宋体"/>
          <w:color w:val="000000"/>
          <w:kern w:val="0"/>
          <w:szCs w:val="21"/>
        </w:rPr>
      </w:pPr>
      <w:r>
        <w:rPr>
          <w:rFonts w:ascii="Consolas" w:eastAsia="宋体" w:hAnsi="Consolas" w:cs="宋体"/>
          <w:color w:val="000000"/>
          <w:kern w:val="0"/>
          <w:szCs w:val="21"/>
        </w:rPr>
        <w:t>A</w:t>
      </w:r>
      <w:r>
        <w:rPr>
          <w:rFonts w:ascii="Consolas" w:eastAsia="宋体" w:hAnsi="Consolas" w:cs="宋体" w:hint="eastAsia"/>
          <w:color w:val="000000"/>
          <w:kern w:val="0"/>
          <w:szCs w:val="21"/>
        </w:rPr>
        <w:t>）</w:t>
      </w:r>
      <w:r w:rsidRPr="00610219">
        <w:rPr>
          <w:rFonts w:ascii="Consolas" w:eastAsia="宋体" w:hAnsi="Consolas" w:cs="宋体" w:hint="eastAsia"/>
          <w:color w:val="000000"/>
          <w:kern w:val="0"/>
          <w:sz w:val="24"/>
          <w:szCs w:val="24"/>
        </w:rPr>
        <w:t>数据输入</w:t>
      </w:r>
    </w:p>
    <w:tbl>
      <w:tblPr>
        <w:tblStyle w:val="a9"/>
        <w:tblW w:w="0" w:type="auto"/>
        <w:tblLook w:val="04A0" w:firstRow="1" w:lastRow="0" w:firstColumn="1" w:lastColumn="0" w:noHBand="0" w:noVBand="1"/>
      </w:tblPr>
      <w:tblGrid>
        <w:gridCol w:w="2405"/>
        <w:gridCol w:w="2552"/>
        <w:gridCol w:w="1638"/>
        <w:gridCol w:w="1701"/>
      </w:tblGrid>
      <w:tr w:rsidR="0062105C" w14:paraId="7E3E28C4" w14:textId="77777777" w:rsidTr="0062105C">
        <w:trPr>
          <w:trHeight w:val="690"/>
        </w:trPr>
        <w:tc>
          <w:tcPr>
            <w:tcW w:w="2405" w:type="dxa"/>
          </w:tcPr>
          <w:p w14:paraId="57B79B25" w14:textId="77777777" w:rsidR="0062105C" w:rsidRDefault="0062105C" w:rsidP="0062105C">
            <w:pPr>
              <w:widowControl/>
              <w:spacing w:line="285" w:lineRule="atLeast"/>
              <w:jc w:val="left"/>
              <w:rPr>
                <w:rFonts w:ascii="Consolas" w:eastAsia="宋体" w:hAnsi="Consolas" w:cs="宋体"/>
                <w:color w:val="000000"/>
                <w:kern w:val="0"/>
                <w:szCs w:val="21"/>
              </w:rPr>
            </w:pPr>
          </w:p>
        </w:tc>
        <w:tc>
          <w:tcPr>
            <w:tcW w:w="2552" w:type="dxa"/>
          </w:tcPr>
          <w:p w14:paraId="39C7C8E3" w14:textId="184815CB" w:rsidR="0062105C" w:rsidRPr="0062105C" w:rsidRDefault="0062105C" w:rsidP="0062105C">
            <w:pPr>
              <w:widowControl/>
              <w:spacing w:line="285" w:lineRule="atLeast"/>
              <w:jc w:val="left"/>
              <w:rPr>
                <w:rFonts w:ascii="Consolas" w:eastAsia="宋体" w:hAnsi="Consolas" w:cs="宋体"/>
                <w:color w:val="000000"/>
                <w:kern w:val="0"/>
                <w:sz w:val="24"/>
                <w:szCs w:val="24"/>
              </w:rPr>
            </w:pPr>
            <w:r>
              <w:rPr>
                <w:rFonts w:ascii="Consolas" w:eastAsia="宋体" w:hAnsi="Consolas" w:cs="宋体" w:hint="eastAsia"/>
                <w:color w:val="000000"/>
                <w:kern w:val="0"/>
                <w:sz w:val="24"/>
                <w:szCs w:val="24"/>
              </w:rPr>
              <w:t>程序输入</w:t>
            </w:r>
          </w:p>
        </w:tc>
        <w:tc>
          <w:tcPr>
            <w:tcW w:w="1638" w:type="dxa"/>
          </w:tcPr>
          <w:p w14:paraId="40727C44" w14:textId="5336BF18" w:rsidR="0062105C" w:rsidRPr="0062105C" w:rsidRDefault="0062105C" w:rsidP="0062105C">
            <w:pPr>
              <w:widowControl/>
              <w:spacing w:line="285" w:lineRule="atLeast"/>
              <w:jc w:val="left"/>
              <w:rPr>
                <w:rFonts w:ascii="Consolas" w:eastAsia="宋体" w:hAnsi="Consolas" w:cs="宋体"/>
                <w:color w:val="000000"/>
                <w:kern w:val="0"/>
                <w:sz w:val="24"/>
                <w:szCs w:val="24"/>
              </w:rPr>
            </w:pPr>
            <w:r w:rsidRPr="0062105C">
              <w:rPr>
                <w:rFonts w:ascii="Consolas" w:eastAsia="宋体" w:hAnsi="Consolas" w:cs="宋体" w:hint="eastAsia"/>
                <w:color w:val="000000"/>
                <w:kern w:val="0"/>
                <w:sz w:val="24"/>
                <w:szCs w:val="24"/>
              </w:rPr>
              <w:t>理论结果</w:t>
            </w:r>
          </w:p>
        </w:tc>
        <w:tc>
          <w:tcPr>
            <w:tcW w:w="1701" w:type="dxa"/>
          </w:tcPr>
          <w:p w14:paraId="03160157" w14:textId="246DF075" w:rsidR="0062105C" w:rsidRPr="0062105C" w:rsidRDefault="0062105C" w:rsidP="0062105C">
            <w:pPr>
              <w:widowControl/>
              <w:spacing w:line="285" w:lineRule="atLeast"/>
              <w:jc w:val="left"/>
              <w:rPr>
                <w:rFonts w:ascii="Consolas" w:eastAsia="宋体" w:hAnsi="Consolas" w:cs="宋体"/>
                <w:color w:val="000000"/>
                <w:kern w:val="0"/>
                <w:sz w:val="24"/>
                <w:szCs w:val="24"/>
              </w:rPr>
            </w:pPr>
            <w:r w:rsidRPr="0062105C">
              <w:rPr>
                <w:rFonts w:ascii="Consolas" w:eastAsia="宋体" w:hAnsi="Consolas" w:cs="宋体" w:hint="eastAsia"/>
                <w:color w:val="000000"/>
                <w:kern w:val="0"/>
                <w:sz w:val="24"/>
                <w:szCs w:val="24"/>
              </w:rPr>
              <w:t>实际结果</w:t>
            </w:r>
          </w:p>
        </w:tc>
      </w:tr>
      <w:tr w:rsidR="0062105C" w14:paraId="4D633E8F" w14:textId="77777777" w:rsidTr="0062105C">
        <w:trPr>
          <w:trHeight w:val="559"/>
        </w:trPr>
        <w:tc>
          <w:tcPr>
            <w:tcW w:w="2405" w:type="dxa"/>
          </w:tcPr>
          <w:p w14:paraId="31AECFF5" w14:textId="49AD289C" w:rsidR="0062105C" w:rsidRPr="0062105C" w:rsidRDefault="0062105C" w:rsidP="0062105C">
            <w:pPr>
              <w:widowControl/>
              <w:spacing w:line="285" w:lineRule="atLeast"/>
              <w:jc w:val="left"/>
              <w:rPr>
                <w:rFonts w:ascii="Consolas" w:eastAsia="宋体" w:hAnsi="Consolas" w:cs="宋体"/>
                <w:color w:val="000000"/>
                <w:kern w:val="0"/>
                <w:sz w:val="24"/>
                <w:szCs w:val="24"/>
              </w:rPr>
            </w:pPr>
            <w:r w:rsidRPr="0062105C">
              <w:rPr>
                <w:rFonts w:ascii="Consolas" w:eastAsia="宋体" w:hAnsi="Consolas" w:cs="宋体" w:hint="eastAsia"/>
                <w:color w:val="000000"/>
                <w:kern w:val="0"/>
                <w:sz w:val="24"/>
                <w:szCs w:val="24"/>
              </w:rPr>
              <w:t>用例</w:t>
            </w:r>
            <w:r w:rsidRPr="0062105C">
              <w:rPr>
                <w:rFonts w:ascii="Consolas" w:eastAsia="宋体" w:hAnsi="Consolas" w:cs="宋体" w:hint="eastAsia"/>
                <w:color w:val="000000"/>
                <w:kern w:val="0"/>
                <w:sz w:val="24"/>
                <w:szCs w:val="24"/>
              </w:rPr>
              <w:t>1</w:t>
            </w:r>
          </w:p>
        </w:tc>
        <w:tc>
          <w:tcPr>
            <w:tcW w:w="2552" w:type="dxa"/>
          </w:tcPr>
          <w:p w14:paraId="1A6CB203" w14:textId="79D07844" w:rsidR="0062105C" w:rsidRDefault="00610219" w:rsidP="0062105C">
            <w:pPr>
              <w:widowControl/>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2</w:t>
            </w:r>
            <w:r>
              <w:rPr>
                <w:rFonts w:ascii="Consolas" w:eastAsia="宋体" w:hAnsi="Consolas" w:cs="宋体"/>
                <w:color w:val="000000"/>
                <w:kern w:val="0"/>
                <w:szCs w:val="21"/>
              </w:rPr>
              <w:t>350</w:t>
            </w:r>
          </w:p>
        </w:tc>
        <w:tc>
          <w:tcPr>
            <w:tcW w:w="1638" w:type="dxa"/>
          </w:tcPr>
          <w:p w14:paraId="56F5E5EB" w14:textId="521D8B22" w:rsidR="0062105C" w:rsidRDefault="00610219" w:rsidP="0062105C">
            <w:pPr>
              <w:widowControl/>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8</w:t>
            </w:r>
            <w:r>
              <w:rPr>
                <w:rFonts w:ascii="Consolas" w:eastAsia="宋体" w:hAnsi="Consolas" w:cs="宋体"/>
                <w:color w:val="000000"/>
                <w:kern w:val="0"/>
                <w:szCs w:val="21"/>
              </w:rPr>
              <w:t>5.00</w:t>
            </w:r>
          </w:p>
        </w:tc>
        <w:tc>
          <w:tcPr>
            <w:tcW w:w="1701" w:type="dxa"/>
          </w:tcPr>
          <w:p w14:paraId="3282577E" w14:textId="607214F7" w:rsidR="0062105C" w:rsidRDefault="00610219" w:rsidP="0062105C">
            <w:pPr>
              <w:widowControl/>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8</w:t>
            </w:r>
            <w:r>
              <w:rPr>
                <w:rFonts w:ascii="Consolas" w:eastAsia="宋体" w:hAnsi="Consolas" w:cs="宋体"/>
                <w:color w:val="000000"/>
                <w:kern w:val="0"/>
                <w:szCs w:val="21"/>
              </w:rPr>
              <w:t>5.00</w:t>
            </w:r>
          </w:p>
        </w:tc>
      </w:tr>
      <w:tr w:rsidR="0062105C" w14:paraId="696A8B62" w14:textId="77777777" w:rsidTr="0062105C">
        <w:trPr>
          <w:trHeight w:val="553"/>
        </w:trPr>
        <w:tc>
          <w:tcPr>
            <w:tcW w:w="2405" w:type="dxa"/>
          </w:tcPr>
          <w:p w14:paraId="7363E038" w14:textId="7DFEBDE2" w:rsidR="0062105C" w:rsidRPr="0062105C" w:rsidRDefault="0062105C" w:rsidP="0062105C">
            <w:pPr>
              <w:widowControl/>
              <w:spacing w:line="285" w:lineRule="atLeast"/>
              <w:jc w:val="left"/>
              <w:rPr>
                <w:rFonts w:ascii="宋体" w:eastAsia="宋体" w:hAnsi="宋体" w:cs="宋体"/>
                <w:color w:val="000000"/>
                <w:kern w:val="0"/>
                <w:sz w:val="24"/>
                <w:szCs w:val="24"/>
              </w:rPr>
            </w:pPr>
            <w:r w:rsidRPr="0062105C">
              <w:rPr>
                <w:rFonts w:ascii="宋体" w:eastAsia="宋体" w:hAnsi="宋体" w:cs="宋体" w:hint="eastAsia"/>
                <w:color w:val="000000"/>
                <w:kern w:val="0"/>
                <w:sz w:val="24"/>
                <w:szCs w:val="24"/>
              </w:rPr>
              <w:t>用例2</w:t>
            </w:r>
          </w:p>
        </w:tc>
        <w:tc>
          <w:tcPr>
            <w:tcW w:w="2552" w:type="dxa"/>
          </w:tcPr>
          <w:p w14:paraId="599DB03D" w14:textId="6AC269D4" w:rsidR="0062105C" w:rsidRDefault="00610219" w:rsidP="0062105C">
            <w:pPr>
              <w:widowControl/>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1</w:t>
            </w:r>
            <w:r>
              <w:rPr>
                <w:rFonts w:ascii="Consolas" w:eastAsia="宋体" w:hAnsi="Consolas" w:cs="宋体"/>
                <w:color w:val="000000"/>
                <w:kern w:val="0"/>
                <w:szCs w:val="21"/>
              </w:rPr>
              <w:t>500</w:t>
            </w:r>
          </w:p>
        </w:tc>
        <w:tc>
          <w:tcPr>
            <w:tcW w:w="1638" w:type="dxa"/>
          </w:tcPr>
          <w:p w14:paraId="117F0395" w14:textId="0B467720" w:rsidR="0062105C" w:rsidRDefault="00610219" w:rsidP="0062105C">
            <w:pPr>
              <w:widowControl/>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2</w:t>
            </w:r>
            <w:r>
              <w:rPr>
                <w:rFonts w:ascii="Consolas" w:eastAsia="宋体" w:hAnsi="Consolas" w:cs="宋体"/>
                <w:color w:val="000000"/>
                <w:kern w:val="0"/>
                <w:szCs w:val="21"/>
              </w:rPr>
              <w:t>5.00</w:t>
            </w:r>
          </w:p>
        </w:tc>
        <w:tc>
          <w:tcPr>
            <w:tcW w:w="1701" w:type="dxa"/>
          </w:tcPr>
          <w:p w14:paraId="50B9226D" w14:textId="291CA6F9" w:rsidR="0062105C" w:rsidRDefault="00610219" w:rsidP="0062105C">
            <w:pPr>
              <w:widowControl/>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2</w:t>
            </w:r>
            <w:r>
              <w:rPr>
                <w:rFonts w:ascii="Consolas" w:eastAsia="宋体" w:hAnsi="Consolas" w:cs="宋体"/>
                <w:color w:val="000000"/>
                <w:kern w:val="0"/>
                <w:szCs w:val="21"/>
              </w:rPr>
              <w:t>5.00</w:t>
            </w:r>
          </w:p>
        </w:tc>
      </w:tr>
    </w:tbl>
    <w:p w14:paraId="43663251" w14:textId="2FA982B4" w:rsidR="0062105C" w:rsidRDefault="00610219" w:rsidP="00610219">
      <w:pPr>
        <w:widowControl/>
        <w:shd w:val="clear" w:color="auto" w:fill="FFFFFF"/>
        <w:spacing w:line="285" w:lineRule="atLeast"/>
        <w:jc w:val="left"/>
        <w:rPr>
          <w:rFonts w:ascii="Consolas" w:eastAsia="宋体" w:hAnsi="Consolas" w:cs="宋体"/>
          <w:color w:val="000000"/>
          <w:kern w:val="0"/>
          <w:sz w:val="24"/>
          <w:szCs w:val="24"/>
        </w:rPr>
      </w:pPr>
      <w:r w:rsidRPr="00610219">
        <w:rPr>
          <w:noProof/>
          <w:sz w:val="24"/>
          <w:szCs w:val="24"/>
        </w:rPr>
        <w:lastRenderedPageBreak/>
        <w:drawing>
          <wp:anchor distT="0" distB="0" distL="114300" distR="114300" simplePos="0" relativeHeight="251664384" behindDoc="0" locked="0" layoutInCell="1" allowOverlap="1" wp14:anchorId="602E21F6" wp14:editId="76DAEA5D">
            <wp:simplePos x="0" y="0"/>
            <wp:positionH relativeFrom="column">
              <wp:posOffset>628650</wp:posOffset>
            </wp:positionH>
            <wp:positionV relativeFrom="paragraph">
              <wp:posOffset>244475</wp:posOffset>
            </wp:positionV>
            <wp:extent cx="3714941" cy="1666961"/>
            <wp:effectExtent l="0" t="0" r="0" b="9525"/>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14941" cy="1666961"/>
                    </a:xfrm>
                    <a:prstGeom prst="rect">
                      <a:avLst/>
                    </a:prstGeom>
                  </pic:spPr>
                </pic:pic>
              </a:graphicData>
            </a:graphic>
          </wp:anchor>
        </w:drawing>
      </w:r>
      <w:r>
        <w:rPr>
          <w:rFonts w:ascii="Consolas" w:eastAsia="宋体" w:hAnsi="Consolas" w:cs="宋体"/>
          <w:color w:val="000000"/>
          <w:kern w:val="0"/>
          <w:szCs w:val="21"/>
        </w:rPr>
        <w:tab/>
      </w:r>
      <w:r>
        <w:rPr>
          <w:rFonts w:ascii="Consolas" w:eastAsia="宋体" w:hAnsi="Consolas" w:cs="宋体"/>
          <w:color w:val="000000"/>
          <w:kern w:val="0"/>
          <w:szCs w:val="21"/>
        </w:rPr>
        <w:tab/>
      </w:r>
      <w:r>
        <w:rPr>
          <w:rFonts w:ascii="Consolas" w:eastAsia="宋体" w:hAnsi="Consolas" w:cs="宋体"/>
          <w:color w:val="000000"/>
          <w:kern w:val="0"/>
          <w:szCs w:val="21"/>
        </w:rPr>
        <w:tab/>
      </w:r>
      <w:r>
        <w:rPr>
          <w:rFonts w:ascii="Consolas" w:eastAsia="宋体" w:hAnsi="Consolas" w:cs="宋体" w:hint="eastAsia"/>
          <w:color w:val="000000"/>
          <w:kern w:val="0"/>
          <w:szCs w:val="21"/>
        </w:rPr>
        <w:t>b</w:t>
      </w:r>
      <w:r>
        <w:rPr>
          <w:rFonts w:ascii="Consolas" w:eastAsia="宋体" w:hAnsi="Consolas" w:cs="宋体"/>
          <w:color w:val="000000"/>
          <w:kern w:val="0"/>
          <w:szCs w:val="21"/>
        </w:rPr>
        <w:t>)</w:t>
      </w:r>
      <w:r w:rsidRPr="00610219">
        <w:rPr>
          <w:rFonts w:ascii="Consolas" w:eastAsia="宋体" w:hAnsi="Consolas" w:cs="宋体" w:hint="eastAsia"/>
          <w:color w:val="000000"/>
          <w:kern w:val="0"/>
          <w:sz w:val="24"/>
          <w:szCs w:val="24"/>
        </w:rPr>
        <w:t>运行结果如下图</w:t>
      </w:r>
    </w:p>
    <w:p w14:paraId="1E17BE6C" w14:textId="77777777" w:rsidR="00610219" w:rsidRPr="00610219" w:rsidRDefault="00610219" w:rsidP="00610219">
      <w:pPr>
        <w:spacing w:line="360" w:lineRule="auto"/>
        <w:ind w:firstLine="420"/>
        <w:rPr>
          <w:rFonts w:ascii="Times New Roman" w:eastAsia="宋体" w:hAnsi="宋体" w:cs="Times New Roman"/>
          <w:sz w:val="24"/>
          <w:szCs w:val="24"/>
        </w:rPr>
      </w:pPr>
      <w:r w:rsidRPr="00610219">
        <w:rPr>
          <w:rFonts w:ascii="Times New Roman" w:eastAsia="宋体" w:hAnsi="宋体" w:cs="Times New Roman" w:hint="eastAsia"/>
          <w:sz w:val="24"/>
          <w:szCs w:val="24"/>
        </w:rPr>
        <w:t>（</w:t>
      </w:r>
      <w:r w:rsidRPr="00610219">
        <w:rPr>
          <w:rFonts w:ascii="Times New Roman" w:eastAsia="宋体" w:hAnsi="宋体" w:cs="Times New Roman" w:hint="eastAsia"/>
          <w:sz w:val="24"/>
          <w:szCs w:val="24"/>
        </w:rPr>
        <w:t>2</w:t>
      </w:r>
      <w:r w:rsidRPr="00610219">
        <w:rPr>
          <w:rFonts w:ascii="Times New Roman" w:eastAsia="宋体" w:hAnsi="宋体" w:cs="Times New Roman" w:hint="eastAsia"/>
          <w:sz w:val="24"/>
          <w:szCs w:val="24"/>
        </w:rPr>
        <w:t>）将输入的正文复制到输出，复制过程中将每行一个以上的空格字符用一个空格代替。</w:t>
      </w:r>
    </w:p>
    <w:p w14:paraId="1ACE7C9E" w14:textId="77777777" w:rsidR="00610219" w:rsidRPr="0062105C" w:rsidRDefault="00610219" w:rsidP="00610219">
      <w:pPr>
        <w:snapToGrid w:val="0"/>
        <w:spacing w:line="360" w:lineRule="auto"/>
        <w:rPr>
          <w:rFonts w:ascii="Times New Roman" w:eastAsia="宋体" w:hAnsi="Times New Roman" w:cs="Times New Roman"/>
          <w:b/>
          <w:sz w:val="24"/>
          <w:szCs w:val="24"/>
        </w:rPr>
      </w:pPr>
      <w:r>
        <w:rPr>
          <w:rFonts w:ascii="Consolas" w:eastAsia="宋体" w:hAnsi="Consolas" w:cs="宋体"/>
          <w:color w:val="000000"/>
          <w:kern w:val="0"/>
          <w:sz w:val="24"/>
          <w:szCs w:val="24"/>
        </w:rPr>
        <w:tab/>
      </w:r>
      <w:r>
        <w:rPr>
          <w:sz w:val="24"/>
          <w:szCs w:val="24"/>
        </w:rPr>
        <w:tab/>
      </w:r>
      <w:r w:rsidRPr="0062105C">
        <w:rPr>
          <w:rFonts w:ascii="Times New Roman" w:eastAsia="宋体" w:hAnsi="宋体" w:cs="Times New Roman"/>
          <w:b/>
          <w:sz w:val="24"/>
          <w:szCs w:val="24"/>
        </w:rPr>
        <w:t>解答：</w:t>
      </w:r>
    </w:p>
    <w:p w14:paraId="436E2A77" w14:textId="67B0BD7D" w:rsidR="00610219" w:rsidRPr="00E2355E" w:rsidRDefault="00610219" w:rsidP="00E2355E">
      <w:pPr>
        <w:pStyle w:val="a8"/>
        <w:widowControl/>
        <w:numPr>
          <w:ilvl w:val="1"/>
          <w:numId w:val="3"/>
        </w:numPr>
        <w:shd w:val="clear" w:color="auto" w:fill="FFFFFF"/>
        <w:spacing w:line="285" w:lineRule="atLeast"/>
        <w:ind w:firstLineChars="0"/>
        <w:jc w:val="left"/>
        <w:rPr>
          <w:rFonts w:ascii="Times New Roman" w:eastAsia="宋体" w:hAnsi="宋体" w:cs="Times New Roman"/>
          <w:sz w:val="24"/>
          <w:szCs w:val="24"/>
        </w:rPr>
      </w:pPr>
      <w:r w:rsidRPr="00E2355E">
        <w:rPr>
          <w:rFonts w:ascii="Times New Roman" w:eastAsia="宋体" w:hAnsi="宋体" w:cs="Times New Roman"/>
          <w:sz w:val="24"/>
          <w:szCs w:val="24"/>
        </w:rPr>
        <w:t>算法流程如图</w:t>
      </w:r>
      <w:r w:rsidRPr="00E2355E">
        <w:rPr>
          <w:rFonts w:ascii="Times New Roman" w:eastAsia="宋体" w:hAnsi="Times New Roman" w:cs="Times New Roman"/>
          <w:sz w:val="24"/>
          <w:szCs w:val="24"/>
        </w:rPr>
        <w:t>2.2</w:t>
      </w:r>
      <w:r w:rsidRPr="00E2355E">
        <w:rPr>
          <w:rFonts w:ascii="Times New Roman" w:eastAsia="宋体" w:hAnsi="宋体" w:cs="Times New Roman"/>
          <w:sz w:val="24"/>
          <w:szCs w:val="24"/>
        </w:rPr>
        <w:t>所示</w:t>
      </w:r>
    </w:p>
    <w:p w14:paraId="43C6C924" w14:textId="52F3352B" w:rsidR="00E2355E" w:rsidRDefault="00E2355E" w:rsidP="00E2355E">
      <w:pPr>
        <w:widowControl/>
        <w:shd w:val="clear" w:color="auto" w:fill="FFFFFF"/>
        <w:spacing w:line="285" w:lineRule="atLeast"/>
        <w:ind w:left="840"/>
        <w:jc w:val="left"/>
        <w:rPr>
          <w:rFonts w:ascii="Consolas" w:eastAsia="宋体" w:hAnsi="Consolas" w:cs="宋体"/>
          <w:color w:val="000000"/>
          <w:kern w:val="0"/>
          <w:sz w:val="24"/>
          <w:szCs w:val="24"/>
        </w:rPr>
      </w:pPr>
      <w:r w:rsidRPr="00E2355E">
        <w:rPr>
          <w:rFonts w:ascii="Consolas" w:eastAsia="宋体" w:hAnsi="Consolas" w:cs="宋体"/>
          <w:noProof/>
          <w:color w:val="000000"/>
          <w:kern w:val="0"/>
          <w:sz w:val="24"/>
          <w:szCs w:val="24"/>
        </w:rPr>
        <w:drawing>
          <wp:inline distT="0" distB="0" distL="0" distR="0" wp14:anchorId="3D1277A1" wp14:editId="08843508">
            <wp:extent cx="2257541" cy="4267419"/>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57541" cy="4267419"/>
                    </a:xfrm>
                    <a:prstGeom prst="rect">
                      <a:avLst/>
                    </a:prstGeom>
                  </pic:spPr>
                </pic:pic>
              </a:graphicData>
            </a:graphic>
          </wp:inline>
        </w:drawing>
      </w:r>
    </w:p>
    <w:p w14:paraId="071CE77A" w14:textId="77777777" w:rsidR="00E2355E" w:rsidRDefault="00E2355E" w:rsidP="00E2355E">
      <w:pPr>
        <w:spacing w:line="320" w:lineRule="exact"/>
        <w:ind w:left="840"/>
        <w:jc w:val="left"/>
        <w:rPr>
          <w:sz w:val="24"/>
          <w:szCs w:val="24"/>
        </w:rPr>
      </w:pPr>
      <w:r>
        <w:rPr>
          <w:rFonts w:hint="eastAsia"/>
          <w:sz w:val="24"/>
          <w:szCs w:val="24"/>
        </w:rPr>
        <w:t>2</w:t>
      </w:r>
      <w:r>
        <w:rPr>
          <w:sz w:val="24"/>
          <w:szCs w:val="24"/>
        </w:rPr>
        <w:t>)</w:t>
      </w:r>
      <w:r>
        <w:rPr>
          <w:rFonts w:hint="eastAsia"/>
          <w:sz w:val="24"/>
          <w:szCs w:val="24"/>
        </w:rPr>
        <w:t>程序清单：</w:t>
      </w:r>
    </w:p>
    <w:p w14:paraId="54C9D764"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AF00DB"/>
          <w:kern w:val="0"/>
          <w:szCs w:val="21"/>
        </w:rPr>
        <w:t>#include</w:t>
      </w:r>
      <w:r w:rsidRPr="00E2355E">
        <w:rPr>
          <w:rFonts w:ascii="Consolas" w:eastAsia="宋体" w:hAnsi="Consolas" w:cs="宋体"/>
          <w:color w:val="A31515"/>
          <w:kern w:val="0"/>
          <w:szCs w:val="21"/>
        </w:rPr>
        <w:t>&lt;stdio.h&gt;</w:t>
      </w:r>
    </w:p>
    <w:p w14:paraId="5E58E960"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AF00DB"/>
          <w:kern w:val="0"/>
          <w:szCs w:val="21"/>
        </w:rPr>
        <w:t>#include</w:t>
      </w:r>
      <w:r w:rsidRPr="00E2355E">
        <w:rPr>
          <w:rFonts w:ascii="Consolas" w:eastAsia="宋体" w:hAnsi="Consolas" w:cs="宋体"/>
          <w:color w:val="A31515"/>
          <w:kern w:val="0"/>
          <w:szCs w:val="21"/>
        </w:rPr>
        <w:t>&lt;stdbool.h&gt;</w:t>
      </w:r>
    </w:p>
    <w:p w14:paraId="13FDDDBF"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AF00DB"/>
          <w:kern w:val="0"/>
          <w:szCs w:val="21"/>
        </w:rPr>
        <w:t>#define</w:t>
      </w:r>
      <w:r w:rsidRPr="00E2355E">
        <w:rPr>
          <w:rFonts w:ascii="Consolas" w:eastAsia="宋体" w:hAnsi="Consolas" w:cs="宋体"/>
          <w:color w:val="0000FF"/>
          <w:kern w:val="0"/>
          <w:szCs w:val="21"/>
        </w:rPr>
        <w:t> STOP </w:t>
      </w:r>
      <w:r w:rsidRPr="00E2355E">
        <w:rPr>
          <w:rFonts w:ascii="Consolas" w:eastAsia="宋体" w:hAnsi="Consolas" w:cs="宋体"/>
          <w:color w:val="A31515"/>
          <w:kern w:val="0"/>
          <w:szCs w:val="21"/>
        </w:rPr>
        <w:t>'|'</w:t>
      </w:r>
    </w:p>
    <w:p w14:paraId="0D30A203"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FF"/>
          <w:kern w:val="0"/>
          <w:szCs w:val="21"/>
        </w:rPr>
        <w:t>int</w:t>
      </w:r>
      <w:r w:rsidRPr="00E2355E">
        <w:rPr>
          <w:rFonts w:ascii="Consolas" w:eastAsia="宋体" w:hAnsi="Consolas" w:cs="宋体"/>
          <w:color w:val="000000"/>
          <w:kern w:val="0"/>
          <w:szCs w:val="21"/>
        </w:rPr>
        <w:t> </w:t>
      </w:r>
      <w:r w:rsidRPr="00E2355E">
        <w:rPr>
          <w:rFonts w:ascii="Consolas" w:eastAsia="宋体" w:hAnsi="Consolas" w:cs="宋体"/>
          <w:color w:val="795E26"/>
          <w:kern w:val="0"/>
          <w:szCs w:val="21"/>
        </w:rPr>
        <w:t>main</w:t>
      </w:r>
      <w:r w:rsidRPr="00E2355E">
        <w:rPr>
          <w:rFonts w:ascii="Consolas" w:eastAsia="宋体" w:hAnsi="Consolas" w:cs="宋体"/>
          <w:color w:val="000000"/>
          <w:kern w:val="0"/>
          <w:szCs w:val="21"/>
        </w:rPr>
        <w:t>()</w:t>
      </w:r>
    </w:p>
    <w:p w14:paraId="1DC3F45B"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w:t>
      </w:r>
    </w:p>
    <w:p w14:paraId="0182016F"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    </w:t>
      </w:r>
      <w:r w:rsidRPr="00E2355E">
        <w:rPr>
          <w:rFonts w:ascii="Consolas" w:eastAsia="宋体" w:hAnsi="Consolas" w:cs="宋体"/>
          <w:color w:val="0000FF"/>
          <w:kern w:val="0"/>
          <w:szCs w:val="21"/>
        </w:rPr>
        <w:t>char</w:t>
      </w:r>
      <w:r w:rsidRPr="00E2355E">
        <w:rPr>
          <w:rFonts w:ascii="Consolas" w:eastAsia="宋体" w:hAnsi="Consolas" w:cs="宋体"/>
          <w:color w:val="000000"/>
          <w:kern w:val="0"/>
          <w:szCs w:val="21"/>
        </w:rPr>
        <w:t> </w:t>
      </w:r>
      <w:r w:rsidRPr="00E2355E">
        <w:rPr>
          <w:rFonts w:ascii="Consolas" w:eastAsia="宋体" w:hAnsi="Consolas" w:cs="宋体"/>
          <w:color w:val="001080"/>
          <w:kern w:val="0"/>
          <w:szCs w:val="21"/>
        </w:rPr>
        <w:t>c</w:t>
      </w:r>
      <w:r w:rsidRPr="00E2355E">
        <w:rPr>
          <w:rFonts w:ascii="Consolas" w:eastAsia="宋体" w:hAnsi="Consolas" w:cs="宋体"/>
          <w:color w:val="000000"/>
          <w:kern w:val="0"/>
          <w:szCs w:val="21"/>
        </w:rPr>
        <w:t>;</w:t>
      </w:r>
    </w:p>
    <w:p w14:paraId="737D9F8A"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lastRenderedPageBreak/>
        <w:t>    </w:t>
      </w:r>
      <w:r w:rsidRPr="00E2355E">
        <w:rPr>
          <w:rFonts w:ascii="Consolas" w:eastAsia="宋体" w:hAnsi="Consolas" w:cs="宋体"/>
          <w:color w:val="0000FF"/>
          <w:kern w:val="0"/>
          <w:szCs w:val="21"/>
        </w:rPr>
        <w:t>bool</w:t>
      </w:r>
      <w:r w:rsidRPr="00E2355E">
        <w:rPr>
          <w:rFonts w:ascii="Consolas" w:eastAsia="宋体" w:hAnsi="Consolas" w:cs="宋体"/>
          <w:color w:val="000000"/>
          <w:kern w:val="0"/>
          <w:szCs w:val="21"/>
        </w:rPr>
        <w:t> </w:t>
      </w:r>
      <w:r w:rsidRPr="00E2355E">
        <w:rPr>
          <w:rFonts w:ascii="Consolas" w:eastAsia="宋体" w:hAnsi="Consolas" w:cs="宋体"/>
          <w:color w:val="001080"/>
          <w:kern w:val="0"/>
          <w:szCs w:val="21"/>
        </w:rPr>
        <w:t>space</w:t>
      </w:r>
      <w:r w:rsidRPr="00E2355E">
        <w:rPr>
          <w:rFonts w:ascii="Consolas" w:eastAsia="宋体" w:hAnsi="Consolas" w:cs="宋体"/>
          <w:color w:val="000000"/>
          <w:kern w:val="0"/>
          <w:szCs w:val="21"/>
        </w:rPr>
        <w:t>=</w:t>
      </w:r>
      <w:r w:rsidRPr="00E2355E">
        <w:rPr>
          <w:rFonts w:ascii="Consolas" w:eastAsia="宋体" w:hAnsi="Consolas" w:cs="宋体"/>
          <w:color w:val="098658"/>
          <w:kern w:val="0"/>
          <w:szCs w:val="21"/>
        </w:rPr>
        <w:t>0</w:t>
      </w:r>
      <w:r w:rsidRPr="00E2355E">
        <w:rPr>
          <w:rFonts w:ascii="Consolas" w:eastAsia="宋体" w:hAnsi="Consolas" w:cs="宋体"/>
          <w:color w:val="000000"/>
          <w:kern w:val="0"/>
          <w:szCs w:val="21"/>
        </w:rPr>
        <w:t>;</w:t>
      </w:r>
    </w:p>
    <w:p w14:paraId="355E7562"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    </w:t>
      </w:r>
      <w:r w:rsidRPr="00E2355E">
        <w:rPr>
          <w:rFonts w:ascii="Consolas" w:eastAsia="宋体" w:hAnsi="Consolas" w:cs="宋体"/>
          <w:color w:val="795E26"/>
          <w:kern w:val="0"/>
          <w:szCs w:val="21"/>
        </w:rPr>
        <w:t>printf</w:t>
      </w:r>
      <w:r w:rsidRPr="00E2355E">
        <w:rPr>
          <w:rFonts w:ascii="Consolas" w:eastAsia="宋体" w:hAnsi="Consolas" w:cs="宋体"/>
          <w:color w:val="000000"/>
          <w:kern w:val="0"/>
          <w:szCs w:val="21"/>
        </w:rPr>
        <w:t>(</w:t>
      </w:r>
      <w:r w:rsidRPr="00E2355E">
        <w:rPr>
          <w:rFonts w:ascii="Consolas" w:eastAsia="宋体" w:hAnsi="Consolas" w:cs="宋体"/>
          <w:color w:val="A31515"/>
          <w:kern w:val="0"/>
          <w:szCs w:val="21"/>
        </w:rPr>
        <w:t>"enter(| to terminate)"</w:t>
      </w:r>
      <w:r w:rsidRPr="00E2355E">
        <w:rPr>
          <w:rFonts w:ascii="Consolas" w:eastAsia="宋体" w:hAnsi="Consolas" w:cs="宋体"/>
          <w:color w:val="000000"/>
          <w:kern w:val="0"/>
          <w:szCs w:val="21"/>
        </w:rPr>
        <w:t>);</w:t>
      </w:r>
    </w:p>
    <w:p w14:paraId="03CA068C"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    </w:t>
      </w:r>
      <w:r w:rsidRPr="00E2355E">
        <w:rPr>
          <w:rFonts w:ascii="Consolas" w:eastAsia="宋体" w:hAnsi="Consolas" w:cs="宋体"/>
          <w:color w:val="AF00DB"/>
          <w:kern w:val="0"/>
          <w:szCs w:val="21"/>
        </w:rPr>
        <w:t>while</w:t>
      </w:r>
      <w:r w:rsidRPr="00E2355E">
        <w:rPr>
          <w:rFonts w:ascii="Consolas" w:eastAsia="宋体" w:hAnsi="Consolas" w:cs="宋体"/>
          <w:color w:val="000000"/>
          <w:kern w:val="0"/>
          <w:szCs w:val="21"/>
        </w:rPr>
        <w:t> ((</w:t>
      </w:r>
      <w:r w:rsidRPr="00E2355E">
        <w:rPr>
          <w:rFonts w:ascii="Consolas" w:eastAsia="宋体" w:hAnsi="Consolas" w:cs="宋体"/>
          <w:color w:val="001080"/>
          <w:kern w:val="0"/>
          <w:szCs w:val="21"/>
        </w:rPr>
        <w:t>c</w:t>
      </w:r>
      <w:r w:rsidRPr="00E2355E">
        <w:rPr>
          <w:rFonts w:ascii="Consolas" w:eastAsia="宋体" w:hAnsi="Consolas" w:cs="宋体"/>
          <w:color w:val="000000"/>
          <w:kern w:val="0"/>
          <w:szCs w:val="21"/>
        </w:rPr>
        <w:t>=</w:t>
      </w:r>
      <w:r w:rsidRPr="00E2355E">
        <w:rPr>
          <w:rFonts w:ascii="Consolas" w:eastAsia="宋体" w:hAnsi="Consolas" w:cs="宋体"/>
          <w:color w:val="795E26"/>
          <w:kern w:val="0"/>
          <w:szCs w:val="21"/>
        </w:rPr>
        <w:t>getchar</w:t>
      </w:r>
      <w:r w:rsidRPr="00E2355E">
        <w:rPr>
          <w:rFonts w:ascii="Consolas" w:eastAsia="宋体" w:hAnsi="Consolas" w:cs="宋体"/>
          <w:color w:val="000000"/>
          <w:kern w:val="0"/>
          <w:szCs w:val="21"/>
        </w:rPr>
        <w:t>())!=</w:t>
      </w:r>
      <w:r w:rsidRPr="00E2355E">
        <w:rPr>
          <w:rFonts w:ascii="Consolas" w:eastAsia="宋体" w:hAnsi="Consolas" w:cs="宋体"/>
          <w:color w:val="0000FF"/>
          <w:kern w:val="0"/>
          <w:szCs w:val="21"/>
        </w:rPr>
        <w:t>STOP</w:t>
      </w:r>
      <w:r w:rsidRPr="00E2355E">
        <w:rPr>
          <w:rFonts w:ascii="Consolas" w:eastAsia="宋体" w:hAnsi="Consolas" w:cs="宋体"/>
          <w:color w:val="000000"/>
          <w:kern w:val="0"/>
          <w:szCs w:val="21"/>
        </w:rPr>
        <w:t>)</w:t>
      </w:r>
    </w:p>
    <w:p w14:paraId="7869E972"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    {   </w:t>
      </w:r>
    </w:p>
    <w:p w14:paraId="122DAA49"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        </w:t>
      </w:r>
      <w:r w:rsidRPr="00E2355E">
        <w:rPr>
          <w:rFonts w:ascii="Consolas" w:eastAsia="宋体" w:hAnsi="Consolas" w:cs="宋体"/>
          <w:color w:val="AF00DB"/>
          <w:kern w:val="0"/>
          <w:szCs w:val="21"/>
        </w:rPr>
        <w:t>if</w:t>
      </w:r>
      <w:r w:rsidRPr="00E2355E">
        <w:rPr>
          <w:rFonts w:ascii="Consolas" w:eastAsia="宋体" w:hAnsi="Consolas" w:cs="宋体"/>
          <w:color w:val="000000"/>
          <w:kern w:val="0"/>
          <w:szCs w:val="21"/>
        </w:rPr>
        <w:t> (</w:t>
      </w:r>
      <w:r w:rsidRPr="00E2355E">
        <w:rPr>
          <w:rFonts w:ascii="Consolas" w:eastAsia="宋体" w:hAnsi="Consolas" w:cs="宋体"/>
          <w:color w:val="001080"/>
          <w:kern w:val="0"/>
          <w:szCs w:val="21"/>
        </w:rPr>
        <w:t>space</w:t>
      </w:r>
      <w:r w:rsidRPr="00E2355E">
        <w:rPr>
          <w:rFonts w:ascii="Consolas" w:eastAsia="宋体" w:hAnsi="Consolas" w:cs="宋体"/>
          <w:color w:val="000000"/>
          <w:kern w:val="0"/>
          <w:szCs w:val="21"/>
        </w:rPr>
        <w:t>==</w:t>
      </w:r>
      <w:r w:rsidRPr="00E2355E">
        <w:rPr>
          <w:rFonts w:ascii="Consolas" w:eastAsia="宋体" w:hAnsi="Consolas" w:cs="宋体"/>
          <w:color w:val="098658"/>
          <w:kern w:val="0"/>
          <w:szCs w:val="21"/>
        </w:rPr>
        <w:t>0</w:t>
      </w:r>
      <w:r w:rsidRPr="00E2355E">
        <w:rPr>
          <w:rFonts w:ascii="Consolas" w:eastAsia="宋体" w:hAnsi="Consolas" w:cs="宋体"/>
          <w:color w:val="000000"/>
          <w:kern w:val="0"/>
          <w:szCs w:val="21"/>
        </w:rPr>
        <w:t>&amp;&amp;</w:t>
      </w:r>
      <w:r w:rsidRPr="00E2355E">
        <w:rPr>
          <w:rFonts w:ascii="Consolas" w:eastAsia="宋体" w:hAnsi="Consolas" w:cs="宋体"/>
          <w:color w:val="001080"/>
          <w:kern w:val="0"/>
          <w:szCs w:val="21"/>
        </w:rPr>
        <w:t>c</w:t>
      </w:r>
      <w:r w:rsidRPr="00E2355E">
        <w:rPr>
          <w:rFonts w:ascii="Consolas" w:eastAsia="宋体" w:hAnsi="Consolas" w:cs="宋体"/>
          <w:color w:val="000000"/>
          <w:kern w:val="0"/>
          <w:szCs w:val="21"/>
        </w:rPr>
        <w:t>==</w:t>
      </w:r>
      <w:r w:rsidRPr="00E2355E">
        <w:rPr>
          <w:rFonts w:ascii="Consolas" w:eastAsia="宋体" w:hAnsi="Consolas" w:cs="宋体"/>
          <w:color w:val="A31515"/>
          <w:kern w:val="0"/>
          <w:szCs w:val="21"/>
        </w:rPr>
        <w:t>' '</w:t>
      </w:r>
      <w:r w:rsidRPr="00E2355E">
        <w:rPr>
          <w:rFonts w:ascii="Consolas" w:eastAsia="宋体" w:hAnsi="Consolas" w:cs="宋体"/>
          <w:color w:val="000000"/>
          <w:kern w:val="0"/>
          <w:szCs w:val="21"/>
        </w:rPr>
        <w:t>)</w:t>
      </w:r>
    </w:p>
    <w:p w14:paraId="7CEA6D56"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        {</w:t>
      </w:r>
    </w:p>
    <w:p w14:paraId="48716CA2"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            </w:t>
      </w:r>
      <w:r w:rsidRPr="00E2355E">
        <w:rPr>
          <w:rFonts w:ascii="Consolas" w:eastAsia="宋体" w:hAnsi="Consolas" w:cs="宋体"/>
          <w:color w:val="795E26"/>
          <w:kern w:val="0"/>
          <w:szCs w:val="21"/>
        </w:rPr>
        <w:t>putchar</w:t>
      </w:r>
      <w:r w:rsidRPr="00E2355E">
        <w:rPr>
          <w:rFonts w:ascii="Consolas" w:eastAsia="宋体" w:hAnsi="Consolas" w:cs="宋体"/>
          <w:color w:val="000000"/>
          <w:kern w:val="0"/>
          <w:szCs w:val="21"/>
        </w:rPr>
        <w:t>(</w:t>
      </w:r>
      <w:r w:rsidRPr="00E2355E">
        <w:rPr>
          <w:rFonts w:ascii="Consolas" w:eastAsia="宋体" w:hAnsi="Consolas" w:cs="宋体"/>
          <w:color w:val="001080"/>
          <w:kern w:val="0"/>
          <w:szCs w:val="21"/>
        </w:rPr>
        <w:t>c</w:t>
      </w:r>
      <w:r w:rsidRPr="00E2355E">
        <w:rPr>
          <w:rFonts w:ascii="Consolas" w:eastAsia="宋体" w:hAnsi="Consolas" w:cs="宋体"/>
          <w:color w:val="000000"/>
          <w:kern w:val="0"/>
          <w:szCs w:val="21"/>
        </w:rPr>
        <w:t>);</w:t>
      </w:r>
    </w:p>
    <w:p w14:paraId="42616E60"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            </w:t>
      </w:r>
      <w:r w:rsidRPr="00E2355E">
        <w:rPr>
          <w:rFonts w:ascii="Consolas" w:eastAsia="宋体" w:hAnsi="Consolas" w:cs="宋体"/>
          <w:color w:val="001080"/>
          <w:kern w:val="0"/>
          <w:szCs w:val="21"/>
        </w:rPr>
        <w:t>space</w:t>
      </w:r>
      <w:r w:rsidRPr="00E2355E">
        <w:rPr>
          <w:rFonts w:ascii="Consolas" w:eastAsia="宋体" w:hAnsi="Consolas" w:cs="宋体"/>
          <w:color w:val="000000"/>
          <w:kern w:val="0"/>
          <w:szCs w:val="21"/>
        </w:rPr>
        <w:t>=</w:t>
      </w:r>
      <w:r w:rsidRPr="00E2355E">
        <w:rPr>
          <w:rFonts w:ascii="Consolas" w:eastAsia="宋体" w:hAnsi="Consolas" w:cs="宋体"/>
          <w:color w:val="098658"/>
          <w:kern w:val="0"/>
          <w:szCs w:val="21"/>
        </w:rPr>
        <w:t>1</w:t>
      </w:r>
      <w:r w:rsidRPr="00E2355E">
        <w:rPr>
          <w:rFonts w:ascii="Consolas" w:eastAsia="宋体" w:hAnsi="Consolas" w:cs="宋体"/>
          <w:color w:val="000000"/>
          <w:kern w:val="0"/>
          <w:szCs w:val="21"/>
        </w:rPr>
        <w:t>;</w:t>
      </w:r>
    </w:p>
    <w:p w14:paraId="2ED42574"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        }</w:t>
      </w:r>
    </w:p>
    <w:p w14:paraId="1BAD9F0C"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        </w:t>
      </w:r>
      <w:r w:rsidRPr="00E2355E">
        <w:rPr>
          <w:rFonts w:ascii="Consolas" w:eastAsia="宋体" w:hAnsi="Consolas" w:cs="宋体"/>
          <w:color w:val="AF00DB"/>
          <w:kern w:val="0"/>
          <w:szCs w:val="21"/>
        </w:rPr>
        <w:t>else</w:t>
      </w:r>
      <w:r w:rsidRPr="00E2355E">
        <w:rPr>
          <w:rFonts w:ascii="Consolas" w:eastAsia="宋体" w:hAnsi="Consolas" w:cs="宋体"/>
          <w:color w:val="000000"/>
          <w:kern w:val="0"/>
          <w:szCs w:val="21"/>
        </w:rPr>
        <w:t> </w:t>
      </w:r>
      <w:r w:rsidRPr="00E2355E">
        <w:rPr>
          <w:rFonts w:ascii="Consolas" w:eastAsia="宋体" w:hAnsi="Consolas" w:cs="宋体"/>
          <w:color w:val="AF00DB"/>
          <w:kern w:val="0"/>
          <w:szCs w:val="21"/>
        </w:rPr>
        <w:t>if</w:t>
      </w:r>
      <w:r w:rsidRPr="00E2355E">
        <w:rPr>
          <w:rFonts w:ascii="Consolas" w:eastAsia="宋体" w:hAnsi="Consolas" w:cs="宋体"/>
          <w:color w:val="000000"/>
          <w:kern w:val="0"/>
          <w:szCs w:val="21"/>
        </w:rPr>
        <w:t> (</w:t>
      </w:r>
      <w:r w:rsidRPr="00E2355E">
        <w:rPr>
          <w:rFonts w:ascii="Consolas" w:eastAsia="宋体" w:hAnsi="Consolas" w:cs="宋体"/>
          <w:color w:val="001080"/>
          <w:kern w:val="0"/>
          <w:szCs w:val="21"/>
        </w:rPr>
        <w:t>space</w:t>
      </w:r>
      <w:r w:rsidRPr="00E2355E">
        <w:rPr>
          <w:rFonts w:ascii="Consolas" w:eastAsia="宋体" w:hAnsi="Consolas" w:cs="宋体"/>
          <w:color w:val="000000"/>
          <w:kern w:val="0"/>
          <w:szCs w:val="21"/>
        </w:rPr>
        <w:t>=</w:t>
      </w:r>
      <w:r w:rsidRPr="00E2355E">
        <w:rPr>
          <w:rFonts w:ascii="Consolas" w:eastAsia="宋体" w:hAnsi="Consolas" w:cs="宋体"/>
          <w:color w:val="098658"/>
          <w:kern w:val="0"/>
          <w:szCs w:val="21"/>
        </w:rPr>
        <w:t>1</w:t>
      </w:r>
      <w:r w:rsidRPr="00E2355E">
        <w:rPr>
          <w:rFonts w:ascii="Consolas" w:eastAsia="宋体" w:hAnsi="Consolas" w:cs="宋体"/>
          <w:color w:val="000000"/>
          <w:kern w:val="0"/>
          <w:szCs w:val="21"/>
        </w:rPr>
        <w:t>&amp;&amp;</w:t>
      </w:r>
      <w:r w:rsidRPr="00E2355E">
        <w:rPr>
          <w:rFonts w:ascii="Consolas" w:eastAsia="宋体" w:hAnsi="Consolas" w:cs="宋体"/>
          <w:color w:val="001080"/>
          <w:kern w:val="0"/>
          <w:szCs w:val="21"/>
        </w:rPr>
        <w:t>c</w:t>
      </w:r>
      <w:r w:rsidRPr="00E2355E">
        <w:rPr>
          <w:rFonts w:ascii="Consolas" w:eastAsia="宋体" w:hAnsi="Consolas" w:cs="宋体"/>
          <w:color w:val="000000"/>
          <w:kern w:val="0"/>
          <w:szCs w:val="21"/>
        </w:rPr>
        <w:t>==</w:t>
      </w:r>
      <w:r w:rsidRPr="00E2355E">
        <w:rPr>
          <w:rFonts w:ascii="Consolas" w:eastAsia="宋体" w:hAnsi="Consolas" w:cs="宋体"/>
          <w:color w:val="A31515"/>
          <w:kern w:val="0"/>
          <w:szCs w:val="21"/>
        </w:rPr>
        <w:t>' '</w:t>
      </w:r>
      <w:r w:rsidRPr="00E2355E">
        <w:rPr>
          <w:rFonts w:ascii="Consolas" w:eastAsia="宋体" w:hAnsi="Consolas" w:cs="宋体"/>
          <w:color w:val="000000"/>
          <w:kern w:val="0"/>
          <w:szCs w:val="21"/>
        </w:rPr>
        <w:t>)</w:t>
      </w:r>
    </w:p>
    <w:p w14:paraId="6EBB42E8"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        {</w:t>
      </w:r>
    </w:p>
    <w:p w14:paraId="2102BD49"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            </w:t>
      </w:r>
      <w:r w:rsidRPr="00E2355E">
        <w:rPr>
          <w:rFonts w:ascii="Consolas" w:eastAsia="宋体" w:hAnsi="Consolas" w:cs="宋体"/>
          <w:color w:val="001080"/>
          <w:kern w:val="0"/>
          <w:szCs w:val="21"/>
        </w:rPr>
        <w:t>space</w:t>
      </w:r>
      <w:r w:rsidRPr="00E2355E">
        <w:rPr>
          <w:rFonts w:ascii="Consolas" w:eastAsia="宋体" w:hAnsi="Consolas" w:cs="宋体"/>
          <w:color w:val="000000"/>
          <w:kern w:val="0"/>
          <w:szCs w:val="21"/>
        </w:rPr>
        <w:t>=</w:t>
      </w:r>
      <w:r w:rsidRPr="00E2355E">
        <w:rPr>
          <w:rFonts w:ascii="Consolas" w:eastAsia="宋体" w:hAnsi="Consolas" w:cs="宋体"/>
          <w:color w:val="098658"/>
          <w:kern w:val="0"/>
          <w:szCs w:val="21"/>
        </w:rPr>
        <w:t>1</w:t>
      </w:r>
      <w:r w:rsidRPr="00E2355E">
        <w:rPr>
          <w:rFonts w:ascii="Consolas" w:eastAsia="宋体" w:hAnsi="Consolas" w:cs="宋体"/>
          <w:color w:val="000000"/>
          <w:kern w:val="0"/>
          <w:szCs w:val="21"/>
        </w:rPr>
        <w:t>;</w:t>
      </w:r>
    </w:p>
    <w:p w14:paraId="01246EDE"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        }</w:t>
      </w:r>
    </w:p>
    <w:p w14:paraId="6DBDE9DA"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        </w:t>
      </w:r>
      <w:r w:rsidRPr="00E2355E">
        <w:rPr>
          <w:rFonts w:ascii="Consolas" w:eastAsia="宋体" w:hAnsi="Consolas" w:cs="宋体"/>
          <w:color w:val="AF00DB"/>
          <w:kern w:val="0"/>
          <w:szCs w:val="21"/>
        </w:rPr>
        <w:t>else</w:t>
      </w:r>
      <w:r w:rsidRPr="00E2355E">
        <w:rPr>
          <w:rFonts w:ascii="Consolas" w:eastAsia="宋体" w:hAnsi="Consolas" w:cs="宋体"/>
          <w:color w:val="000000"/>
          <w:kern w:val="0"/>
          <w:szCs w:val="21"/>
        </w:rPr>
        <w:t> </w:t>
      </w:r>
      <w:r w:rsidRPr="00E2355E">
        <w:rPr>
          <w:rFonts w:ascii="Consolas" w:eastAsia="宋体" w:hAnsi="Consolas" w:cs="宋体"/>
          <w:color w:val="AF00DB"/>
          <w:kern w:val="0"/>
          <w:szCs w:val="21"/>
        </w:rPr>
        <w:t>if</w:t>
      </w:r>
      <w:r w:rsidRPr="00E2355E">
        <w:rPr>
          <w:rFonts w:ascii="Consolas" w:eastAsia="宋体" w:hAnsi="Consolas" w:cs="宋体"/>
          <w:color w:val="000000"/>
          <w:kern w:val="0"/>
          <w:szCs w:val="21"/>
        </w:rPr>
        <w:t>(</w:t>
      </w:r>
      <w:r w:rsidRPr="00E2355E">
        <w:rPr>
          <w:rFonts w:ascii="Consolas" w:eastAsia="宋体" w:hAnsi="Consolas" w:cs="宋体"/>
          <w:color w:val="001080"/>
          <w:kern w:val="0"/>
          <w:szCs w:val="21"/>
        </w:rPr>
        <w:t>c</w:t>
      </w:r>
      <w:r w:rsidRPr="00E2355E">
        <w:rPr>
          <w:rFonts w:ascii="Consolas" w:eastAsia="宋体" w:hAnsi="Consolas" w:cs="宋体"/>
          <w:color w:val="000000"/>
          <w:kern w:val="0"/>
          <w:szCs w:val="21"/>
        </w:rPr>
        <w:t>!=</w:t>
      </w:r>
      <w:r w:rsidRPr="00E2355E">
        <w:rPr>
          <w:rFonts w:ascii="Consolas" w:eastAsia="宋体" w:hAnsi="Consolas" w:cs="宋体"/>
          <w:color w:val="A31515"/>
          <w:kern w:val="0"/>
          <w:szCs w:val="21"/>
        </w:rPr>
        <w:t>' '</w:t>
      </w:r>
      <w:r w:rsidRPr="00E2355E">
        <w:rPr>
          <w:rFonts w:ascii="Consolas" w:eastAsia="宋体" w:hAnsi="Consolas" w:cs="宋体"/>
          <w:color w:val="000000"/>
          <w:kern w:val="0"/>
          <w:szCs w:val="21"/>
        </w:rPr>
        <w:t>)</w:t>
      </w:r>
    </w:p>
    <w:p w14:paraId="29C13AAC"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        {</w:t>
      </w:r>
    </w:p>
    <w:p w14:paraId="74F49BD8"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            </w:t>
      </w:r>
      <w:r w:rsidRPr="00E2355E">
        <w:rPr>
          <w:rFonts w:ascii="Consolas" w:eastAsia="宋体" w:hAnsi="Consolas" w:cs="宋体"/>
          <w:color w:val="795E26"/>
          <w:kern w:val="0"/>
          <w:szCs w:val="21"/>
        </w:rPr>
        <w:t>putchar</w:t>
      </w:r>
      <w:r w:rsidRPr="00E2355E">
        <w:rPr>
          <w:rFonts w:ascii="Consolas" w:eastAsia="宋体" w:hAnsi="Consolas" w:cs="宋体"/>
          <w:color w:val="000000"/>
          <w:kern w:val="0"/>
          <w:szCs w:val="21"/>
        </w:rPr>
        <w:t>(</w:t>
      </w:r>
      <w:r w:rsidRPr="00E2355E">
        <w:rPr>
          <w:rFonts w:ascii="Consolas" w:eastAsia="宋体" w:hAnsi="Consolas" w:cs="宋体"/>
          <w:color w:val="001080"/>
          <w:kern w:val="0"/>
          <w:szCs w:val="21"/>
        </w:rPr>
        <w:t>c</w:t>
      </w:r>
      <w:r w:rsidRPr="00E2355E">
        <w:rPr>
          <w:rFonts w:ascii="Consolas" w:eastAsia="宋体" w:hAnsi="Consolas" w:cs="宋体"/>
          <w:color w:val="000000"/>
          <w:kern w:val="0"/>
          <w:szCs w:val="21"/>
        </w:rPr>
        <w:t>);</w:t>
      </w:r>
    </w:p>
    <w:p w14:paraId="670B929F"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            </w:t>
      </w:r>
      <w:r w:rsidRPr="00E2355E">
        <w:rPr>
          <w:rFonts w:ascii="Consolas" w:eastAsia="宋体" w:hAnsi="Consolas" w:cs="宋体"/>
          <w:color w:val="001080"/>
          <w:kern w:val="0"/>
          <w:szCs w:val="21"/>
        </w:rPr>
        <w:t>space</w:t>
      </w:r>
      <w:r w:rsidRPr="00E2355E">
        <w:rPr>
          <w:rFonts w:ascii="Consolas" w:eastAsia="宋体" w:hAnsi="Consolas" w:cs="宋体"/>
          <w:color w:val="000000"/>
          <w:kern w:val="0"/>
          <w:szCs w:val="21"/>
        </w:rPr>
        <w:t>=</w:t>
      </w:r>
      <w:r w:rsidRPr="00E2355E">
        <w:rPr>
          <w:rFonts w:ascii="Consolas" w:eastAsia="宋体" w:hAnsi="Consolas" w:cs="宋体"/>
          <w:color w:val="098658"/>
          <w:kern w:val="0"/>
          <w:szCs w:val="21"/>
        </w:rPr>
        <w:t>0</w:t>
      </w:r>
      <w:r w:rsidRPr="00E2355E">
        <w:rPr>
          <w:rFonts w:ascii="Consolas" w:eastAsia="宋体" w:hAnsi="Consolas" w:cs="宋体"/>
          <w:color w:val="000000"/>
          <w:kern w:val="0"/>
          <w:szCs w:val="21"/>
        </w:rPr>
        <w:t>;</w:t>
      </w:r>
    </w:p>
    <w:p w14:paraId="4204BFFE"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        }</w:t>
      </w:r>
    </w:p>
    <w:p w14:paraId="4B465222"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    }</w:t>
      </w:r>
    </w:p>
    <w:p w14:paraId="63C9BA8A"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    </w:t>
      </w:r>
      <w:r w:rsidRPr="00E2355E">
        <w:rPr>
          <w:rFonts w:ascii="Consolas" w:eastAsia="宋体" w:hAnsi="Consolas" w:cs="宋体"/>
          <w:color w:val="AF00DB"/>
          <w:kern w:val="0"/>
          <w:szCs w:val="21"/>
        </w:rPr>
        <w:t>return</w:t>
      </w:r>
      <w:r w:rsidRPr="00E2355E">
        <w:rPr>
          <w:rFonts w:ascii="Consolas" w:eastAsia="宋体" w:hAnsi="Consolas" w:cs="宋体"/>
          <w:color w:val="000000"/>
          <w:kern w:val="0"/>
          <w:szCs w:val="21"/>
        </w:rPr>
        <w:t> </w:t>
      </w:r>
      <w:r w:rsidRPr="00E2355E">
        <w:rPr>
          <w:rFonts w:ascii="Consolas" w:eastAsia="宋体" w:hAnsi="Consolas" w:cs="宋体"/>
          <w:color w:val="098658"/>
          <w:kern w:val="0"/>
          <w:szCs w:val="21"/>
        </w:rPr>
        <w:t>0</w:t>
      </w:r>
      <w:r w:rsidRPr="00E2355E">
        <w:rPr>
          <w:rFonts w:ascii="Consolas" w:eastAsia="宋体" w:hAnsi="Consolas" w:cs="宋体"/>
          <w:color w:val="000000"/>
          <w:kern w:val="0"/>
          <w:szCs w:val="21"/>
        </w:rPr>
        <w:t>;</w:t>
      </w:r>
    </w:p>
    <w:p w14:paraId="4D063851"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w:t>
      </w:r>
    </w:p>
    <w:p w14:paraId="11E4D176"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 w:val="24"/>
          <w:szCs w:val="24"/>
        </w:rPr>
      </w:pPr>
      <w:r w:rsidRPr="00E2355E">
        <w:rPr>
          <w:rFonts w:ascii="Consolas" w:eastAsia="宋体" w:hAnsi="Consolas" w:cs="宋体"/>
          <w:color w:val="000000"/>
          <w:kern w:val="0"/>
          <w:sz w:val="24"/>
          <w:szCs w:val="24"/>
        </w:rPr>
        <w:t>3</w:t>
      </w:r>
      <w:r w:rsidRPr="00E2355E">
        <w:rPr>
          <w:rFonts w:ascii="Consolas" w:eastAsia="宋体" w:hAnsi="Consolas" w:cs="宋体" w:hint="eastAsia"/>
          <w:color w:val="000000"/>
          <w:kern w:val="0"/>
          <w:sz w:val="24"/>
          <w:szCs w:val="24"/>
        </w:rPr>
        <w:t>）测试数据</w:t>
      </w:r>
    </w:p>
    <w:p w14:paraId="12444515" w14:textId="77777777" w:rsidR="00E2355E" w:rsidRPr="00E2355E" w:rsidRDefault="00E2355E" w:rsidP="00E2355E">
      <w:pPr>
        <w:widowControl/>
        <w:shd w:val="clear" w:color="auto" w:fill="FFFFFF"/>
        <w:spacing w:line="285" w:lineRule="atLeast"/>
        <w:ind w:left="420" w:firstLine="420"/>
        <w:jc w:val="left"/>
        <w:rPr>
          <w:rFonts w:ascii="Consolas" w:eastAsia="宋体" w:hAnsi="Consolas" w:cs="宋体"/>
          <w:color w:val="000000"/>
          <w:kern w:val="0"/>
          <w:szCs w:val="21"/>
        </w:rPr>
      </w:pPr>
      <w:r w:rsidRPr="00E2355E">
        <w:rPr>
          <w:rFonts w:ascii="Consolas" w:eastAsia="宋体" w:hAnsi="Consolas" w:cs="宋体"/>
          <w:color w:val="000000"/>
          <w:kern w:val="0"/>
          <w:szCs w:val="21"/>
        </w:rPr>
        <w:t>A</w:t>
      </w:r>
      <w:r w:rsidRPr="00E2355E">
        <w:rPr>
          <w:rFonts w:ascii="Consolas" w:eastAsia="宋体" w:hAnsi="Consolas" w:cs="宋体" w:hint="eastAsia"/>
          <w:color w:val="000000"/>
          <w:kern w:val="0"/>
          <w:szCs w:val="21"/>
        </w:rPr>
        <w:t>）</w:t>
      </w:r>
      <w:r w:rsidRPr="00E2355E">
        <w:rPr>
          <w:rFonts w:ascii="Consolas" w:eastAsia="宋体" w:hAnsi="Consolas" w:cs="宋体" w:hint="eastAsia"/>
          <w:color w:val="000000"/>
          <w:kern w:val="0"/>
          <w:sz w:val="24"/>
          <w:szCs w:val="24"/>
        </w:rPr>
        <w:t>数据输入</w:t>
      </w:r>
    </w:p>
    <w:tbl>
      <w:tblPr>
        <w:tblStyle w:val="a9"/>
        <w:tblW w:w="8500" w:type="dxa"/>
        <w:tblLook w:val="04A0" w:firstRow="1" w:lastRow="0" w:firstColumn="1" w:lastColumn="0" w:noHBand="0" w:noVBand="1"/>
      </w:tblPr>
      <w:tblGrid>
        <w:gridCol w:w="2405"/>
        <w:gridCol w:w="2126"/>
        <w:gridCol w:w="1843"/>
        <w:gridCol w:w="2126"/>
      </w:tblGrid>
      <w:tr w:rsidR="00E2355E" w14:paraId="77F4524A" w14:textId="77777777" w:rsidTr="00E2355E">
        <w:trPr>
          <w:trHeight w:val="690"/>
        </w:trPr>
        <w:tc>
          <w:tcPr>
            <w:tcW w:w="2405" w:type="dxa"/>
          </w:tcPr>
          <w:p w14:paraId="601AE65B" w14:textId="77777777" w:rsidR="00E2355E" w:rsidRDefault="00E2355E" w:rsidP="00A03DDC">
            <w:pPr>
              <w:widowControl/>
              <w:spacing w:line="285" w:lineRule="atLeast"/>
              <w:jc w:val="left"/>
              <w:rPr>
                <w:rFonts w:ascii="Consolas" w:eastAsia="宋体" w:hAnsi="Consolas" w:cs="宋体"/>
                <w:color w:val="000000"/>
                <w:kern w:val="0"/>
                <w:szCs w:val="21"/>
              </w:rPr>
            </w:pPr>
          </w:p>
        </w:tc>
        <w:tc>
          <w:tcPr>
            <w:tcW w:w="2126" w:type="dxa"/>
          </w:tcPr>
          <w:p w14:paraId="030425F3" w14:textId="77777777" w:rsidR="00E2355E" w:rsidRPr="0062105C" w:rsidRDefault="00E2355E" w:rsidP="00A03DDC">
            <w:pPr>
              <w:widowControl/>
              <w:spacing w:line="285" w:lineRule="atLeast"/>
              <w:jc w:val="left"/>
              <w:rPr>
                <w:rFonts w:ascii="Consolas" w:eastAsia="宋体" w:hAnsi="Consolas" w:cs="宋体"/>
                <w:color w:val="000000"/>
                <w:kern w:val="0"/>
                <w:sz w:val="24"/>
                <w:szCs w:val="24"/>
              </w:rPr>
            </w:pPr>
            <w:r>
              <w:rPr>
                <w:rFonts w:ascii="Consolas" w:eastAsia="宋体" w:hAnsi="Consolas" w:cs="宋体" w:hint="eastAsia"/>
                <w:color w:val="000000"/>
                <w:kern w:val="0"/>
                <w:sz w:val="24"/>
                <w:szCs w:val="24"/>
              </w:rPr>
              <w:t>程序输入</w:t>
            </w:r>
          </w:p>
        </w:tc>
        <w:tc>
          <w:tcPr>
            <w:tcW w:w="1843" w:type="dxa"/>
          </w:tcPr>
          <w:p w14:paraId="51309C8A" w14:textId="77777777" w:rsidR="00E2355E" w:rsidRPr="0062105C" w:rsidRDefault="00E2355E" w:rsidP="00A03DDC">
            <w:pPr>
              <w:widowControl/>
              <w:spacing w:line="285" w:lineRule="atLeast"/>
              <w:jc w:val="left"/>
              <w:rPr>
                <w:rFonts w:ascii="Consolas" w:eastAsia="宋体" w:hAnsi="Consolas" w:cs="宋体"/>
                <w:color w:val="000000"/>
                <w:kern w:val="0"/>
                <w:sz w:val="24"/>
                <w:szCs w:val="24"/>
              </w:rPr>
            </w:pPr>
            <w:r w:rsidRPr="0062105C">
              <w:rPr>
                <w:rFonts w:ascii="Consolas" w:eastAsia="宋体" w:hAnsi="Consolas" w:cs="宋体" w:hint="eastAsia"/>
                <w:color w:val="000000"/>
                <w:kern w:val="0"/>
                <w:sz w:val="24"/>
                <w:szCs w:val="24"/>
              </w:rPr>
              <w:t>理论结果</w:t>
            </w:r>
          </w:p>
        </w:tc>
        <w:tc>
          <w:tcPr>
            <w:tcW w:w="2126" w:type="dxa"/>
          </w:tcPr>
          <w:p w14:paraId="50F23BFE" w14:textId="77777777" w:rsidR="00E2355E" w:rsidRPr="0062105C" w:rsidRDefault="00E2355E" w:rsidP="00A03DDC">
            <w:pPr>
              <w:widowControl/>
              <w:spacing w:line="285" w:lineRule="atLeast"/>
              <w:jc w:val="left"/>
              <w:rPr>
                <w:rFonts w:ascii="Consolas" w:eastAsia="宋体" w:hAnsi="Consolas" w:cs="宋体"/>
                <w:color w:val="000000"/>
                <w:kern w:val="0"/>
                <w:sz w:val="24"/>
                <w:szCs w:val="24"/>
              </w:rPr>
            </w:pPr>
            <w:r w:rsidRPr="0062105C">
              <w:rPr>
                <w:rFonts w:ascii="Consolas" w:eastAsia="宋体" w:hAnsi="Consolas" w:cs="宋体" w:hint="eastAsia"/>
                <w:color w:val="000000"/>
                <w:kern w:val="0"/>
                <w:sz w:val="24"/>
                <w:szCs w:val="24"/>
              </w:rPr>
              <w:t>实际结果</w:t>
            </w:r>
          </w:p>
        </w:tc>
      </w:tr>
      <w:tr w:rsidR="00E2355E" w14:paraId="7FF2B275" w14:textId="77777777" w:rsidTr="00E2355E">
        <w:trPr>
          <w:trHeight w:val="559"/>
        </w:trPr>
        <w:tc>
          <w:tcPr>
            <w:tcW w:w="2405" w:type="dxa"/>
          </w:tcPr>
          <w:p w14:paraId="7305EAF9" w14:textId="77777777" w:rsidR="00E2355E" w:rsidRPr="0062105C" w:rsidRDefault="00E2355E" w:rsidP="00A03DDC">
            <w:pPr>
              <w:widowControl/>
              <w:spacing w:line="285" w:lineRule="atLeast"/>
              <w:jc w:val="left"/>
              <w:rPr>
                <w:rFonts w:ascii="Consolas" w:eastAsia="宋体" w:hAnsi="Consolas" w:cs="宋体"/>
                <w:color w:val="000000"/>
                <w:kern w:val="0"/>
                <w:sz w:val="24"/>
                <w:szCs w:val="24"/>
              </w:rPr>
            </w:pPr>
            <w:r w:rsidRPr="0062105C">
              <w:rPr>
                <w:rFonts w:ascii="Consolas" w:eastAsia="宋体" w:hAnsi="Consolas" w:cs="宋体" w:hint="eastAsia"/>
                <w:color w:val="000000"/>
                <w:kern w:val="0"/>
                <w:sz w:val="24"/>
                <w:szCs w:val="24"/>
              </w:rPr>
              <w:t>用例</w:t>
            </w:r>
            <w:r w:rsidRPr="0062105C">
              <w:rPr>
                <w:rFonts w:ascii="Consolas" w:eastAsia="宋体" w:hAnsi="Consolas" w:cs="宋体" w:hint="eastAsia"/>
                <w:color w:val="000000"/>
                <w:kern w:val="0"/>
                <w:sz w:val="24"/>
                <w:szCs w:val="24"/>
              </w:rPr>
              <w:t>1</w:t>
            </w:r>
          </w:p>
        </w:tc>
        <w:tc>
          <w:tcPr>
            <w:tcW w:w="2126" w:type="dxa"/>
          </w:tcPr>
          <w:p w14:paraId="451449AB" w14:textId="08B1E995" w:rsidR="00E2355E" w:rsidRDefault="00E2355E" w:rsidP="00A03DDC">
            <w:pPr>
              <w:widowControl/>
              <w:spacing w:line="285" w:lineRule="atLeast"/>
              <w:jc w:val="left"/>
              <w:rPr>
                <w:rFonts w:ascii="Consolas" w:eastAsia="宋体" w:hAnsi="Consolas" w:cs="宋体"/>
                <w:color w:val="000000"/>
                <w:kern w:val="0"/>
                <w:szCs w:val="21"/>
              </w:rPr>
            </w:pPr>
            <w:r>
              <w:rPr>
                <w:rFonts w:ascii="Consolas" w:eastAsia="宋体" w:hAnsi="Consolas" w:cs="宋体"/>
                <w:color w:val="000000"/>
                <w:kern w:val="0"/>
                <w:szCs w:val="21"/>
              </w:rPr>
              <w:t>Aaa    aaa  aa aa</w:t>
            </w:r>
          </w:p>
        </w:tc>
        <w:tc>
          <w:tcPr>
            <w:tcW w:w="1843" w:type="dxa"/>
          </w:tcPr>
          <w:p w14:paraId="365AFEA9" w14:textId="577778FF" w:rsidR="00E2355E" w:rsidRDefault="00E2355E" w:rsidP="00A03DDC">
            <w:pPr>
              <w:widowControl/>
              <w:spacing w:line="285" w:lineRule="atLeast"/>
              <w:jc w:val="left"/>
              <w:rPr>
                <w:rFonts w:ascii="Consolas" w:eastAsia="宋体" w:hAnsi="Consolas" w:cs="宋体"/>
                <w:color w:val="000000"/>
                <w:kern w:val="0"/>
                <w:szCs w:val="21"/>
              </w:rPr>
            </w:pPr>
            <w:r>
              <w:rPr>
                <w:rFonts w:ascii="Consolas" w:eastAsia="宋体" w:hAnsi="Consolas" w:cs="宋体"/>
                <w:color w:val="000000"/>
                <w:kern w:val="0"/>
                <w:szCs w:val="21"/>
              </w:rPr>
              <w:t>Aaa aaa aa aa</w:t>
            </w:r>
          </w:p>
        </w:tc>
        <w:tc>
          <w:tcPr>
            <w:tcW w:w="2126" w:type="dxa"/>
          </w:tcPr>
          <w:p w14:paraId="5BE8758E" w14:textId="64FEC5D4" w:rsidR="00E2355E" w:rsidRDefault="00E2355E" w:rsidP="00A03DDC">
            <w:pPr>
              <w:widowControl/>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A</w:t>
            </w:r>
            <w:r>
              <w:rPr>
                <w:rFonts w:ascii="Consolas" w:eastAsia="宋体" w:hAnsi="Consolas" w:cs="宋体"/>
                <w:color w:val="000000"/>
                <w:kern w:val="0"/>
                <w:szCs w:val="21"/>
              </w:rPr>
              <w:t>aa aaa aa aa</w:t>
            </w:r>
          </w:p>
        </w:tc>
      </w:tr>
      <w:tr w:rsidR="00E2355E" w14:paraId="18DC0DA3" w14:textId="77777777" w:rsidTr="00E2355E">
        <w:trPr>
          <w:trHeight w:val="553"/>
        </w:trPr>
        <w:tc>
          <w:tcPr>
            <w:tcW w:w="2405" w:type="dxa"/>
          </w:tcPr>
          <w:p w14:paraId="1CB52599" w14:textId="77777777" w:rsidR="00E2355E" w:rsidRPr="0062105C" w:rsidRDefault="00E2355E" w:rsidP="00A03DDC">
            <w:pPr>
              <w:widowControl/>
              <w:spacing w:line="285" w:lineRule="atLeast"/>
              <w:jc w:val="left"/>
              <w:rPr>
                <w:rFonts w:ascii="宋体" w:eastAsia="宋体" w:hAnsi="宋体" w:cs="宋体"/>
                <w:color w:val="000000"/>
                <w:kern w:val="0"/>
                <w:sz w:val="24"/>
                <w:szCs w:val="24"/>
              </w:rPr>
            </w:pPr>
            <w:r w:rsidRPr="0062105C">
              <w:rPr>
                <w:rFonts w:ascii="宋体" w:eastAsia="宋体" w:hAnsi="宋体" w:cs="宋体" w:hint="eastAsia"/>
                <w:color w:val="000000"/>
                <w:kern w:val="0"/>
                <w:sz w:val="24"/>
                <w:szCs w:val="24"/>
              </w:rPr>
              <w:t>用例2</w:t>
            </w:r>
          </w:p>
        </w:tc>
        <w:tc>
          <w:tcPr>
            <w:tcW w:w="2126" w:type="dxa"/>
          </w:tcPr>
          <w:p w14:paraId="6C70120E" w14:textId="136E2FF7" w:rsidR="00E2355E" w:rsidRDefault="00E2355E" w:rsidP="00A03DDC">
            <w:pPr>
              <w:widowControl/>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 xml:space="preserve"> </w:t>
            </w:r>
            <w:r>
              <w:rPr>
                <w:rFonts w:ascii="Consolas" w:eastAsia="宋体" w:hAnsi="Consolas" w:cs="宋体"/>
                <w:color w:val="000000"/>
                <w:kern w:val="0"/>
                <w:szCs w:val="21"/>
              </w:rPr>
              <w:t xml:space="preserve">  #123</w:t>
            </w:r>
          </w:p>
        </w:tc>
        <w:tc>
          <w:tcPr>
            <w:tcW w:w="1843" w:type="dxa"/>
          </w:tcPr>
          <w:p w14:paraId="22719B20" w14:textId="60DE454C" w:rsidR="00E2355E" w:rsidRDefault="00E2355E" w:rsidP="00A03DDC">
            <w:pPr>
              <w:widowControl/>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 xml:space="preserve"> </w:t>
            </w:r>
            <w:r>
              <w:rPr>
                <w:rFonts w:ascii="Consolas" w:eastAsia="宋体" w:hAnsi="Consolas" w:cs="宋体"/>
                <w:color w:val="000000"/>
                <w:kern w:val="0"/>
                <w:szCs w:val="21"/>
              </w:rPr>
              <w:t>#123</w:t>
            </w:r>
          </w:p>
        </w:tc>
        <w:tc>
          <w:tcPr>
            <w:tcW w:w="2126" w:type="dxa"/>
          </w:tcPr>
          <w:p w14:paraId="7B58CDCC" w14:textId="710BE5DD" w:rsidR="00E2355E" w:rsidRDefault="00E2355E" w:rsidP="00A03DDC">
            <w:pPr>
              <w:widowControl/>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 xml:space="preserve"> </w:t>
            </w:r>
            <w:r>
              <w:rPr>
                <w:rFonts w:ascii="Consolas" w:eastAsia="宋体" w:hAnsi="Consolas" w:cs="宋体"/>
                <w:color w:val="000000"/>
                <w:kern w:val="0"/>
                <w:szCs w:val="21"/>
              </w:rPr>
              <w:t>#123</w:t>
            </w:r>
          </w:p>
        </w:tc>
      </w:tr>
    </w:tbl>
    <w:p w14:paraId="574B947A" w14:textId="7236915F" w:rsidR="00E2355E" w:rsidRDefault="00E2355E" w:rsidP="00E2355E">
      <w:pPr>
        <w:widowControl/>
        <w:shd w:val="clear" w:color="auto" w:fill="FFFFFF"/>
        <w:spacing w:line="285" w:lineRule="atLeast"/>
        <w:ind w:left="840"/>
        <w:jc w:val="left"/>
        <w:rPr>
          <w:rFonts w:ascii="Consolas" w:eastAsia="宋体" w:hAnsi="Consolas" w:cs="宋体"/>
          <w:color w:val="000000"/>
          <w:kern w:val="0"/>
          <w:sz w:val="24"/>
          <w:szCs w:val="24"/>
        </w:rPr>
      </w:pPr>
      <w:r>
        <w:rPr>
          <w:rFonts w:ascii="Consolas" w:eastAsia="宋体" w:hAnsi="Consolas" w:cs="宋体" w:hint="eastAsia"/>
          <w:color w:val="000000"/>
          <w:kern w:val="0"/>
          <w:szCs w:val="21"/>
        </w:rPr>
        <w:t>b</w:t>
      </w:r>
      <w:r>
        <w:rPr>
          <w:rFonts w:ascii="Consolas" w:eastAsia="宋体" w:hAnsi="Consolas" w:cs="宋体"/>
          <w:color w:val="000000"/>
          <w:kern w:val="0"/>
          <w:szCs w:val="21"/>
        </w:rPr>
        <w:t>)</w:t>
      </w:r>
      <w:r w:rsidRPr="00610219">
        <w:rPr>
          <w:rFonts w:ascii="Consolas" w:eastAsia="宋体" w:hAnsi="Consolas" w:cs="宋体" w:hint="eastAsia"/>
          <w:color w:val="000000"/>
          <w:kern w:val="0"/>
          <w:sz w:val="24"/>
          <w:szCs w:val="24"/>
        </w:rPr>
        <w:t>运行结果如下图</w:t>
      </w:r>
    </w:p>
    <w:p w14:paraId="3273E4C5" w14:textId="0E1EDD85" w:rsidR="00E2355E" w:rsidRPr="00E2355E" w:rsidRDefault="00E2355E" w:rsidP="00E2355E">
      <w:pPr>
        <w:widowControl/>
        <w:shd w:val="clear" w:color="auto" w:fill="FFFFFF"/>
        <w:spacing w:line="285" w:lineRule="atLeast"/>
        <w:ind w:left="840"/>
        <w:jc w:val="left"/>
        <w:rPr>
          <w:rFonts w:ascii="Consolas" w:eastAsia="宋体" w:hAnsi="Consolas" w:cs="宋体"/>
          <w:color w:val="000000"/>
          <w:kern w:val="0"/>
          <w:sz w:val="24"/>
          <w:szCs w:val="24"/>
        </w:rPr>
      </w:pPr>
      <w:r w:rsidRPr="00E2355E">
        <w:rPr>
          <w:rFonts w:ascii="Consolas" w:eastAsia="宋体" w:hAnsi="Consolas" w:cs="宋体"/>
          <w:noProof/>
          <w:color w:val="000000"/>
          <w:kern w:val="0"/>
          <w:sz w:val="24"/>
          <w:szCs w:val="24"/>
        </w:rPr>
        <w:drawing>
          <wp:inline distT="0" distB="0" distL="0" distR="0" wp14:anchorId="512500AC" wp14:editId="139799A8">
            <wp:extent cx="3391074" cy="1838419"/>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91074" cy="1838419"/>
                    </a:xfrm>
                    <a:prstGeom prst="rect">
                      <a:avLst/>
                    </a:prstGeom>
                  </pic:spPr>
                </pic:pic>
              </a:graphicData>
            </a:graphic>
          </wp:inline>
        </w:drawing>
      </w:r>
    </w:p>
    <w:p w14:paraId="14661185" w14:textId="77777777" w:rsidR="00E2355E" w:rsidRPr="00E2355E" w:rsidRDefault="00E2355E" w:rsidP="00E2355E">
      <w:pPr>
        <w:ind w:firstLine="420"/>
        <w:rPr>
          <w:rFonts w:ascii="Times New Roman" w:eastAsia="宋体" w:hAnsi="Times New Roman" w:cs="Times New Roman"/>
          <w:sz w:val="24"/>
          <w:szCs w:val="24"/>
        </w:rPr>
      </w:pPr>
      <w:r w:rsidRPr="00E2355E">
        <w:rPr>
          <w:rFonts w:ascii="Times New Roman" w:eastAsia="宋体" w:hAnsi="宋体" w:cs="Times New Roman"/>
          <w:sz w:val="24"/>
          <w:szCs w:val="24"/>
        </w:rPr>
        <w:t>（</w:t>
      </w:r>
      <w:r w:rsidRPr="00E2355E">
        <w:rPr>
          <w:rFonts w:ascii="Times New Roman" w:eastAsia="宋体" w:hAnsi="Times New Roman" w:cs="Times New Roman"/>
          <w:sz w:val="24"/>
          <w:szCs w:val="24"/>
        </w:rPr>
        <w:t>3</w:t>
      </w:r>
      <w:r w:rsidRPr="00E2355E">
        <w:rPr>
          <w:rFonts w:ascii="Times New Roman" w:eastAsia="宋体" w:hAnsi="宋体" w:cs="Times New Roman"/>
          <w:sz w:val="24"/>
          <w:szCs w:val="24"/>
        </w:rPr>
        <w:t>）打印如下</w:t>
      </w:r>
      <w:r w:rsidRPr="00E2355E">
        <w:rPr>
          <w:rFonts w:ascii="Times New Roman" w:eastAsia="宋体" w:hAnsi="宋体" w:cs="Times New Roman" w:hint="eastAsia"/>
          <w:sz w:val="24"/>
          <w:szCs w:val="24"/>
        </w:rPr>
        <w:t>的</w:t>
      </w:r>
      <w:r w:rsidRPr="00E2355E">
        <w:rPr>
          <w:rFonts w:ascii="Times New Roman" w:eastAsia="宋体" w:hAnsi="宋体" w:cs="Times New Roman"/>
          <w:sz w:val="24"/>
          <w:szCs w:val="24"/>
        </w:rPr>
        <w:t>杨辉三角形。</w:t>
      </w:r>
    </w:p>
    <w:p w14:paraId="2ABAC6B4" w14:textId="77777777" w:rsidR="00E2355E" w:rsidRPr="00E2355E" w:rsidRDefault="00E2355E" w:rsidP="00E2355E">
      <w:pPr>
        <w:rPr>
          <w:rFonts w:ascii="Times New Roman" w:eastAsia="宋体" w:hAnsi="Times New Roman" w:cs="Times New Roman"/>
          <w:sz w:val="24"/>
          <w:szCs w:val="24"/>
        </w:rPr>
      </w:pPr>
      <w:r w:rsidRPr="00E2355E">
        <w:rPr>
          <w:rFonts w:ascii="Times New Roman" w:eastAsia="宋体" w:hAnsi="Times New Roman" w:cs="Times New Roman"/>
          <w:sz w:val="24"/>
          <w:szCs w:val="24"/>
        </w:rPr>
        <w:t xml:space="preserve">                           1                    /*</w:t>
      </w:r>
      <w:r w:rsidRPr="00E2355E">
        <w:rPr>
          <w:rFonts w:ascii="Times New Roman" w:eastAsia="宋体" w:hAnsi="宋体" w:cs="Times New Roman"/>
          <w:sz w:val="24"/>
          <w:szCs w:val="24"/>
        </w:rPr>
        <w:t>第</w:t>
      </w:r>
      <w:r w:rsidRPr="00E2355E">
        <w:rPr>
          <w:rFonts w:ascii="Times New Roman" w:eastAsia="宋体" w:hAnsi="Times New Roman" w:cs="Times New Roman"/>
          <w:sz w:val="24"/>
          <w:szCs w:val="24"/>
        </w:rPr>
        <w:t>0</w:t>
      </w:r>
      <w:r w:rsidRPr="00E2355E">
        <w:rPr>
          <w:rFonts w:ascii="Times New Roman" w:eastAsia="宋体" w:hAnsi="宋体" w:cs="Times New Roman"/>
          <w:sz w:val="24"/>
          <w:szCs w:val="24"/>
        </w:rPr>
        <w:t>行</w:t>
      </w:r>
      <w:r w:rsidRPr="00E2355E">
        <w:rPr>
          <w:rFonts w:ascii="Times New Roman" w:eastAsia="宋体" w:hAnsi="Times New Roman" w:cs="Times New Roman"/>
          <w:sz w:val="24"/>
          <w:szCs w:val="24"/>
        </w:rPr>
        <w:t xml:space="preserve"> */ </w:t>
      </w:r>
    </w:p>
    <w:p w14:paraId="5A65A162" w14:textId="77777777" w:rsidR="00E2355E" w:rsidRPr="00E2355E" w:rsidRDefault="00E2355E" w:rsidP="00E2355E">
      <w:pPr>
        <w:rPr>
          <w:rFonts w:ascii="Times New Roman" w:eastAsia="宋体" w:hAnsi="Times New Roman" w:cs="Times New Roman"/>
          <w:sz w:val="24"/>
          <w:szCs w:val="24"/>
        </w:rPr>
      </w:pPr>
      <w:r w:rsidRPr="00E2355E">
        <w:rPr>
          <w:rFonts w:ascii="Times New Roman" w:eastAsia="宋体" w:hAnsi="Times New Roman" w:cs="Times New Roman"/>
          <w:sz w:val="24"/>
          <w:szCs w:val="24"/>
        </w:rPr>
        <w:t xml:space="preserve">                         1   1                  </w:t>
      </w:r>
      <w:bookmarkStart w:id="1" w:name="OLE_LINK1"/>
      <w:r w:rsidRPr="00E2355E">
        <w:rPr>
          <w:rFonts w:ascii="Times New Roman" w:eastAsia="宋体" w:hAnsi="Times New Roman" w:cs="Times New Roman"/>
          <w:sz w:val="24"/>
          <w:szCs w:val="24"/>
        </w:rPr>
        <w:t>/*</w:t>
      </w:r>
      <w:r w:rsidRPr="00E2355E">
        <w:rPr>
          <w:rFonts w:ascii="Times New Roman" w:eastAsia="宋体" w:hAnsi="宋体" w:cs="Times New Roman"/>
          <w:sz w:val="24"/>
          <w:szCs w:val="24"/>
        </w:rPr>
        <w:t>第</w:t>
      </w:r>
      <w:r w:rsidRPr="00E2355E">
        <w:rPr>
          <w:rFonts w:ascii="Times New Roman" w:eastAsia="宋体" w:hAnsi="Times New Roman" w:cs="Times New Roman"/>
          <w:sz w:val="24"/>
          <w:szCs w:val="24"/>
        </w:rPr>
        <w:t>1</w:t>
      </w:r>
      <w:r w:rsidRPr="00E2355E">
        <w:rPr>
          <w:rFonts w:ascii="Times New Roman" w:eastAsia="宋体" w:hAnsi="宋体" w:cs="Times New Roman"/>
          <w:sz w:val="24"/>
          <w:szCs w:val="24"/>
        </w:rPr>
        <w:t>行</w:t>
      </w:r>
      <w:r w:rsidRPr="00E2355E">
        <w:rPr>
          <w:rFonts w:ascii="Times New Roman" w:eastAsia="宋体" w:hAnsi="Times New Roman" w:cs="Times New Roman"/>
          <w:sz w:val="24"/>
          <w:szCs w:val="24"/>
        </w:rPr>
        <w:t xml:space="preserve"> */</w:t>
      </w:r>
      <w:bookmarkEnd w:id="1"/>
    </w:p>
    <w:p w14:paraId="07ED1D13" w14:textId="77777777" w:rsidR="00E2355E" w:rsidRPr="00E2355E" w:rsidRDefault="00E2355E" w:rsidP="00E2355E">
      <w:pPr>
        <w:rPr>
          <w:rFonts w:ascii="Times New Roman" w:eastAsia="宋体" w:hAnsi="Times New Roman" w:cs="Times New Roman"/>
          <w:sz w:val="24"/>
          <w:szCs w:val="24"/>
        </w:rPr>
      </w:pPr>
      <w:r w:rsidRPr="00E2355E">
        <w:rPr>
          <w:rFonts w:ascii="Times New Roman" w:eastAsia="宋体" w:hAnsi="Times New Roman" w:cs="Times New Roman"/>
          <w:sz w:val="24"/>
          <w:szCs w:val="24"/>
        </w:rPr>
        <w:t xml:space="preserve">                       1   2   1                /*</w:t>
      </w:r>
      <w:r w:rsidRPr="00E2355E">
        <w:rPr>
          <w:rFonts w:ascii="Times New Roman" w:eastAsia="宋体" w:hAnsi="宋体" w:cs="Times New Roman"/>
          <w:sz w:val="24"/>
          <w:szCs w:val="24"/>
        </w:rPr>
        <w:t>第</w:t>
      </w:r>
      <w:r w:rsidRPr="00E2355E">
        <w:rPr>
          <w:rFonts w:ascii="Times New Roman" w:eastAsia="宋体" w:hAnsi="Times New Roman" w:cs="Times New Roman"/>
          <w:sz w:val="24"/>
          <w:szCs w:val="24"/>
        </w:rPr>
        <w:t>2</w:t>
      </w:r>
      <w:r w:rsidRPr="00E2355E">
        <w:rPr>
          <w:rFonts w:ascii="Times New Roman" w:eastAsia="宋体" w:hAnsi="宋体" w:cs="Times New Roman"/>
          <w:sz w:val="24"/>
          <w:szCs w:val="24"/>
        </w:rPr>
        <w:t>行</w:t>
      </w:r>
      <w:r w:rsidRPr="00E2355E">
        <w:rPr>
          <w:rFonts w:ascii="Times New Roman" w:eastAsia="宋体" w:hAnsi="Times New Roman" w:cs="Times New Roman"/>
          <w:sz w:val="24"/>
          <w:szCs w:val="24"/>
        </w:rPr>
        <w:t xml:space="preserve"> */</w:t>
      </w:r>
    </w:p>
    <w:p w14:paraId="2E8107AB" w14:textId="77777777" w:rsidR="00E2355E" w:rsidRPr="00E2355E" w:rsidRDefault="00E2355E" w:rsidP="00E2355E">
      <w:pPr>
        <w:rPr>
          <w:rFonts w:ascii="Times New Roman" w:eastAsia="宋体" w:hAnsi="Times New Roman" w:cs="Times New Roman"/>
          <w:sz w:val="24"/>
          <w:szCs w:val="24"/>
        </w:rPr>
      </w:pPr>
      <w:r w:rsidRPr="00E2355E">
        <w:rPr>
          <w:rFonts w:ascii="Times New Roman" w:eastAsia="宋体" w:hAnsi="Times New Roman" w:cs="Times New Roman"/>
          <w:sz w:val="24"/>
          <w:szCs w:val="24"/>
        </w:rPr>
        <w:lastRenderedPageBreak/>
        <w:t xml:space="preserve">                     1   3   3   1</w:t>
      </w:r>
    </w:p>
    <w:p w14:paraId="270FF394" w14:textId="77777777" w:rsidR="00E2355E" w:rsidRPr="00E2355E" w:rsidRDefault="00E2355E" w:rsidP="00E2355E">
      <w:pPr>
        <w:rPr>
          <w:rFonts w:ascii="Times New Roman" w:eastAsia="宋体" w:hAnsi="Times New Roman" w:cs="Times New Roman"/>
          <w:sz w:val="24"/>
          <w:szCs w:val="24"/>
        </w:rPr>
      </w:pPr>
      <w:r w:rsidRPr="00E2355E">
        <w:rPr>
          <w:rFonts w:ascii="Times New Roman" w:eastAsia="宋体" w:hAnsi="Times New Roman" w:cs="Times New Roman"/>
          <w:sz w:val="24"/>
          <w:szCs w:val="24"/>
        </w:rPr>
        <w:t xml:space="preserve">                   1   4   6   4   1</w:t>
      </w:r>
    </w:p>
    <w:p w14:paraId="2A00410B" w14:textId="77777777" w:rsidR="00E2355E" w:rsidRPr="00E2355E" w:rsidRDefault="00E2355E" w:rsidP="00E2355E">
      <w:pPr>
        <w:rPr>
          <w:rFonts w:ascii="Times New Roman" w:eastAsia="宋体" w:hAnsi="Times New Roman" w:cs="Times New Roman"/>
          <w:sz w:val="24"/>
          <w:szCs w:val="24"/>
        </w:rPr>
      </w:pPr>
      <w:r w:rsidRPr="00E2355E">
        <w:rPr>
          <w:rFonts w:ascii="Times New Roman" w:eastAsia="宋体" w:hAnsi="Times New Roman" w:cs="Times New Roman"/>
          <w:sz w:val="24"/>
          <w:szCs w:val="24"/>
        </w:rPr>
        <w:t xml:space="preserve">                 1   5   10  10  5   1</w:t>
      </w:r>
    </w:p>
    <w:p w14:paraId="66CC1963" w14:textId="77777777" w:rsidR="00E2355E" w:rsidRPr="00E2355E" w:rsidRDefault="00E2355E" w:rsidP="00E2355E">
      <w:pPr>
        <w:rPr>
          <w:rFonts w:ascii="Times New Roman" w:eastAsia="宋体" w:hAnsi="Times New Roman" w:cs="Times New Roman"/>
          <w:sz w:val="24"/>
          <w:szCs w:val="24"/>
        </w:rPr>
      </w:pPr>
      <w:r w:rsidRPr="00E2355E">
        <w:rPr>
          <w:rFonts w:ascii="Times New Roman" w:eastAsia="宋体" w:hAnsi="Times New Roman" w:cs="Times New Roman"/>
          <w:sz w:val="24"/>
          <w:szCs w:val="24"/>
        </w:rPr>
        <w:t xml:space="preserve">               1   6   15  20  15  6   1</w:t>
      </w:r>
    </w:p>
    <w:p w14:paraId="3EF6D55D" w14:textId="77777777" w:rsidR="00E2355E" w:rsidRPr="00E2355E" w:rsidRDefault="00E2355E" w:rsidP="00E2355E">
      <w:pPr>
        <w:rPr>
          <w:rFonts w:ascii="Times New Roman" w:eastAsia="宋体" w:hAnsi="Times New Roman" w:cs="Times New Roman"/>
          <w:sz w:val="24"/>
          <w:szCs w:val="24"/>
        </w:rPr>
      </w:pPr>
      <w:r w:rsidRPr="00E2355E">
        <w:rPr>
          <w:rFonts w:ascii="Times New Roman" w:eastAsia="宋体" w:hAnsi="Times New Roman" w:cs="Times New Roman"/>
          <w:sz w:val="24"/>
          <w:szCs w:val="24"/>
        </w:rPr>
        <w:t xml:space="preserve">             1   7   21  35  35  21  7   1</w:t>
      </w:r>
    </w:p>
    <w:p w14:paraId="1E6427EE" w14:textId="77777777" w:rsidR="00E2355E" w:rsidRPr="00E2355E" w:rsidRDefault="00E2355E" w:rsidP="00E2355E">
      <w:pPr>
        <w:rPr>
          <w:rFonts w:ascii="Times New Roman" w:eastAsia="宋体" w:hAnsi="Times New Roman" w:cs="Times New Roman"/>
          <w:sz w:val="24"/>
          <w:szCs w:val="24"/>
        </w:rPr>
      </w:pPr>
      <w:r w:rsidRPr="00E2355E">
        <w:rPr>
          <w:rFonts w:ascii="Times New Roman" w:eastAsia="宋体" w:hAnsi="Times New Roman" w:cs="Times New Roman"/>
          <w:sz w:val="24"/>
          <w:szCs w:val="24"/>
        </w:rPr>
        <w:t xml:space="preserve">           1   8   28  56  70  56  28  8   1</w:t>
      </w:r>
    </w:p>
    <w:p w14:paraId="035C9275" w14:textId="77777777" w:rsidR="00E2355E" w:rsidRPr="00E2355E" w:rsidRDefault="00E2355E" w:rsidP="00E2355E">
      <w:pPr>
        <w:rPr>
          <w:rFonts w:ascii="Times New Roman" w:eastAsia="宋体" w:hAnsi="Times New Roman" w:cs="Times New Roman"/>
          <w:sz w:val="24"/>
          <w:szCs w:val="24"/>
        </w:rPr>
      </w:pPr>
      <w:r w:rsidRPr="00E2355E">
        <w:rPr>
          <w:rFonts w:ascii="Times New Roman" w:eastAsia="宋体" w:hAnsi="Times New Roman" w:cs="Times New Roman"/>
          <w:sz w:val="24"/>
          <w:szCs w:val="24"/>
        </w:rPr>
        <w:t xml:space="preserve">         1   9   36  84  126 126 84  36 </w:t>
      </w:r>
      <w:r w:rsidRPr="00E2355E">
        <w:rPr>
          <w:rFonts w:ascii="Times New Roman" w:eastAsia="宋体" w:hAnsi="Times New Roman" w:cs="Times New Roman" w:hint="eastAsia"/>
          <w:sz w:val="24"/>
          <w:szCs w:val="24"/>
        </w:rPr>
        <w:t xml:space="preserve"> </w:t>
      </w:r>
      <w:r w:rsidRPr="00E2355E">
        <w:rPr>
          <w:rFonts w:ascii="Times New Roman" w:eastAsia="宋体" w:hAnsi="Times New Roman" w:cs="Times New Roman"/>
          <w:sz w:val="24"/>
          <w:szCs w:val="24"/>
        </w:rPr>
        <w:t xml:space="preserve"> 9   1</w:t>
      </w:r>
    </w:p>
    <w:p w14:paraId="116B4070" w14:textId="77777777" w:rsidR="00E2355E" w:rsidRPr="00E2355E" w:rsidRDefault="00E2355E" w:rsidP="00E2355E">
      <w:pPr>
        <w:spacing w:line="360" w:lineRule="auto"/>
        <w:ind w:firstLine="420"/>
        <w:rPr>
          <w:rFonts w:ascii="宋体" w:eastAsia="宋体" w:hAnsi="宋体" w:cs="Times New Roman"/>
          <w:sz w:val="24"/>
          <w:szCs w:val="24"/>
        </w:rPr>
      </w:pPr>
      <w:r w:rsidRPr="00E2355E">
        <w:rPr>
          <w:rFonts w:ascii="宋体" w:eastAsia="宋体" w:hAnsi="宋体" w:cs="Times New Roman"/>
          <w:sz w:val="24"/>
          <w:szCs w:val="24"/>
        </w:rPr>
        <w:t>第i行第j列位置的数据值可以由组合</w:t>
      </w:r>
      <w:r w:rsidRPr="00E2355E">
        <w:rPr>
          <w:rFonts w:ascii="宋体" w:eastAsia="宋体" w:hAnsi="宋体" w:cs="Times New Roman"/>
          <w:position w:val="-12"/>
          <w:sz w:val="24"/>
          <w:szCs w:val="24"/>
        </w:rPr>
        <w:object w:dxaOrig="339" w:dyaOrig="379" w14:anchorId="12246A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1" o:spid="_x0000_i1025" type="#_x0000_t75" style="width:16.75pt;height:19.25pt;mso-wrap-style:square;mso-position-horizontal-relative:page;mso-position-vertical-relative:page" o:ole="">
            <v:imagedata r:id="rId29" o:title=""/>
          </v:shape>
          <o:OLEObject Type="Embed" ProgID="Equation.3" ShapeID="对象 1" DrawAspect="Content" ObjectID="_1669655189" r:id="rId30"/>
        </w:object>
      </w:r>
      <w:r w:rsidRPr="00E2355E">
        <w:rPr>
          <w:rFonts w:ascii="宋体" w:eastAsia="宋体" w:hAnsi="宋体" w:cs="Times New Roman" w:hint="eastAsia"/>
          <w:sz w:val="24"/>
          <w:szCs w:val="24"/>
        </w:rPr>
        <w:t>表示，</w:t>
      </w:r>
      <w:r w:rsidRPr="00E2355E">
        <w:rPr>
          <w:rFonts w:ascii="宋体" w:eastAsia="宋体" w:hAnsi="宋体" w:cs="Times New Roman"/>
          <w:sz w:val="24"/>
          <w:szCs w:val="24"/>
        </w:rPr>
        <w:t>而</w:t>
      </w:r>
      <w:r w:rsidRPr="00E2355E">
        <w:rPr>
          <w:rFonts w:ascii="宋体" w:eastAsia="宋体" w:hAnsi="宋体" w:cs="Times New Roman"/>
          <w:position w:val="-12"/>
          <w:sz w:val="24"/>
          <w:szCs w:val="24"/>
        </w:rPr>
        <w:object w:dxaOrig="339" w:dyaOrig="379" w14:anchorId="1A1EBB22">
          <v:shape id="对象 3" o:spid="_x0000_i1026" type="#_x0000_t75" style="width:16.75pt;height:19.25pt;mso-wrap-style:square;mso-position-horizontal-relative:page;mso-position-vertical-relative:page" o:ole="">
            <v:imagedata r:id="rId31" o:title=""/>
          </v:shape>
          <o:OLEObject Type="Embed" ProgID="Equation.3" ShapeID="对象 3" DrawAspect="Content" ObjectID="_1669655190" r:id="rId32"/>
        </w:object>
      </w:r>
      <w:r w:rsidRPr="00E2355E">
        <w:rPr>
          <w:rFonts w:ascii="宋体" w:eastAsia="宋体" w:hAnsi="宋体" w:cs="Times New Roman"/>
          <w:sz w:val="24"/>
          <w:szCs w:val="24"/>
        </w:rPr>
        <w:t>的计算如下：</w:t>
      </w:r>
    </w:p>
    <w:tbl>
      <w:tblPr>
        <w:tblW w:w="0" w:type="auto"/>
        <w:jc w:val="center"/>
        <w:tblLook w:val="0000" w:firstRow="0" w:lastRow="0" w:firstColumn="0" w:lastColumn="0" w:noHBand="0" w:noVBand="0"/>
      </w:tblPr>
      <w:tblGrid>
        <w:gridCol w:w="2891"/>
        <w:gridCol w:w="2833"/>
      </w:tblGrid>
      <w:tr w:rsidR="00E2355E" w:rsidRPr="00E2355E" w14:paraId="79C3827F" w14:textId="77777777" w:rsidTr="00A03DDC">
        <w:trPr>
          <w:trHeight w:val="666"/>
          <w:jc w:val="center"/>
        </w:trPr>
        <w:tc>
          <w:tcPr>
            <w:tcW w:w="2891" w:type="dxa"/>
          </w:tcPr>
          <w:p w14:paraId="5A93C96D" w14:textId="77777777" w:rsidR="00E2355E" w:rsidRPr="00E2355E" w:rsidRDefault="00E2355E" w:rsidP="00E2355E">
            <w:pPr>
              <w:spacing w:line="360" w:lineRule="auto"/>
              <w:rPr>
                <w:rFonts w:ascii="宋体" w:eastAsia="宋体" w:hAnsi="宋体" w:cs="Times New Roman"/>
                <w:sz w:val="24"/>
                <w:szCs w:val="24"/>
              </w:rPr>
            </w:pPr>
            <w:r w:rsidRPr="00E2355E">
              <w:rPr>
                <w:rFonts w:ascii="Times New Roman" w:eastAsia="宋体" w:hAnsi="Times New Roman" w:cs="Times New Roman"/>
                <w:position w:val="-12"/>
                <w:sz w:val="24"/>
                <w:szCs w:val="24"/>
              </w:rPr>
              <w:object w:dxaOrig="699" w:dyaOrig="379" w14:anchorId="27FDDA39">
                <v:shape id="对象 2" o:spid="_x0000_i1027" type="#_x0000_t75" style="width:35.25pt;height:19.25pt;mso-wrap-style:square;mso-position-horizontal-relative:page;mso-position-vertical-relative:page" o:ole="">
                  <v:imagedata r:id="rId33" o:title=""/>
                </v:shape>
                <o:OLEObject Type="Embed" ProgID="Equation.3" ShapeID="对象 2" DrawAspect="Content" ObjectID="_1669655191" r:id="rId34"/>
              </w:object>
            </w:r>
          </w:p>
        </w:tc>
        <w:tc>
          <w:tcPr>
            <w:tcW w:w="2833" w:type="dxa"/>
          </w:tcPr>
          <w:p w14:paraId="72A33209" w14:textId="77777777" w:rsidR="00E2355E" w:rsidRPr="00E2355E" w:rsidRDefault="00E2355E" w:rsidP="00E2355E">
            <w:pPr>
              <w:spacing w:line="360" w:lineRule="auto"/>
              <w:rPr>
                <w:rFonts w:ascii="宋体" w:eastAsia="宋体" w:hAnsi="宋体" w:cs="Times New Roman"/>
                <w:sz w:val="24"/>
                <w:szCs w:val="24"/>
              </w:rPr>
            </w:pPr>
            <w:r w:rsidRPr="00E2355E">
              <w:rPr>
                <w:rFonts w:ascii="Times New Roman" w:eastAsia="宋体" w:hAnsi="Times New Roman" w:cs="Times New Roman"/>
                <w:sz w:val="24"/>
                <w:szCs w:val="24"/>
              </w:rPr>
              <w:t>(i=0,1,2,…)</w:t>
            </w:r>
          </w:p>
        </w:tc>
      </w:tr>
      <w:tr w:rsidR="00E2355E" w:rsidRPr="00E2355E" w14:paraId="301FF5FB" w14:textId="77777777" w:rsidTr="00A03DDC">
        <w:trPr>
          <w:trHeight w:val="666"/>
          <w:jc w:val="center"/>
        </w:trPr>
        <w:tc>
          <w:tcPr>
            <w:tcW w:w="2891" w:type="dxa"/>
          </w:tcPr>
          <w:p w14:paraId="5C722C75" w14:textId="77777777" w:rsidR="00E2355E" w:rsidRPr="00E2355E" w:rsidRDefault="00E2355E" w:rsidP="00E2355E">
            <w:pPr>
              <w:spacing w:line="360" w:lineRule="auto"/>
              <w:rPr>
                <w:rFonts w:ascii="宋体" w:eastAsia="宋体" w:hAnsi="宋体" w:cs="Times New Roman"/>
                <w:sz w:val="24"/>
                <w:szCs w:val="24"/>
              </w:rPr>
            </w:pPr>
            <w:r w:rsidRPr="00E2355E">
              <w:rPr>
                <w:rFonts w:ascii="Times New Roman" w:eastAsia="宋体" w:hAnsi="Times New Roman" w:cs="Times New Roman"/>
                <w:position w:val="-12"/>
                <w:sz w:val="24"/>
                <w:szCs w:val="24"/>
              </w:rPr>
              <w:object w:dxaOrig="2278" w:dyaOrig="379" w14:anchorId="50A99280">
                <v:shape id="对象 4" o:spid="_x0000_i1028" type="#_x0000_t75" style="width:114.75pt;height:19.25pt;mso-wrap-style:square;mso-position-horizontal-relative:page;mso-position-vertical-relative:page" o:ole="">
                  <v:imagedata r:id="rId35" o:title=""/>
                </v:shape>
                <o:OLEObject Type="Embed" ProgID="Equation.3" ShapeID="对象 4" DrawAspect="Content" ObjectID="_1669655192" r:id="rId36"/>
              </w:object>
            </w:r>
          </w:p>
        </w:tc>
        <w:tc>
          <w:tcPr>
            <w:tcW w:w="2833" w:type="dxa"/>
          </w:tcPr>
          <w:p w14:paraId="23207B1E" w14:textId="77777777" w:rsidR="00E2355E" w:rsidRPr="00E2355E" w:rsidRDefault="00E2355E" w:rsidP="00E2355E">
            <w:pPr>
              <w:spacing w:line="360" w:lineRule="auto"/>
              <w:rPr>
                <w:rFonts w:ascii="宋体" w:eastAsia="宋体" w:hAnsi="宋体" w:cs="Times New Roman"/>
                <w:sz w:val="24"/>
                <w:szCs w:val="24"/>
              </w:rPr>
            </w:pPr>
            <w:r w:rsidRPr="00E2355E">
              <w:rPr>
                <w:rFonts w:ascii="Times New Roman" w:eastAsia="宋体" w:hAnsi="Times New Roman" w:cs="Times New Roman"/>
                <w:sz w:val="24"/>
                <w:szCs w:val="24"/>
              </w:rPr>
              <w:t>(j=0,1,2,3,…,i)</w:t>
            </w:r>
          </w:p>
        </w:tc>
      </w:tr>
    </w:tbl>
    <w:p w14:paraId="552C6DFB" w14:textId="77777777" w:rsidR="00E2355E" w:rsidRPr="00E2355E" w:rsidRDefault="00E2355E" w:rsidP="00E2355E">
      <w:pPr>
        <w:rPr>
          <w:rFonts w:ascii="Times New Roman" w:eastAsia="宋体" w:hAnsi="Times New Roman" w:cs="Times New Roman"/>
          <w:sz w:val="24"/>
          <w:szCs w:val="24"/>
        </w:rPr>
      </w:pPr>
    </w:p>
    <w:p w14:paraId="2484212F" w14:textId="77777777" w:rsidR="00E2355E" w:rsidRPr="00E2355E" w:rsidRDefault="00E2355E" w:rsidP="00E2355E">
      <w:pPr>
        <w:spacing w:line="360" w:lineRule="auto"/>
        <w:rPr>
          <w:rFonts w:ascii="Times New Roman" w:eastAsia="宋体" w:hAnsi="Times New Roman" w:cs="Times New Roman"/>
          <w:sz w:val="24"/>
          <w:szCs w:val="24"/>
        </w:rPr>
      </w:pPr>
      <w:r w:rsidRPr="00E2355E">
        <w:rPr>
          <w:rFonts w:ascii="Times New Roman" w:eastAsia="宋体" w:hAnsi="宋体" w:cs="Times New Roman" w:hint="eastAsia"/>
          <w:sz w:val="24"/>
          <w:szCs w:val="24"/>
        </w:rPr>
        <w:tab/>
      </w:r>
      <w:r w:rsidRPr="00E2355E">
        <w:rPr>
          <w:rFonts w:ascii="Times New Roman" w:eastAsia="宋体" w:hAnsi="宋体" w:cs="Times New Roman" w:hint="eastAsia"/>
          <w:sz w:val="24"/>
          <w:szCs w:val="24"/>
        </w:rPr>
        <w:t>根据以上公式，采用顺推法编程，输出</w:t>
      </w:r>
      <w:r w:rsidRPr="00E2355E">
        <w:rPr>
          <w:rFonts w:ascii="Times New Roman" w:eastAsia="宋体" w:hAnsi="宋体" w:cs="Times New Roman"/>
          <w:sz w:val="24"/>
          <w:szCs w:val="24"/>
        </w:rPr>
        <w:t>金字塔效果</w:t>
      </w:r>
      <w:r w:rsidRPr="00E2355E">
        <w:rPr>
          <w:rFonts w:ascii="Times New Roman" w:eastAsia="宋体" w:hAnsi="宋体" w:cs="Times New Roman" w:hint="eastAsia"/>
          <w:sz w:val="24"/>
          <w:szCs w:val="24"/>
        </w:rPr>
        <w:t>的杨辉三角形。特别</w:t>
      </w:r>
      <w:r w:rsidRPr="00E2355E">
        <w:rPr>
          <w:rFonts w:ascii="Times New Roman" w:eastAsia="宋体" w:hAnsi="宋体" w:cs="Times New Roman"/>
          <w:sz w:val="24"/>
          <w:szCs w:val="24"/>
        </w:rPr>
        <w:t>要注意空格的数目</w:t>
      </w:r>
      <w:r w:rsidRPr="00E2355E">
        <w:rPr>
          <w:rFonts w:ascii="Times New Roman" w:eastAsia="宋体" w:hAnsi="宋体" w:cs="Times New Roman" w:hint="eastAsia"/>
          <w:sz w:val="24"/>
          <w:szCs w:val="24"/>
        </w:rPr>
        <w:t>，</w:t>
      </w:r>
      <w:r w:rsidRPr="00E2355E">
        <w:rPr>
          <w:rFonts w:ascii="Times New Roman" w:eastAsia="宋体" w:hAnsi="宋体" w:cs="Times New Roman"/>
          <w:sz w:val="24"/>
          <w:szCs w:val="24"/>
        </w:rPr>
        <w:t>一位数之间是</w:t>
      </w:r>
      <w:r w:rsidRPr="00E2355E">
        <w:rPr>
          <w:rFonts w:ascii="Times New Roman" w:eastAsia="宋体" w:hAnsi="Times New Roman" w:cs="Times New Roman"/>
          <w:sz w:val="24"/>
          <w:szCs w:val="24"/>
        </w:rPr>
        <w:t>3</w:t>
      </w:r>
      <w:r w:rsidRPr="00E2355E">
        <w:rPr>
          <w:rFonts w:ascii="Times New Roman" w:eastAsia="宋体" w:hAnsi="宋体" w:cs="Times New Roman"/>
          <w:sz w:val="24"/>
          <w:szCs w:val="24"/>
        </w:rPr>
        <w:t>个空格，两位数之间有</w:t>
      </w:r>
      <w:r w:rsidRPr="00E2355E">
        <w:rPr>
          <w:rFonts w:ascii="Times New Roman" w:eastAsia="宋体" w:hAnsi="Times New Roman" w:cs="Times New Roman"/>
          <w:sz w:val="24"/>
          <w:szCs w:val="24"/>
        </w:rPr>
        <w:t>2</w:t>
      </w:r>
      <w:r w:rsidRPr="00E2355E">
        <w:rPr>
          <w:rFonts w:ascii="Times New Roman" w:eastAsia="宋体" w:hAnsi="宋体" w:cs="Times New Roman"/>
          <w:sz w:val="24"/>
          <w:szCs w:val="24"/>
        </w:rPr>
        <w:t>个空格，</w:t>
      </w:r>
      <w:r w:rsidRPr="00E2355E">
        <w:rPr>
          <w:rFonts w:ascii="Times New Roman" w:eastAsia="宋体" w:hAnsi="Times New Roman" w:cs="Times New Roman"/>
          <w:sz w:val="24"/>
          <w:szCs w:val="24"/>
        </w:rPr>
        <w:t>3</w:t>
      </w:r>
      <w:r w:rsidRPr="00E2355E">
        <w:rPr>
          <w:rFonts w:ascii="Times New Roman" w:eastAsia="宋体" w:hAnsi="宋体" w:cs="Times New Roman"/>
          <w:sz w:val="24"/>
          <w:szCs w:val="24"/>
        </w:rPr>
        <w:t>位数之间只有一个空格。</w:t>
      </w:r>
    </w:p>
    <w:p w14:paraId="7A99FDB6" w14:textId="77777777" w:rsidR="00E2355E" w:rsidRPr="0062105C" w:rsidRDefault="00E2355E" w:rsidP="00E2355E">
      <w:pPr>
        <w:snapToGrid w:val="0"/>
        <w:spacing w:line="360" w:lineRule="auto"/>
        <w:rPr>
          <w:rFonts w:ascii="Times New Roman" w:eastAsia="宋体" w:hAnsi="Times New Roman" w:cs="Times New Roman"/>
          <w:b/>
          <w:sz w:val="24"/>
          <w:szCs w:val="24"/>
        </w:rPr>
      </w:pPr>
      <w:r w:rsidRPr="0062105C">
        <w:rPr>
          <w:rFonts w:ascii="Times New Roman" w:eastAsia="宋体" w:hAnsi="宋体" w:cs="Times New Roman"/>
          <w:b/>
          <w:sz w:val="24"/>
          <w:szCs w:val="24"/>
        </w:rPr>
        <w:t>解答：</w:t>
      </w:r>
    </w:p>
    <w:p w14:paraId="150811EA" w14:textId="145A9C85" w:rsidR="00610219" w:rsidRPr="003E3F88" w:rsidRDefault="00E2355E" w:rsidP="003E3F88">
      <w:pPr>
        <w:pStyle w:val="a8"/>
        <w:widowControl/>
        <w:numPr>
          <w:ilvl w:val="0"/>
          <w:numId w:val="8"/>
        </w:numPr>
        <w:shd w:val="clear" w:color="auto" w:fill="FFFFFF"/>
        <w:spacing w:line="285" w:lineRule="atLeast"/>
        <w:ind w:firstLineChars="0"/>
        <w:jc w:val="left"/>
        <w:rPr>
          <w:rFonts w:ascii="Consolas" w:eastAsia="宋体" w:hAnsi="Consolas" w:cs="宋体"/>
          <w:color w:val="000000"/>
          <w:kern w:val="0"/>
          <w:sz w:val="24"/>
          <w:szCs w:val="24"/>
        </w:rPr>
      </w:pPr>
      <w:r w:rsidRPr="003E3F88">
        <w:rPr>
          <w:rFonts w:ascii="Consolas" w:eastAsia="宋体" w:hAnsi="Consolas" w:cs="宋体" w:hint="eastAsia"/>
          <w:color w:val="000000"/>
          <w:kern w:val="0"/>
          <w:sz w:val="24"/>
          <w:szCs w:val="24"/>
        </w:rPr>
        <w:t>算法流程图如下</w:t>
      </w:r>
    </w:p>
    <w:p w14:paraId="475B4B0A" w14:textId="3518867F" w:rsidR="003E3F88" w:rsidRDefault="003E3F88" w:rsidP="003E3F88">
      <w:pPr>
        <w:pStyle w:val="a8"/>
        <w:widowControl/>
        <w:shd w:val="clear" w:color="auto" w:fill="FFFFFF"/>
        <w:spacing w:line="285" w:lineRule="atLeast"/>
        <w:ind w:left="720" w:firstLineChars="0" w:firstLine="0"/>
        <w:jc w:val="left"/>
        <w:rPr>
          <w:rFonts w:ascii="Consolas" w:eastAsia="宋体" w:hAnsi="Consolas" w:cs="宋体"/>
          <w:color w:val="000000"/>
          <w:kern w:val="0"/>
          <w:sz w:val="24"/>
          <w:szCs w:val="24"/>
        </w:rPr>
      </w:pPr>
      <w:r w:rsidRPr="003E3F88">
        <w:rPr>
          <w:rFonts w:ascii="Consolas" w:eastAsia="宋体" w:hAnsi="Consolas" w:cs="宋体"/>
          <w:noProof/>
          <w:color w:val="000000"/>
          <w:kern w:val="0"/>
          <w:sz w:val="24"/>
          <w:szCs w:val="24"/>
        </w:rPr>
        <w:drawing>
          <wp:inline distT="0" distB="0" distL="0" distR="0" wp14:anchorId="1948B6F8" wp14:editId="159FF8CD">
            <wp:extent cx="4429353" cy="4229317"/>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29353" cy="4229317"/>
                    </a:xfrm>
                    <a:prstGeom prst="rect">
                      <a:avLst/>
                    </a:prstGeom>
                  </pic:spPr>
                </pic:pic>
              </a:graphicData>
            </a:graphic>
          </wp:inline>
        </w:drawing>
      </w:r>
    </w:p>
    <w:p w14:paraId="08EC8E8E" w14:textId="40B658B6" w:rsidR="003E3F88" w:rsidRDefault="003E3F88" w:rsidP="003E3F88">
      <w:pPr>
        <w:pStyle w:val="a8"/>
        <w:widowControl/>
        <w:shd w:val="clear" w:color="auto" w:fill="FFFFFF"/>
        <w:spacing w:line="285" w:lineRule="atLeast"/>
        <w:ind w:left="720" w:firstLineChars="0" w:firstLine="0"/>
        <w:jc w:val="left"/>
        <w:rPr>
          <w:rFonts w:ascii="Consolas" w:eastAsia="宋体" w:hAnsi="Consolas" w:cs="宋体"/>
          <w:color w:val="000000"/>
          <w:kern w:val="0"/>
          <w:sz w:val="24"/>
          <w:szCs w:val="24"/>
        </w:rPr>
      </w:pPr>
      <w:r>
        <w:rPr>
          <w:rFonts w:ascii="Consolas" w:eastAsia="宋体" w:hAnsi="Consolas" w:cs="宋体" w:hint="eastAsia"/>
          <w:color w:val="000000"/>
          <w:kern w:val="0"/>
          <w:sz w:val="24"/>
          <w:szCs w:val="24"/>
        </w:rPr>
        <w:t>2</w:t>
      </w:r>
      <w:r>
        <w:rPr>
          <w:rFonts w:ascii="Consolas" w:eastAsia="宋体" w:hAnsi="Consolas" w:cs="宋体"/>
          <w:color w:val="000000"/>
          <w:kern w:val="0"/>
          <w:sz w:val="24"/>
          <w:szCs w:val="24"/>
        </w:rPr>
        <w:t>)</w:t>
      </w:r>
      <w:r>
        <w:rPr>
          <w:rFonts w:ascii="Consolas" w:eastAsia="宋体" w:hAnsi="Consolas" w:cs="宋体" w:hint="eastAsia"/>
          <w:color w:val="000000"/>
          <w:kern w:val="0"/>
          <w:sz w:val="24"/>
          <w:szCs w:val="24"/>
        </w:rPr>
        <w:t>程序清单</w:t>
      </w:r>
    </w:p>
    <w:p w14:paraId="6E40CB8B"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AF00DB"/>
          <w:kern w:val="0"/>
          <w:szCs w:val="21"/>
        </w:rPr>
        <w:lastRenderedPageBreak/>
        <w:t>#include</w:t>
      </w:r>
      <w:r w:rsidRPr="003E3F88">
        <w:rPr>
          <w:rFonts w:ascii="Consolas" w:eastAsia="宋体" w:hAnsi="Consolas" w:cs="宋体"/>
          <w:color w:val="A31515"/>
          <w:kern w:val="0"/>
          <w:szCs w:val="21"/>
        </w:rPr>
        <w:t>&lt;stdio.h&gt;</w:t>
      </w:r>
    </w:p>
    <w:p w14:paraId="46CD7BB9"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FF"/>
          <w:kern w:val="0"/>
          <w:szCs w:val="21"/>
        </w:rPr>
        <w:t>int</w:t>
      </w:r>
      <w:r w:rsidRPr="003E3F88">
        <w:rPr>
          <w:rFonts w:ascii="Consolas" w:eastAsia="宋体" w:hAnsi="Consolas" w:cs="宋体"/>
          <w:color w:val="000000"/>
          <w:kern w:val="0"/>
          <w:szCs w:val="21"/>
        </w:rPr>
        <w:t> </w:t>
      </w:r>
      <w:r w:rsidRPr="003E3F88">
        <w:rPr>
          <w:rFonts w:ascii="Consolas" w:eastAsia="宋体" w:hAnsi="Consolas" w:cs="宋体"/>
          <w:color w:val="795E26"/>
          <w:kern w:val="0"/>
          <w:szCs w:val="21"/>
        </w:rPr>
        <w:t>main</w:t>
      </w:r>
      <w:r w:rsidRPr="003E3F88">
        <w:rPr>
          <w:rFonts w:ascii="Consolas" w:eastAsia="宋体" w:hAnsi="Consolas" w:cs="宋体"/>
          <w:color w:val="000000"/>
          <w:kern w:val="0"/>
          <w:szCs w:val="21"/>
        </w:rPr>
        <w:t>()</w:t>
      </w:r>
    </w:p>
    <w:p w14:paraId="54103528"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w:t>
      </w:r>
    </w:p>
    <w:p w14:paraId="0CD42E47"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r w:rsidRPr="003E3F88">
        <w:rPr>
          <w:rFonts w:ascii="Consolas" w:eastAsia="宋体" w:hAnsi="Consolas" w:cs="宋体"/>
          <w:color w:val="0000FF"/>
          <w:kern w:val="0"/>
          <w:szCs w:val="21"/>
        </w:rPr>
        <w:t>int</w:t>
      </w:r>
      <w:r w:rsidRPr="003E3F88">
        <w:rPr>
          <w:rFonts w:ascii="Consolas" w:eastAsia="宋体" w:hAnsi="Consolas" w:cs="宋体"/>
          <w:color w:val="000000"/>
          <w:kern w:val="0"/>
          <w:szCs w:val="21"/>
        </w:rPr>
        <w:t> </w:t>
      </w:r>
      <w:r w:rsidRPr="003E3F88">
        <w:rPr>
          <w:rFonts w:ascii="Consolas" w:eastAsia="宋体" w:hAnsi="Consolas" w:cs="宋体"/>
          <w:color w:val="001080"/>
          <w:kern w:val="0"/>
          <w:szCs w:val="21"/>
        </w:rPr>
        <w:t>i</w:t>
      </w:r>
      <w:r w:rsidRPr="003E3F88">
        <w:rPr>
          <w:rFonts w:ascii="Consolas" w:eastAsia="宋体" w:hAnsi="Consolas" w:cs="宋体"/>
          <w:color w:val="000000"/>
          <w:kern w:val="0"/>
          <w:szCs w:val="21"/>
        </w:rPr>
        <w:t>,</w:t>
      </w:r>
      <w:r w:rsidRPr="003E3F88">
        <w:rPr>
          <w:rFonts w:ascii="Consolas" w:eastAsia="宋体" w:hAnsi="Consolas" w:cs="宋体"/>
          <w:color w:val="001080"/>
          <w:kern w:val="0"/>
          <w:szCs w:val="21"/>
        </w:rPr>
        <w:t>j</w:t>
      </w:r>
      <w:r w:rsidRPr="003E3F88">
        <w:rPr>
          <w:rFonts w:ascii="Consolas" w:eastAsia="宋体" w:hAnsi="Consolas" w:cs="宋体"/>
          <w:color w:val="000000"/>
          <w:kern w:val="0"/>
          <w:szCs w:val="21"/>
        </w:rPr>
        <w:t>,</w:t>
      </w:r>
      <w:r w:rsidRPr="003E3F88">
        <w:rPr>
          <w:rFonts w:ascii="Consolas" w:eastAsia="宋体" w:hAnsi="Consolas" w:cs="宋体"/>
          <w:color w:val="001080"/>
          <w:kern w:val="0"/>
          <w:szCs w:val="21"/>
        </w:rPr>
        <w:t>line</w:t>
      </w:r>
      <w:r w:rsidRPr="003E3F88">
        <w:rPr>
          <w:rFonts w:ascii="Consolas" w:eastAsia="宋体" w:hAnsi="Consolas" w:cs="宋体"/>
          <w:color w:val="000000"/>
          <w:kern w:val="0"/>
          <w:szCs w:val="21"/>
        </w:rPr>
        <w:t>,</w:t>
      </w:r>
      <w:r w:rsidRPr="003E3F88">
        <w:rPr>
          <w:rFonts w:ascii="Consolas" w:eastAsia="宋体" w:hAnsi="Consolas" w:cs="宋体"/>
          <w:color w:val="001080"/>
          <w:kern w:val="0"/>
          <w:szCs w:val="21"/>
        </w:rPr>
        <w:t>num</w:t>
      </w:r>
      <w:r w:rsidRPr="003E3F88">
        <w:rPr>
          <w:rFonts w:ascii="Consolas" w:eastAsia="宋体" w:hAnsi="Consolas" w:cs="宋体"/>
          <w:color w:val="000000"/>
          <w:kern w:val="0"/>
          <w:szCs w:val="21"/>
        </w:rPr>
        <w:t>;</w:t>
      </w:r>
    </w:p>
    <w:p w14:paraId="43001F1A"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r w:rsidRPr="003E3F88">
        <w:rPr>
          <w:rFonts w:ascii="Consolas" w:eastAsia="宋体" w:hAnsi="Consolas" w:cs="宋体"/>
          <w:color w:val="795E26"/>
          <w:kern w:val="0"/>
          <w:szCs w:val="21"/>
        </w:rPr>
        <w:t>scanf</w:t>
      </w:r>
      <w:r w:rsidRPr="003E3F88">
        <w:rPr>
          <w:rFonts w:ascii="Consolas" w:eastAsia="宋体" w:hAnsi="Consolas" w:cs="宋体"/>
          <w:color w:val="000000"/>
          <w:kern w:val="0"/>
          <w:szCs w:val="21"/>
        </w:rPr>
        <w:t>(</w:t>
      </w:r>
      <w:r w:rsidRPr="003E3F88">
        <w:rPr>
          <w:rFonts w:ascii="Consolas" w:eastAsia="宋体" w:hAnsi="Consolas" w:cs="宋体"/>
          <w:color w:val="A31515"/>
          <w:kern w:val="0"/>
          <w:szCs w:val="21"/>
        </w:rPr>
        <w:t>"%d"</w:t>
      </w:r>
      <w:r w:rsidRPr="003E3F88">
        <w:rPr>
          <w:rFonts w:ascii="Consolas" w:eastAsia="宋体" w:hAnsi="Consolas" w:cs="宋体"/>
          <w:color w:val="000000"/>
          <w:kern w:val="0"/>
          <w:szCs w:val="21"/>
        </w:rPr>
        <w:t>,&amp;</w:t>
      </w:r>
      <w:r w:rsidRPr="003E3F88">
        <w:rPr>
          <w:rFonts w:ascii="Consolas" w:eastAsia="宋体" w:hAnsi="Consolas" w:cs="宋体"/>
          <w:color w:val="001080"/>
          <w:kern w:val="0"/>
          <w:szCs w:val="21"/>
        </w:rPr>
        <w:t>line</w:t>
      </w:r>
      <w:r w:rsidRPr="003E3F88">
        <w:rPr>
          <w:rFonts w:ascii="Consolas" w:eastAsia="宋体" w:hAnsi="Consolas" w:cs="宋体"/>
          <w:color w:val="000000"/>
          <w:kern w:val="0"/>
          <w:szCs w:val="21"/>
        </w:rPr>
        <w:t>);</w:t>
      </w:r>
    </w:p>
    <w:p w14:paraId="76B602F5"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r w:rsidRPr="003E3F88">
        <w:rPr>
          <w:rFonts w:ascii="Consolas" w:eastAsia="宋体" w:hAnsi="Consolas" w:cs="宋体"/>
          <w:color w:val="795E26"/>
          <w:kern w:val="0"/>
          <w:szCs w:val="21"/>
        </w:rPr>
        <w:t>getchar</w:t>
      </w:r>
      <w:r w:rsidRPr="003E3F88">
        <w:rPr>
          <w:rFonts w:ascii="Consolas" w:eastAsia="宋体" w:hAnsi="Consolas" w:cs="宋体"/>
          <w:color w:val="000000"/>
          <w:kern w:val="0"/>
          <w:szCs w:val="21"/>
        </w:rPr>
        <w:t>();</w:t>
      </w:r>
    </w:p>
    <w:p w14:paraId="3F9C5B07"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r w:rsidRPr="003E3F88">
        <w:rPr>
          <w:rFonts w:ascii="Consolas" w:eastAsia="宋体" w:hAnsi="Consolas" w:cs="宋体"/>
          <w:color w:val="AF00DB"/>
          <w:kern w:val="0"/>
          <w:szCs w:val="21"/>
        </w:rPr>
        <w:t>for</w:t>
      </w:r>
      <w:r w:rsidRPr="003E3F88">
        <w:rPr>
          <w:rFonts w:ascii="Consolas" w:eastAsia="宋体" w:hAnsi="Consolas" w:cs="宋体"/>
          <w:color w:val="000000"/>
          <w:kern w:val="0"/>
          <w:szCs w:val="21"/>
        </w:rPr>
        <w:t> (</w:t>
      </w:r>
      <w:r w:rsidRPr="003E3F88">
        <w:rPr>
          <w:rFonts w:ascii="Consolas" w:eastAsia="宋体" w:hAnsi="Consolas" w:cs="宋体"/>
          <w:color w:val="001080"/>
          <w:kern w:val="0"/>
          <w:szCs w:val="21"/>
        </w:rPr>
        <w:t>i</w:t>
      </w:r>
      <w:r w:rsidRPr="003E3F88">
        <w:rPr>
          <w:rFonts w:ascii="Consolas" w:eastAsia="宋体" w:hAnsi="Consolas" w:cs="宋体"/>
          <w:color w:val="000000"/>
          <w:kern w:val="0"/>
          <w:szCs w:val="21"/>
        </w:rPr>
        <w:t> = </w:t>
      </w:r>
      <w:r w:rsidRPr="003E3F88">
        <w:rPr>
          <w:rFonts w:ascii="Consolas" w:eastAsia="宋体" w:hAnsi="Consolas" w:cs="宋体"/>
          <w:color w:val="098658"/>
          <w:kern w:val="0"/>
          <w:szCs w:val="21"/>
        </w:rPr>
        <w:t>0</w:t>
      </w:r>
      <w:r w:rsidRPr="003E3F88">
        <w:rPr>
          <w:rFonts w:ascii="Consolas" w:eastAsia="宋体" w:hAnsi="Consolas" w:cs="宋体"/>
          <w:color w:val="000000"/>
          <w:kern w:val="0"/>
          <w:szCs w:val="21"/>
        </w:rPr>
        <w:t>; </w:t>
      </w:r>
      <w:r w:rsidRPr="003E3F88">
        <w:rPr>
          <w:rFonts w:ascii="Consolas" w:eastAsia="宋体" w:hAnsi="Consolas" w:cs="宋体"/>
          <w:color w:val="001080"/>
          <w:kern w:val="0"/>
          <w:szCs w:val="21"/>
        </w:rPr>
        <w:t>i</w:t>
      </w:r>
      <w:r w:rsidRPr="003E3F88">
        <w:rPr>
          <w:rFonts w:ascii="Consolas" w:eastAsia="宋体" w:hAnsi="Consolas" w:cs="宋体"/>
          <w:color w:val="000000"/>
          <w:kern w:val="0"/>
          <w:szCs w:val="21"/>
        </w:rPr>
        <w:t> &lt;= </w:t>
      </w:r>
      <w:r w:rsidRPr="003E3F88">
        <w:rPr>
          <w:rFonts w:ascii="Consolas" w:eastAsia="宋体" w:hAnsi="Consolas" w:cs="宋体"/>
          <w:color w:val="001080"/>
          <w:kern w:val="0"/>
          <w:szCs w:val="21"/>
        </w:rPr>
        <w:t>line</w:t>
      </w:r>
      <w:r w:rsidRPr="003E3F88">
        <w:rPr>
          <w:rFonts w:ascii="Consolas" w:eastAsia="宋体" w:hAnsi="Consolas" w:cs="宋体"/>
          <w:color w:val="000000"/>
          <w:kern w:val="0"/>
          <w:szCs w:val="21"/>
        </w:rPr>
        <w:t>; </w:t>
      </w:r>
      <w:r w:rsidRPr="003E3F88">
        <w:rPr>
          <w:rFonts w:ascii="Consolas" w:eastAsia="宋体" w:hAnsi="Consolas" w:cs="宋体"/>
          <w:color w:val="001080"/>
          <w:kern w:val="0"/>
          <w:szCs w:val="21"/>
        </w:rPr>
        <w:t>i</w:t>
      </w:r>
      <w:r w:rsidRPr="003E3F88">
        <w:rPr>
          <w:rFonts w:ascii="Consolas" w:eastAsia="宋体" w:hAnsi="Consolas" w:cs="宋体"/>
          <w:color w:val="000000"/>
          <w:kern w:val="0"/>
          <w:szCs w:val="21"/>
        </w:rPr>
        <w:t>++)</w:t>
      </w:r>
    </w:p>
    <w:p w14:paraId="6C5CF647"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p>
    <w:p w14:paraId="456100B9"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r w:rsidRPr="003E3F88">
        <w:rPr>
          <w:rFonts w:ascii="Consolas" w:eastAsia="宋体" w:hAnsi="Consolas" w:cs="宋体"/>
          <w:color w:val="AF00DB"/>
          <w:kern w:val="0"/>
          <w:szCs w:val="21"/>
        </w:rPr>
        <w:t>for</w:t>
      </w:r>
      <w:r w:rsidRPr="003E3F88">
        <w:rPr>
          <w:rFonts w:ascii="Consolas" w:eastAsia="宋体" w:hAnsi="Consolas" w:cs="宋体"/>
          <w:color w:val="000000"/>
          <w:kern w:val="0"/>
          <w:szCs w:val="21"/>
        </w:rPr>
        <w:t> ( </w:t>
      </w:r>
      <w:r w:rsidRPr="003E3F88">
        <w:rPr>
          <w:rFonts w:ascii="Consolas" w:eastAsia="宋体" w:hAnsi="Consolas" w:cs="宋体"/>
          <w:color w:val="001080"/>
          <w:kern w:val="0"/>
          <w:szCs w:val="21"/>
        </w:rPr>
        <w:t>j</w:t>
      </w:r>
      <w:r w:rsidRPr="003E3F88">
        <w:rPr>
          <w:rFonts w:ascii="Consolas" w:eastAsia="宋体" w:hAnsi="Consolas" w:cs="宋体"/>
          <w:color w:val="000000"/>
          <w:kern w:val="0"/>
          <w:szCs w:val="21"/>
        </w:rPr>
        <w:t> = </w:t>
      </w:r>
      <w:r w:rsidRPr="003E3F88">
        <w:rPr>
          <w:rFonts w:ascii="Consolas" w:eastAsia="宋体" w:hAnsi="Consolas" w:cs="宋体"/>
          <w:color w:val="098658"/>
          <w:kern w:val="0"/>
          <w:szCs w:val="21"/>
        </w:rPr>
        <w:t>1</w:t>
      </w:r>
      <w:r w:rsidRPr="003E3F88">
        <w:rPr>
          <w:rFonts w:ascii="Consolas" w:eastAsia="宋体" w:hAnsi="Consolas" w:cs="宋体"/>
          <w:color w:val="000000"/>
          <w:kern w:val="0"/>
          <w:szCs w:val="21"/>
        </w:rPr>
        <w:t>; </w:t>
      </w:r>
      <w:r w:rsidRPr="003E3F88">
        <w:rPr>
          <w:rFonts w:ascii="Consolas" w:eastAsia="宋体" w:hAnsi="Consolas" w:cs="宋体"/>
          <w:color w:val="001080"/>
          <w:kern w:val="0"/>
          <w:szCs w:val="21"/>
        </w:rPr>
        <w:t>j</w:t>
      </w:r>
      <w:r w:rsidRPr="003E3F88">
        <w:rPr>
          <w:rFonts w:ascii="Consolas" w:eastAsia="宋体" w:hAnsi="Consolas" w:cs="宋体"/>
          <w:color w:val="000000"/>
          <w:kern w:val="0"/>
          <w:szCs w:val="21"/>
        </w:rPr>
        <w:t> &lt;=(</w:t>
      </w:r>
      <w:r w:rsidRPr="003E3F88">
        <w:rPr>
          <w:rFonts w:ascii="Consolas" w:eastAsia="宋体" w:hAnsi="Consolas" w:cs="宋体"/>
          <w:color w:val="001080"/>
          <w:kern w:val="0"/>
          <w:szCs w:val="21"/>
        </w:rPr>
        <w:t>line</w:t>
      </w:r>
      <w:r w:rsidRPr="003E3F88">
        <w:rPr>
          <w:rFonts w:ascii="Consolas" w:eastAsia="宋体" w:hAnsi="Consolas" w:cs="宋体"/>
          <w:color w:val="000000"/>
          <w:kern w:val="0"/>
          <w:szCs w:val="21"/>
        </w:rPr>
        <w:t>-</w:t>
      </w:r>
      <w:r w:rsidRPr="003E3F88">
        <w:rPr>
          <w:rFonts w:ascii="Consolas" w:eastAsia="宋体" w:hAnsi="Consolas" w:cs="宋体"/>
          <w:color w:val="001080"/>
          <w:kern w:val="0"/>
          <w:szCs w:val="21"/>
        </w:rPr>
        <w:t>i</w:t>
      </w:r>
      <w:r w:rsidRPr="003E3F88">
        <w:rPr>
          <w:rFonts w:ascii="Consolas" w:eastAsia="宋体" w:hAnsi="Consolas" w:cs="宋体"/>
          <w:color w:val="000000"/>
          <w:kern w:val="0"/>
          <w:szCs w:val="21"/>
        </w:rPr>
        <w:t>)*</w:t>
      </w:r>
      <w:r w:rsidRPr="003E3F88">
        <w:rPr>
          <w:rFonts w:ascii="Consolas" w:eastAsia="宋体" w:hAnsi="Consolas" w:cs="宋体"/>
          <w:color w:val="098658"/>
          <w:kern w:val="0"/>
          <w:szCs w:val="21"/>
        </w:rPr>
        <w:t>2</w:t>
      </w:r>
      <w:r w:rsidRPr="003E3F88">
        <w:rPr>
          <w:rFonts w:ascii="Consolas" w:eastAsia="宋体" w:hAnsi="Consolas" w:cs="宋体"/>
          <w:color w:val="000000"/>
          <w:kern w:val="0"/>
          <w:szCs w:val="21"/>
        </w:rPr>
        <w:t> ; </w:t>
      </w:r>
      <w:r w:rsidRPr="003E3F88">
        <w:rPr>
          <w:rFonts w:ascii="Consolas" w:eastAsia="宋体" w:hAnsi="Consolas" w:cs="宋体"/>
          <w:color w:val="001080"/>
          <w:kern w:val="0"/>
          <w:szCs w:val="21"/>
        </w:rPr>
        <w:t>j</w:t>
      </w:r>
      <w:r w:rsidRPr="003E3F88">
        <w:rPr>
          <w:rFonts w:ascii="Consolas" w:eastAsia="宋体" w:hAnsi="Consolas" w:cs="宋体"/>
          <w:color w:val="000000"/>
          <w:kern w:val="0"/>
          <w:szCs w:val="21"/>
        </w:rPr>
        <w:t>++)</w:t>
      </w:r>
    </w:p>
    <w:p w14:paraId="356587A8"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r w:rsidRPr="003E3F88">
        <w:rPr>
          <w:rFonts w:ascii="Consolas" w:eastAsia="宋体" w:hAnsi="Consolas" w:cs="宋体"/>
          <w:color w:val="795E26"/>
          <w:kern w:val="0"/>
          <w:szCs w:val="21"/>
        </w:rPr>
        <w:t>printf</w:t>
      </w:r>
      <w:r w:rsidRPr="003E3F88">
        <w:rPr>
          <w:rFonts w:ascii="Consolas" w:eastAsia="宋体" w:hAnsi="Consolas" w:cs="宋体"/>
          <w:color w:val="000000"/>
          <w:kern w:val="0"/>
          <w:szCs w:val="21"/>
        </w:rPr>
        <w:t>(</w:t>
      </w:r>
      <w:r w:rsidRPr="003E3F88">
        <w:rPr>
          <w:rFonts w:ascii="Consolas" w:eastAsia="宋体" w:hAnsi="Consolas" w:cs="宋体"/>
          <w:color w:val="A31515"/>
          <w:kern w:val="0"/>
          <w:szCs w:val="21"/>
        </w:rPr>
        <w:t>" "</w:t>
      </w:r>
      <w:r w:rsidRPr="003E3F88">
        <w:rPr>
          <w:rFonts w:ascii="Consolas" w:eastAsia="宋体" w:hAnsi="Consolas" w:cs="宋体"/>
          <w:color w:val="000000"/>
          <w:kern w:val="0"/>
          <w:szCs w:val="21"/>
        </w:rPr>
        <w:t>);</w:t>
      </w:r>
    </w:p>
    <w:p w14:paraId="131218B1"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r w:rsidRPr="003E3F88">
        <w:rPr>
          <w:rFonts w:ascii="Consolas" w:eastAsia="宋体" w:hAnsi="Consolas" w:cs="宋体"/>
          <w:color w:val="AF00DB"/>
          <w:kern w:val="0"/>
          <w:szCs w:val="21"/>
        </w:rPr>
        <w:t>for</w:t>
      </w:r>
      <w:r w:rsidRPr="003E3F88">
        <w:rPr>
          <w:rFonts w:ascii="Consolas" w:eastAsia="宋体" w:hAnsi="Consolas" w:cs="宋体"/>
          <w:color w:val="000000"/>
          <w:kern w:val="0"/>
          <w:szCs w:val="21"/>
        </w:rPr>
        <w:t> ( </w:t>
      </w:r>
      <w:r w:rsidRPr="003E3F88">
        <w:rPr>
          <w:rFonts w:ascii="Consolas" w:eastAsia="宋体" w:hAnsi="Consolas" w:cs="宋体"/>
          <w:color w:val="001080"/>
          <w:kern w:val="0"/>
          <w:szCs w:val="21"/>
        </w:rPr>
        <w:t>num</w:t>
      </w:r>
      <w:r w:rsidRPr="003E3F88">
        <w:rPr>
          <w:rFonts w:ascii="Consolas" w:eastAsia="宋体" w:hAnsi="Consolas" w:cs="宋体"/>
          <w:color w:val="000000"/>
          <w:kern w:val="0"/>
          <w:szCs w:val="21"/>
        </w:rPr>
        <w:t>=</w:t>
      </w:r>
      <w:r w:rsidRPr="003E3F88">
        <w:rPr>
          <w:rFonts w:ascii="Consolas" w:eastAsia="宋体" w:hAnsi="Consolas" w:cs="宋体"/>
          <w:color w:val="098658"/>
          <w:kern w:val="0"/>
          <w:szCs w:val="21"/>
        </w:rPr>
        <w:t>1</w:t>
      </w:r>
      <w:r w:rsidRPr="003E3F88">
        <w:rPr>
          <w:rFonts w:ascii="Consolas" w:eastAsia="宋体" w:hAnsi="Consolas" w:cs="宋体"/>
          <w:color w:val="000000"/>
          <w:kern w:val="0"/>
          <w:szCs w:val="21"/>
        </w:rPr>
        <w:t>,</w:t>
      </w:r>
      <w:r w:rsidRPr="003E3F88">
        <w:rPr>
          <w:rFonts w:ascii="Consolas" w:eastAsia="宋体" w:hAnsi="Consolas" w:cs="宋体"/>
          <w:color w:val="001080"/>
          <w:kern w:val="0"/>
          <w:szCs w:val="21"/>
        </w:rPr>
        <w:t>j</w:t>
      </w:r>
      <w:r w:rsidRPr="003E3F88">
        <w:rPr>
          <w:rFonts w:ascii="Consolas" w:eastAsia="宋体" w:hAnsi="Consolas" w:cs="宋体"/>
          <w:color w:val="000000"/>
          <w:kern w:val="0"/>
          <w:szCs w:val="21"/>
        </w:rPr>
        <w:t>=</w:t>
      </w:r>
      <w:r w:rsidRPr="003E3F88">
        <w:rPr>
          <w:rFonts w:ascii="Consolas" w:eastAsia="宋体" w:hAnsi="Consolas" w:cs="宋体"/>
          <w:color w:val="098658"/>
          <w:kern w:val="0"/>
          <w:szCs w:val="21"/>
        </w:rPr>
        <w:t>1</w:t>
      </w:r>
      <w:r w:rsidRPr="003E3F88">
        <w:rPr>
          <w:rFonts w:ascii="Consolas" w:eastAsia="宋体" w:hAnsi="Consolas" w:cs="宋体"/>
          <w:color w:val="000000"/>
          <w:kern w:val="0"/>
          <w:szCs w:val="21"/>
        </w:rPr>
        <w:t>;</w:t>
      </w:r>
      <w:r w:rsidRPr="003E3F88">
        <w:rPr>
          <w:rFonts w:ascii="Consolas" w:eastAsia="宋体" w:hAnsi="Consolas" w:cs="宋体"/>
          <w:color w:val="001080"/>
          <w:kern w:val="0"/>
          <w:szCs w:val="21"/>
        </w:rPr>
        <w:t>j</w:t>
      </w:r>
      <w:r w:rsidRPr="003E3F88">
        <w:rPr>
          <w:rFonts w:ascii="Consolas" w:eastAsia="宋体" w:hAnsi="Consolas" w:cs="宋体"/>
          <w:color w:val="000000"/>
          <w:kern w:val="0"/>
          <w:szCs w:val="21"/>
        </w:rPr>
        <w:t>&lt;=</w:t>
      </w:r>
      <w:r w:rsidRPr="003E3F88">
        <w:rPr>
          <w:rFonts w:ascii="Consolas" w:eastAsia="宋体" w:hAnsi="Consolas" w:cs="宋体"/>
          <w:color w:val="001080"/>
          <w:kern w:val="0"/>
          <w:szCs w:val="21"/>
        </w:rPr>
        <w:t>i</w:t>
      </w:r>
      <w:r w:rsidRPr="003E3F88">
        <w:rPr>
          <w:rFonts w:ascii="Consolas" w:eastAsia="宋体" w:hAnsi="Consolas" w:cs="宋体"/>
          <w:color w:val="000000"/>
          <w:kern w:val="0"/>
          <w:szCs w:val="21"/>
        </w:rPr>
        <w:t>+</w:t>
      </w:r>
      <w:r w:rsidRPr="003E3F88">
        <w:rPr>
          <w:rFonts w:ascii="Consolas" w:eastAsia="宋体" w:hAnsi="Consolas" w:cs="宋体"/>
          <w:color w:val="098658"/>
          <w:kern w:val="0"/>
          <w:szCs w:val="21"/>
        </w:rPr>
        <w:t>1</w:t>
      </w:r>
      <w:r w:rsidRPr="003E3F88">
        <w:rPr>
          <w:rFonts w:ascii="Consolas" w:eastAsia="宋体" w:hAnsi="Consolas" w:cs="宋体"/>
          <w:color w:val="000000"/>
          <w:kern w:val="0"/>
          <w:szCs w:val="21"/>
        </w:rPr>
        <w:t>; </w:t>
      </w:r>
      <w:r w:rsidRPr="003E3F88">
        <w:rPr>
          <w:rFonts w:ascii="Consolas" w:eastAsia="宋体" w:hAnsi="Consolas" w:cs="宋体"/>
          <w:color w:val="001080"/>
          <w:kern w:val="0"/>
          <w:szCs w:val="21"/>
        </w:rPr>
        <w:t>j</w:t>
      </w:r>
      <w:r w:rsidRPr="003E3F88">
        <w:rPr>
          <w:rFonts w:ascii="Consolas" w:eastAsia="宋体" w:hAnsi="Consolas" w:cs="宋体"/>
          <w:color w:val="000000"/>
          <w:kern w:val="0"/>
          <w:szCs w:val="21"/>
        </w:rPr>
        <w:t>++)</w:t>
      </w:r>
    </w:p>
    <w:p w14:paraId="3849FDEA"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p>
    <w:p w14:paraId="099EDC05"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r w:rsidRPr="003E3F88">
        <w:rPr>
          <w:rFonts w:ascii="Consolas" w:eastAsia="宋体" w:hAnsi="Consolas" w:cs="宋体"/>
          <w:color w:val="795E26"/>
          <w:kern w:val="0"/>
          <w:szCs w:val="21"/>
        </w:rPr>
        <w:t>printf</w:t>
      </w:r>
      <w:r w:rsidRPr="003E3F88">
        <w:rPr>
          <w:rFonts w:ascii="Consolas" w:eastAsia="宋体" w:hAnsi="Consolas" w:cs="宋体"/>
          <w:color w:val="000000"/>
          <w:kern w:val="0"/>
          <w:szCs w:val="21"/>
        </w:rPr>
        <w:t>(</w:t>
      </w:r>
      <w:r w:rsidRPr="003E3F88">
        <w:rPr>
          <w:rFonts w:ascii="Consolas" w:eastAsia="宋体" w:hAnsi="Consolas" w:cs="宋体"/>
          <w:color w:val="A31515"/>
          <w:kern w:val="0"/>
          <w:szCs w:val="21"/>
        </w:rPr>
        <w:t>"1"</w:t>
      </w:r>
      <w:r w:rsidRPr="003E3F88">
        <w:rPr>
          <w:rFonts w:ascii="Consolas" w:eastAsia="宋体" w:hAnsi="Consolas" w:cs="宋体"/>
          <w:color w:val="000000"/>
          <w:kern w:val="0"/>
          <w:szCs w:val="21"/>
        </w:rPr>
        <w:t>);</w:t>
      </w:r>
    </w:p>
    <w:p w14:paraId="2E6B4F69"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r w:rsidRPr="003E3F88">
        <w:rPr>
          <w:rFonts w:ascii="Consolas" w:eastAsia="宋体" w:hAnsi="Consolas" w:cs="宋体"/>
          <w:color w:val="AF00DB"/>
          <w:kern w:val="0"/>
          <w:szCs w:val="21"/>
        </w:rPr>
        <w:t>for</w:t>
      </w:r>
      <w:r w:rsidRPr="003E3F88">
        <w:rPr>
          <w:rFonts w:ascii="Consolas" w:eastAsia="宋体" w:hAnsi="Consolas" w:cs="宋体"/>
          <w:color w:val="000000"/>
          <w:kern w:val="0"/>
          <w:szCs w:val="21"/>
        </w:rPr>
        <w:t> ( </w:t>
      </w:r>
      <w:r w:rsidRPr="003E3F88">
        <w:rPr>
          <w:rFonts w:ascii="Consolas" w:eastAsia="宋体" w:hAnsi="Consolas" w:cs="宋体"/>
          <w:color w:val="001080"/>
          <w:kern w:val="0"/>
          <w:szCs w:val="21"/>
        </w:rPr>
        <w:t>num</w:t>
      </w:r>
      <w:r w:rsidRPr="003E3F88">
        <w:rPr>
          <w:rFonts w:ascii="Consolas" w:eastAsia="宋体" w:hAnsi="Consolas" w:cs="宋体"/>
          <w:color w:val="000000"/>
          <w:kern w:val="0"/>
          <w:szCs w:val="21"/>
        </w:rPr>
        <w:t>=</w:t>
      </w:r>
      <w:r w:rsidRPr="003E3F88">
        <w:rPr>
          <w:rFonts w:ascii="Consolas" w:eastAsia="宋体" w:hAnsi="Consolas" w:cs="宋体"/>
          <w:color w:val="098658"/>
          <w:kern w:val="0"/>
          <w:szCs w:val="21"/>
        </w:rPr>
        <w:t>1</w:t>
      </w:r>
      <w:r w:rsidRPr="003E3F88">
        <w:rPr>
          <w:rFonts w:ascii="Consolas" w:eastAsia="宋体" w:hAnsi="Consolas" w:cs="宋体"/>
          <w:color w:val="000000"/>
          <w:kern w:val="0"/>
          <w:szCs w:val="21"/>
        </w:rPr>
        <w:t>,</w:t>
      </w:r>
      <w:r w:rsidRPr="003E3F88">
        <w:rPr>
          <w:rFonts w:ascii="Consolas" w:eastAsia="宋体" w:hAnsi="Consolas" w:cs="宋体"/>
          <w:color w:val="001080"/>
          <w:kern w:val="0"/>
          <w:szCs w:val="21"/>
        </w:rPr>
        <w:t>j</w:t>
      </w:r>
      <w:r w:rsidRPr="003E3F88">
        <w:rPr>
          <w:rFonts w:ascii="Consolas" w:eastAsia="宋体" w:hAnsi="Consolas" w:cs="宋体"/>
          <w:color w:val="000000"/>
          <w:kern w:val="0"/>
          <w:szCs w:val="21"/>
        </w:rPr>
        <w:t>=</w:t>
      </w:r>
      <w:r w:rsidRPr="003E3F88">
        <w:rPr>
          <w:rFonts w:ascii="Consolas" w:eastAsia="宋体" w:hAnsi="Consolas" w:cs="宋体"/>
          <w:color w:val="098658"/>
          <w:kern w:val="0"/>
          <w:szCs w:val="21"/>
        </w:rPr>
        <w:t>1</w:t>
      </w:r>
      <w:r w:rsidRPr="003E3F88">
        <w:rPr>
          <w:rFonts w:ascii="Consolas" w:eastAsia="宋体" w:hAnsi="Consolas" w:cs="宋体"/>
          <w:color w:val="000000"/>
          <w:kern w:val="0"/>
          <w:szCs w:val="21"/>
        </w:rPr>
        <w:t>;</w:t>
      </w:r>
      <w:r w:rsidRPr="003E3F88">
        <w:rPr>
          <w:rFonts w:ascii="Consolas" w:eastAsia="宋体" w:hAnsi="Consolas" w:cs="宋体"/>
          <w:color w:val="001080"/>
          <w:kern w:val="0"/>
          <w:szCs w:val="21"/>
        </w:rPr>
        <w:t>j</w:t>
      </w:r>
      <w:r w:rsidRPr="003E3F88">
        <w:rPr>
          <w:rFonts w:ascii="Consolas" w:eastAsia="宋体" w:hAnsi="Consolas" w:cs="宋体"/>
          <w:color w:val="000000"/>
          <w:kern w:val="0"/>
          <w:szCs w:val="21"/>
        </w:rPr>
        <w:t>&lt;=</w:t>
      </w:r>
      <w:r w:rsidRPr="003E3F88">
        <w:rPr>
          <w:rFonts w:ascii="Consolas" w:eastAsia="宋体" w:hAnsi="Consolas" w:cs="宋体"/>
          <w:color w:val="001080"/>
          <w:kern w:val="0"/>
          <w:szCs w:val="21"/>
        </w:rPr>
        <w:t>i</w:t>
      </w:r>
      <w:r w:rsidRPr="003E3F88">
        <w:rPr>
          <w:rFonts w:ascii="Consolas" w:eastAsia="宋体" w:hAnsi="Consolas" w:cs="宋体"/>
          <w:color w:val="000000"/>
          <w:kern w:val="0"/>
          <w:szCs w:val="21"/>
        </w:rPr>
        <w:t>+</w:t>
      </w:r>
      <w:r w:rsidRPr="003E3F88">
        <w:rPr>
          <w:rFonts w:ascii="Consolas" w:eastAsia="宋体" w:hAnsi="Consolas" w:cs="宋体"/>
          <w:color w:val="098658"/>
          <w:kern w:val="0"/>
          <w:szCs w:val="21"/>
        </w:rPr>
        <w:t>1</w:t>
      </w:r>
      <w:r w:rsidRPr="003E3F88">
        <w:rPr>
          <w:rFonts w:ascii="Consolas" w:eastAsia="宋体" w:hAnsi="Consolas" w:cs="宋体"/>
          <w:color w:val="000000"/>
          <w:kern w:val="0"/>
          <w:szCs w:val="21"/>
        </w:rPr>
        <w:t>; </w:t>
      </w:r>
      <w:r w:rsidRPr="003E3F88">
        <w:rPr>
          <w:rFonts w:ascii="Consolas" w:eastAsia="宋体" w:hAnsi="Consolas" w:cs="宋体"/>
          <w:color w:val="001080"/>
          <w:kern w:val="0"/>
          <w:szCs w:val="21"/>
        </w:rPr>
        <w:t>j</w:t>
      </w:r>
      <w:r w:rsidRPr="003E3F88">
        <w:rPr>
          <w:rFonts w:ascii="Consolas" w:eastAsia="宋体" w:hAnsi="Consolas" w:cs="宋体"/>
          <w:color w:val="000000"/>
          <w:kern w:val="0"/>
          <w:szCs w:val="21"/>
        </w:rPr>
        <w:t>++)</w:t>
      </w:r>
    </w:p>
    <w:p w14:paraId="65D22D55"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p>
    <w:p w14:paraId="4B220CF1"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r w:rsidRPr="003E3F88">
        <w:rPr>
          <w:rFonts w:ascii="Consolas" w:eastAsia="宋体" w:hAnsi="Consolas" w:cs="宋体"/>
          <w:color w:val="AF00DB"/>
          <w:kern w:val="0"/>
          <w:szCs w:val="21"/>
        </w:rPr>
        <w:t>if</w:t>
      </w:r>
      <w:r w:rsidRPr="003E3F88">
        <w:rPr>
          <w:rFonts w:ascii="Consolas" w:eastAsia="宋体" w:hAnsi="Consolas" w:cs="宋体"/>
          <w:color w:val="000000"/>
          <w:kern w:val="0"/>
          <w:szCs w:val="21"/>
        </w:rPr>
        <w:t>((</w:t>
      </w:r>
      <w:r w:rsidRPr="003E3F88">
        <w:rPr>
          <w:rFonts w:ascii="Consolas" w:eastAsia="宋体" w:hAnsi="Consolas" w:cs="宋体"/>
          <w:color w:val="001080"/>
          <w:kern w:val="0"/>
          <w:szCs w:val="21"/>
        </w:rPr>
        <w:t>i</w:t>
      </w:r>
      <w:r w:rsidRPr="003E3F88">
        <w:rPr>
          <w:rFonts w:ascii="Consolas" w:eastAsia="宋体" w:hAnsi="Consolas" w:cs="宋体"/>
          <w:color w:val="000000"/>
          <w:kern w:val="0"/>
          <w:szCs w:val="21"/>
        </w:rPr>
        <w:t>-</w:t>
      </w:r>
      <w:r w:rsidRPr="003E3F88">
        <w:rPr>
          <w:rFonts w:ascii="Consolas" w:eastAsia="宋体" w:hAnsi="Consolas" w:cs="宋体"/>
          <w:color w:val="001080"/>
          <w:kern w:val="0"/>
          <w:szCs w:val="21"/>
        </w:rPr>
        <w:t>j</w:t>
      </w:r>
      <w:r w:rsidRPr="003E3F88">
        <w:rPr>
          <w:rFonts w:ascii="Consolas" w:eastAsia="宋体" w:hAnsi="Consolas" w:cs="宋体"/>
          <w:color w:val="000000"/>
          <w:kern w:val="0"/>
          <w:szCs w:val="21"/>
        </w:rPr>
        <w:t>+</w:t>
      </w:r>
      <w:r w:rsidRPr="003E3F88">
        <w:rPr>
          <w:rFonts w:ascii="Consolas" w:eastAsia="宋体" w:hAnsi="Consolas" w:cs="宋体"/>
          <w:color w:val="098658"/>
          <w:kern w:val="0"/>
          <w:szCs w:val="21"/>
        </w:rPr>
        <w:t>1</w:t>
      </w:r>
      <w:r w:rsidRPr="003E3F88">
        <w:rPr>
          <w:rFonts w:ascii="Consolas" w:eastAsia="宋体" w:hAnsi="Consolas" w:cs="宋体"/>
          <w:color w:val="000000"/>
          <w:kern w:val="0"/>
          <w:szCs w:val="21"/>
        </w:rPr>
        <w:t>)!=</w:t>
      </w:r>
      <w:r w:rsidRPr="003E3F88">
        <w:rPr>
          <w:rFonts w:ascii="Consolas" w:eastAsia="宋体" w:hAnsi="Consolas" w:cs="宋体"/>
          <w:color w:val="098658"/>
          <w:kern w:val="0"/>
          <w:szCs w:val="21"/>
        </w:rPr>
        <w:t>0</w:t>
      </w:r>
      <w:r w:rsidRPr="003E3F88">
        <w:rPr>
          <w:rFonts w:ascii="Consolas" w:eastAsia="宋体" w:hAnsi="Consolas" w:cs="宋体"/>
          <w:color w:val="000000"/>
          <w:kern w:val="0"/>
          <w:szCs w:val="21"/>
        </w:rPr>
        <w:t>){</w:t>
      </w:r>
    </w:p>
    <w:p w14:paraId="74574513"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r w:rsidRPr="003E3F88">
        <w:rPr>
          <w:rFonts w:ascii="Consolas" w:eastAsia="宋体" w:hAnsi="Consolas" w:cs="宋体"/>
          <w:color w:val="001080"/>
          <w:kern w:val="0"/>
          <w:szCs w:val="21"/>
        </w:rPr>
        <w:t>num</w:t>
      </w:r>
      <w:r w:rsidRPr="003E3F88">
        <w:rPr>
          <w:rFonts w:ascii="Consolas" w:eastAsia="宋体" w:hAnsi="Consolas" w:cs="宋体"/>
          <w:color w:val="000000"/>
          <w:kern w:val="0"/>
          <w:szCs w:val="21"/>
        </w:rPr>
        <w:t>=</w:t>
      </w:r>
      <w:r w:rsidRPr="003E3F88">
        <w:rPr>
          <w:rFonts w:ascii="Consolas" w:eastAsia="宋体" w:hAnsi="Consolas" w:cs="宋体"/>
          <w:color w:val="001080"/>
          <w:kern w:val="0"/>
          <w:szCs w:val="21"/>
        </w:rPr>
        <w:t>num</w:t>
      </w:r>
      <w:r w:rsidRPr="003E3F88">
        <w:rPr>
          <w:rFonts w:ascii="Consolas" w:eastAsia="宋体" w:hAnsi="Consolas" w:cs="宋体"/>
          <w:color w:val="000000"/>
          <w:kern w:val="0"/>
          <w:szCs w:val="21"/>
        </w:rPr>
        <w:t>*(</w:t>
      </w:r>
      <w:r w:rsidRPr="003E3F88">
        <w:rPr>
          <w:rFonts w:ascii="Consolas" w:eastAsia="宋体" w:hAnsi="Consolas" w:cs="宋体"/>
          <w:color w:val="001080"/>
          <w:kern w:val="0"/>
          <w:szCs w:val="21"/>
        </w:rPr>
        <w:t>i</w:t>
      </w:r>
      <w:r w:rsidRPr="003E3F88">
        <w:rPr>
          <w:rFonts w:ascii="Consolas" w:eastAsia="宋体" w:hAnsi="Consolas" w:cs="宋体"/>
          <w:color w:val="000000"/>
          <w:kern w:val="0"/>
          <w:szCs w:val="21"/>
        </w:rPr>
        <w:t>-</w:t>
      </w:r>
      <w:r w:rsidRPr="003E3F88">
        <w:rPr>
          <w:rFonts w:ascii="Consolas" w:eastAsia="宋体" w:hAnsi="Consolas" w:cs="宋体"/>
          <w:color w:val="001080"/>
          <w:kern w:val="0"/>
          <w:szCs w:val="21"/>
        </w:rPr>
        <w:t>j</w:t>
      </w:r>
      <w:r w:rsidRPr="003E3F88">
        <w:rPr>
          <w:rFonts w:ascii="Consolas" w:eastAsia="宋体" w:hAnsi="Consolas" w:cs="宋体"/>
          <w:color w:val="000000"/>
          <w:kern w:val="0"/>
          <w:szCs w:val="21"/>
        </w:rPr>
        <w:t>+</w:t>
      </w:r>
      <w:r w:rsidRPr="003E3F88">
        <w:rPr>
          <w:rFonts w:ascii="Consolas" w:eastAsia="宋体" w:hAnsi="Consolas" w:cs="宋体"/>
          <w:color w:val="098658"/>
          <w:kern w:val="0"/>
          <w:szCs w:val="21"/>
        </w:rPr>
        <w:t>1</w:t>
      </w:r>
      <w:r w:rsidRPr="003E3F88">
        <w:rPr>
          <w:rFonts w:ascii="Consolas" w:eastAsia="宋体" w:hAnsi="Consolas" w:cs="宋体"/>
          <w:color w:val="000000"/>
          <w:kern w:val="0"/>
          <w:szCs w:val="21"/>
        </w:rPr>
        <w:t>)/</w:t>
      </w:r>
      <w:r w:rsidRPr="003E3F88">
        <w:rPr>
          <w:rFonts w:ascii="Consolas" w:eastAsia="宋体" w:hAnsi="Consolas" w:cs="宋体"/>
          <w:color w:val="001080"/>
          <w:kern w:val="0"/>
          <w:szCs w:val="21"/>
        </w:rPr>
        <w:t>j</w:t>
      </w:r>
      <w:r w:rsidRPr="003E3F88">
        <w:rPr>
          <w:rFonts w:ascii="Consolas" w:eastAsia="宋体" w:hAnsi="Consolas" w:cs="宋体"/>
          <w:color w:val="000000"/>
          <w:kern w:val="0"/>
          <w:szCs w:val="21"/>
        </w:rPr>
        <w:t>;</w:t>
      </w:r>
    </w:p>
    <w:p w14:paraId="5301EDB3"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r w:rsidRPr="003E3F88">
        <w:rPr>
          <w:rFonts w:ascii="Consolas" w:eastAsia="宋体" w:hAnsi="Consolas" w:cs="宋体"/>
          <w:color w:val="795E26"/>
          <w:kern w:val="0"/>
          <w:szCs w:val="21"/>
        </w:rPr>
        <w:t>printf</w:t>
      </w:r>
      <w:r w:rsidRPr="003E3F88">
        <w:rPr>
          <w:rFonts w:ascii="Consolas" w:eastAsia="宋体" w:hAnsi="Consolas" w:cs="宋体"/>
          <w:color w:val="000000"/>
          <w:kern w:val="0"/>
          <w:szCs w:val="21"/>
        </w:rPr>
        <w:t>(</w:t>
      </w:r>
      <w:r w:rsidRPr="003E3F88">
        <w:rPr>
          <w:rFonts w:ascii="Consolas" w:eastAsia="宋体" w:hAnsi="Consolas" w:cs="宋体"/>
          <w:color w:val="A31515"/>
          <w:kern w:val="0"/>
          <w:szCs w:val="21"/>
        </w:rPr>
        <w:t>"%4d"</w:t>
      </w:r>
      <w:r w:rsidRPr="003E3F88">
        <w:rPr>
          <w:rFonts w:ascii="Consolas" w:eastAsia="宋体" w:hAnsi="Consolas" w:cs="宋体"/>
          <w:color w:val="000000"/>
          <w:kern w:val="0"/>
          <w:szCs w:val="21"/>
        </w:rPr>
        <w:t>,</w:t>
      </w:r>
      <w:r w:rsidRPr="003E3F88">
        <w:rPr>
          <w:rFonts w:ascii="Consolas" w:eastAsia="宋体" w:hAnsi="Consolas" w:cs="宋体"/>
          <w:color w:val="001080"/>
          <w:kern w:val="0"/>
          <w:szCs w:val="21"/>
        </w:rPr>
        <w:t>num</w:t>
      </w:r>
      <w:r w:rsidRPr="003E3F88">
        <w:rPr>
          <w:rFonts w:ascii="Consolas" w:eastAsia="宋体" w:hAnsi="Consolas" w:cs="宋体"/>
          <w:color w:val="000000"/>
          <w:kern w:val="0"/>
          <w:szCs w:val="21"/>
        </w:rPr>
        <w:t>);</w:t>
      </w:r>
    </w:p>
    <w:p w14:paraId="0C08D95A"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p>
    <w:p w14:paraId="4A8705B2"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p>
    <w:p w14:paraId="38F259C0"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r w:rsidRPr="003E3F88">
        <w:rPr>
          <w:rFonts w:ascii="Consolas" w:eastAsia="宋体" w:hAnsi="Consolas" w:cs="宋体"/>
          <w:color w:val="795E26"/>
          <w:kern w:val="0"/>
          <w:szCs w:val="21"/>
        </w:rPr>
        <w:t>printf</w:t>
      </w:r>
      <w:r w:rsidRPr="003E3F88">
        <w:rPr>
          <w:rFonts w:ascii="Consolas" w:eastAsia="宋体" w:hAnsi="Consolas" w:cs="宋体"/>
          <w:color w:val="000000"/>
          <w:kern w:val="0"/>
          <w:szCs w:val="21"/>
        </w:rPr>
        <w:t>(</w:t>
      </w:r>
      <w:r w:rsidRPr="003E3F88">
        <w:rPr>
          <w:rFonts w:ascii="Consolas" w:eastAsia="宋体" w:hAnsi="Consolas" w:cs="宋体"/>
          <w:color w:val="A31515"/>
          <w:kern w:val="0"/>
          <w:szCs w:val="21"/>
        </w:rPr>
        <w:t>"</w:t>
      </w:r>
      <w:r w:rsidRPr="003E3F88">
        <w:rPr>
          <w:rFonts w:ascii="Consolas" w:eastAsia="宋体" w:hAnsi="Consolas" w:cs="宋体"/>
          <w:color w:val="EE0000"/>
          <w:kern w:val="0"/>
          <w:szCs w:val="21"/>
        </w:rPr>
        <w:t>\n</w:t>
      </w:r>
      <w:r w:rsidRPr="003E3F88">
        <w:rPr>
          <w:rFonts w:ascii="Consolas" w:eastAsia="宋体" w:hAnsi="Consolas" w:cs="宋体"/>
          <w:color w:val="A31515"/>
          <w:kern w:val="0"/>
          <w:szCs w:val="21"/>
        </w:rPr>
        <w:t>"</w:t>
      </w:r>
      <w:r w:rsidRPr="003E3F88">
        <w:rPr>
          <w:rFonts w:ascii="Consolas" w:eastAsia="宋体" w:hAnsi="Consolas" w:cs="宋体"/>
          <w:color w:val="000000"/>
          <w:kern w:val="0"/>
          <w:szCs w:val="21"/>
        </w:rPr>
        <w:t>);</w:t>
      </w:r>
    </w:p>
    <w:p w14:paraId="4469FDA8"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p>
    <w:p w14:paraId="3134E6E1"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p>
    <w:p w14:paraId="558A1F34"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r w:rsidRPr="003E3F88">
        <w:rPr>
          <w:rFonts w:ascii="Consolas" w:eastAsia="宋体" w:hAnsi="Consolas" w:cs="宋体"/>
          <w:color w:val="795E26"/>
          <w:kern w:val="0"/>
          <w:szCs w:val="21"/>
        </w:rPr>
        <w:t>getchar</w:t>
      </w:r>
      <w:r w:rsidRPr="003E3F88">
        <w:rPr>
          <w:rFonts w:ascii="Consolas" w:eastAsia="宋体" w:hAnsi="Consolas" w:cs="宋体"/>
          <w:color w:val="000000"/>
          <w:kern w:val="0"/>
          <w:szCs w:val="21"/>
        </w:rPr>
        <w:t>();</w:t>
      </w:r>
    </w:p>
    <w:p w14:paraId="2EDBE316"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r w:rsidRPr="003E3F88">
        <w:rPr>
          <w:rFonts w:ascii="Consolas" w:eastAsia="宋体" w:hAnsi="Consolas" w:cs="宋体"/>
          <w:color w:val="AF00DB"/>
          <w:kern w:val="0"/>
          <w:szCs w:val="21"/>
        </w:rPr>
        <w:t>return</w:t>
      </w:r>
      <w:r w:rsidRPr="003E3F88">
        <w:rPr>
          <w:rFonts w:ascii="Consolas" w:eastAsia="宋体" w:hAnsi="Consolas" w:cs="宋体"/>
          <w:color w:val="000000"/>
          <w:kern w:val="0"/>
          <w:szCs w:val="21"/>
        </w:rPr>
        <w:t> </w:t>
      </w:r>
      <w:r w:rsidRPr="003E3F88">
        <w:rPr>
          <w:rFonts w:ascii="Consolas" w:eastAsia="宋体" w:hAnsi="Consolas" w:cs="宋体"/>
          <w:color w:val="098658"/>
          <w:kern w:val="0"/>
          <w:szCs w:val="21"/>
        </w:rPr>
        <w:t>0</w:t>
      </w:r>
      <w:r w:rsidRPr="003E3F88">
        <w:rPr>
          <w:rFonts w:ascii="Consolas" w:eastAsia="宋体" w:hAnsi="Consolas" w:cs="宋体"/>
          <w:color w:val="000000"/>
          <w:kern w:val="0"/>
          <w:szCs w:val="21"/>
        </w:rPr>
        <w:t>;</w:t>
      </w:r>
    </w:p>
    <w:p w14:paraId="7693A362" w14:textId="41B3CBB3" w:rsid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p>
    <w:p w14:paraId="7AD3D1C6" w14:textId="10120349" w:rsidR="003E3F88" w:rsidRPr="003E3F88" w:rsidRDefault="003E3F88" w:rsidP="003E3F88">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hint="eastAsia"/>
          <w:color w:val="000000"/>
          <w:kern w:val="0"/>
          <w:sz w:val="24"/>
          <w:szCs w:val="24"/>
        </w:rPr>
        <w:t>3</w:t>
      </w:r>
      <w:r>
        <w:rPr>
          <w:rFonts w:ascii="Consolas" w:eastAsia="宋体" w:hAnsi="Consolas" w:cs="宋体"/>
          <w:color w:val="000000"/>
          <w:kern w:val="0"/>
          <w:sz w:val="24"/>
          <w:szCs w:val="24"/>
        </w:rPr>
        <w:t>)</w:t>
      </w:r>
      <w:r w:rsidRPr="003E3F88">
        <w:rPr>
          <w:rFonts w:ascii="Consolas" w:eastAsia="宋体" w:hAnsi="Consolas" w:cs="宋体" w:hint="eastAsia"/>
          <w:color w:val="000000"/>
          <w:kern w:val="0"/>
          <w:sz w:val="24"/>
          <w:szCs w:val="24"/>
        </w:rPr>
        <w:t>测试数据</w:t>
      </w:r>
    </w:p>
    <w:p w14:paraId="299A7469" w14:textId="5C61DE8D" w:rsidR="003E3F88" w:rsidRDefault="003E3F88" w:rsidP="003E3F88">
      <w:pPr>
        <w:widowControl/>
        <w:shd w:val="clear" w:color="auto" w:fill="FFFFFF"/>
        <w:spacing w:line="285" w:lineRule="atLeast"/>
        <w:jc w:val="left"/>
        <w:rPr>
          <w:rFonts w:ascii="Consolas" w:eastAsia="宋体" w:hAnsi="Consolas" w:cs="宋体"/>
          <w:color w:val="000000"/>
          <w:kern w:val="0"/>
          <w:sz w:val="24"/>
          <w:szCs w:val="24"/>
        </w:rPr>
      </w:pPr>
      <w:r w:rsidRPr="003E3F88">
        <w:rPr>
          <w:rFonts w:ascii="Consolas" w:eastAsia="宋体" w:hAnsi="Consolas" w:cs="宋体" w:hint="eastAsia"/>
          <w:color w:val="000000"/>
          <w:kern w:val="0"/>
          <w:sz w:val="24"/>
          <w:szCs w:val="24"/>
        </w:rPr>
        <w:t>测试结果如下图</w:t>
      </w:r>
    </w:p>
    <w:p w14:paraId="31A3AB07" w14:textId="0F76D93B" w:rsidR="003E3F88" w:rsidRDefault="003E3F88" w:rsidP="003E3F88">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ab/>
      </w:r>
      <w:r>
        <w:rPr>
          <w:rFonts w:ascii="Consolas" w:eastAsia="宋体" w:hAnsi="Consolas" w:cs="宋体" w:hint="eastAsia"/>
          <w:color w:val="000000"/>
          <w:kern w:val="0"/>
          <w:sz w:val="24"/>
          <w:szCs w:val="24"/>
        </w:rPr>
        <w:t>打印</w:t>
      </w:r>
      <w:r>
        <w:rPr>
          <w:rFonts w:ascii="Consolas" w:eastAsia="宋体" w:hAnsi="Consolas" w:cs="宋体" w:hint="eastAsia"/>
          <w:color w:val="000000"/>
          <w:kern w:val="0"/>
          <w:sz w:val="24"/>
          <w:szCs w:val="24"/>
        </w:rPr>
        <w:t>9</w:t>
      </w:r>
      <w:r>
        <w:rPr>
          <w:rFonts w:ascii="Consolas" w:eastAsia="宋体" w:hAnsi="Consolas" w:cs="宋体" w:hint="eastAsia"/>
          <w:color w:val="000000"/>
          <w:kern w:val="0"/>
          <w:sz w:val="24"/>
          <w:szCs w:val="24"/>
        </w:rPr>
        <w:t>行的杨辉三角</w:t>
      </w:r>
    </w:p>
    <w:p w14:paraId="5D787869" w14:textId="50EED460" w:rsidR="003E3F88" w:rsidRDefault="003E3F88" w:rsidP="003E3F88">
      <w:pPr>
        <w:widowControl/>
        <w:shd w:val="clear" w:color="auto" w:fill="FFFFFF"/>
        <w:spacing w:line="285" w:lineRule="atLeast"/>
        <w:jc w:val="left"/>
        <w:rPr>
          <w:rFonts w:ascii="Consolas" w:eastAsia="宋体" w:hAnsi="Consolas" w:cs="宋体"/>
          <w:color w:val="000000"/>
          <w:kern w:val="0"/>
          <w:sz w:val="24"/>
          <w:szCs w:val="24"/>
        </w:rPr>
      </w:pPr>
      <w:r w:rsidRPr="003E3F88">
        <w:rPr>
          <w:rFonts w:ascii="Consolas" w:eastAsia="宋体" w:hAnsi="Consolas" w:cs="宋体"/>
          <w:noProof/>
          <w:color w:val="000000"/>
          <w:kern w:val="0"/>
          <w:sz w:val="24"/>
          <w:szCs w:val="24"/>
        </w:rPr>
        <w:drawing>
          <wp:inline distT="0" distB="0" distL="0" distR="0" wp14:anchorId="755635D9" wp14:editId="075CB0E9">
            <wp:extent cx="4048333" cy="2276592"/>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48333" cy="2276592"/>
                    </a:xfrm>
                    <a:prstGeom prst="rect">
                      <a:avLst/>
                    </a:prstGeom>
                  </pic:spPr>
                </pic:pic>
              </a:graphicData>
            </a:graphic>
          </wp:inline>
        </w:drawing>
      </w:r>
    </w:p>
    <w:p w14:paraId="7A992047" w14:textId="5F784A4A" w:rsidR="003E3F88" w:rsidRPr="003E3F88" w:rsidRDefault="003E3F88" w:rsidP="003E3F88">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ab/>
      </w:r>
    </w:p>
    <w:p w14:paraId="2E7613C3" w14:textId="4A7EAD31" w:rsidR="003E3F88" w:rsidRDefault="003E3F88" w:rsidP="003E3F88">
      <w:pPr>
        <w:pStyle w:val="a8"/>
        <w:widowControl/>
        <w:shd w:val="clear" w:color="auto" w:fill="FFFFFF"/>
        <w:spacing w:line="285" w:lineRule="atLeast"/>
        <w:ind w:left="720" w:firstLineChars="0" w:firstLine="0"/>
        <w:jc w:val="left"/>
        <w:rPr>
          <w:rFonts w:ascii="Consolas" w:eastAsia="宋体" w:hAnsi="Consolas" w:cs="宋体"/>
          <w:color w:val="000000"/>
          <w:kern w:val="0"/>
          <w:sz w:val="24"/>
          <w:szCs w:val="24"/>
        </w:rPr>
      </w:pPr>
    </w:p>
    <w:p w14:paraId="78C70B16" w14:textId="0701467A" w:rsidR="003E3F88" w:rsidRDefault="003E3F88" w:rsidP="003E3F88">
      <w:pPr>
        <w:pStyle w:val="a8"/>
        <w:widowControl/>
        <w:shd w:val="clear" w:color="auto" w:fill="FFFFFF"/>
        <w:spacing w:line="285" w:lineRule="atLeast"/>
        <w:ind w:left="720" w:firstLineChars="0" w:firstLine="0"/>
        <w:jc w:val="left"/>
        <w:rPr>
          <w:rFonts w:ascii="Consolas" w:eastAsia="宋体" w:hAnsi="Consolas" w:cs="宋体"/>
          <w:color w:val="000000"/>
          <w:kern w:val="0"/>
          <w:sz w:val="24"/>
          <w:szCs w:val="24"/>
        </w:rPr>
      </w:pPr>
    </w:p>
    <w:p w14:paraId="56F976FB" w14:textId="3B567205" w:rsidR="003E3F88" w:rsidRDefault="003E3F88" w:rsidP="003E3F88">
      <w:pPr>
        <w:pStyle w:val="a8"/>
        <w:widowControl/>
        <w:shd w:val="clear" w:color="auto" w:fill="FFFFFF"/>
        <w:spacing w:line="285" w:lineRule="atLeast"/>
        <w:ind w:left="720" w:firstLineChars="0" w:firstLine="0"/>
        <w:jc w:val="left"/>
        <w:rPr>
          <w:rFonts w:ascii="Consolas" w:eastAsia="宋体" w:hAnsi="Consolas" w:cs="宋体"/>
          <w:color w:val="000000"/>
          <w:kern w:val="0"/>
          <w:sz w:val="24"/>
          <w:szCs w:val="24"/>
        </w:rPr>
      </w:pPr>
    </w:p>
    <w:p w14:paraId="3B3C6833" w14:textId="77777777" w:rsidR="003E3F88" w:rsidRPr="003E3F88" w:rsidRDefault="003E3F88" w:rsidP="003E3F88">
      <w:pPr>
        <w:spacing w:line="360" w:lineRule="auto"/>
        <w:ind w:firstLine="420"/>
        <w:rPr>
          <w:rFonts w:ascii="Times New Roman" w:eastAsia="宋体" w:hAnsi="宋体" w:cs="Times New Roman"/>
          <w:sz w:val="24"/>
          <w:szCs w:val="24"/>
        </w:rPr>
      </w:pPr>
      <w:r w:rsidRPr="003E3F88">
        <w:rPr>
          <w:rFonts w:ascii="Times New Roman" w:eastAsia="宋体" w:hAnsi="Times New Roman" w:cs="Times New Roman"/>
          <w:sz w:val="24"/>
          <w:szCs w:val="24"/>
        </w:rPr>
        <w:t>4</w:t>
      </w:r>
      <w:r w:rsidRPr="003E3F88">
        <w:rPr>
          <w:rFonts w:ascii="Times New Roman" w:eastAsia="宋体" w:hAnsi="宋体" w:cs="Times New Roman"/>
          <w:sz w:val="24"/>
          <w:szCs w:val="24"/>
        </w:rPr>
        <w:t>）</w:t>
      </w:r>
      <w:r w:rsidRPr="003E3F88">
        <w:rPr>
          <w:rFonts w:ascii="Times New Roman" w:eastAsia="宋体" w:hAnsi="宋体" w:cs="Times New Roman" w:hint="eastAsia"/>
          <w:sz w:val="24"/>
          <w:szCs w:val="24"/>
        </w:rPr>
        <w:t>6</w:t>
      </w:r>
      <w:r w:rsidRPr="003E3F88">
        <w:rPr>
          <w:rFonts w:ascii="Times New Roman" w:eastAsia="宋体" w:hAnsi="宋体" w:cs="Times New Roman"/>
          <w:sz w:val="24"/>
          <w:szCs w:val="24"/>
        </w:rPr>
        <w:t>25</w:t>
      </w:r>
      <w:r w:rsidRPr="003E3F88">
        <w:rPr>
          <w:rFonts w:ascii="Times New Roman" w:eastAsia="宋体" w:hAnsi="宋体" w:cs="Times New Roman" w:hint="eastAsia"/>
          <w:sz w:val="24"/>
          <w:szCs w:val="24"/>
        </w:rPr>
        <w:t>这个数很特别，</w:t>
      </w:r>
      <w:r w:rsidRPr="003E3F88">
        <w:rPr>
          <w:rFonts w:ascii="Times New Roman" w:eastAsia="宋体" w:hAnsi="宋体" w:cs="Times New Roman" w:hint="eastAsia"/>
          <w:sz w:val="24"/>
          <w:szCs w:val="24"/>
        </w:rPr>
        <w:t>6</w:t>
      </w:r>
      <w:r w:rsidRPr="003E3F88">
        <w:rPr>
          <w:rFonts w:ascii="Times New Roman" w:eastAsia="宋体" w:hAnsi="宋体" w:cs="Times New Roman"/>
          <w:sz w:val="24"/>
          <w:szCs w:val="24"/>
        </w:rPr>
        <w:t>25</w:t>
      </w:r>
      <w:r w:rsidRPr="003E3F88">
        <w:rPr>
          <w:rFonts w:ascii="Times New Roman" w:eastAsia="宋体" w:hAnsi="宋体" w:cs="Times New Roman" w:hint="eastAsia"/>
          <w:sz w:val="24"/>
          <w:szCs w:val="24"/>
        </w:rPr>
        <w:t>的平方等于</w:t>
      </w:r>
      <w:r w:rsidRPr="003E3F88">
        <w:rPr>
          <w:rFonts w:ascii="Times New Roman" w:eastAsia="宋体" w:hAnsi="宋体" w:cs="Times New Roman" w:hint="eastAsia"/>
          <w:sz w:val="24"/>
          <w:szCs w:val="24"/>
        </w:rPr>
        <w:t>3</w:t>
      </w:r>
      <w:r w:rsidRPr="003E3F88">
        <w:rPr>
          <w:rFonts w:ascii="Times New Roman" w:eastAsia="宋体" w:hAnsi="宋体" w:cs="Times New Roman"/>
          <w:sz w:val="24"/>
          <w:szCs w:val="24"/>
        </w:rPr>
        <w:t>90625</w:t>
      </w:r>
      <w:r w:rsidRPr="003E3F88">
        <w:rPr>
          <w:rFonts w:ascii="Times New Roman" w:eastAsia="宋体" w:hAnsi="宋体" w:cs="Times New Roman" w:hint="eastAsia"/>
          <w:sz w:val="24"/>
          <w:szCs w:val="24"/>
        </w:rPr>
        <w:t>，其末</w:t>
      </w:r>
      <w:r w:rsidRPr="003E3F88">
        <w:rPr>
          <w:rFonts w:ascii="Times New Roman" w:eastAsia="宋体" w:hAnsi="宋体" w:cs="Times New Roman"/>
          <w:sz w:val="24"/>
          <w:szCs w:val="24"/>
        </w:rPr>
        <w:t>3</w:t>
      </w:r>
      <w:r w:rsidRPr="003E3F88">
        <w:rPr>
          <w:rFonts w:ascii="Times New Roman" w:eastAsia="宋体" w:hAnsi="宋体" w:cs="Times New Roman" w:hint="eastAsia"/>
          <w:sz w:val="24"/>
          <w:szCs w:val="24"/>
        </w:rPr>
        <w:t>位也是</w:t>
      </w:r>
      <w:r w:rsidRPr="003E3F88">
        <w:rPr>
          <w:rFonts w:ascii="Times New Roman" w:eastAsia="宋体" w:hAnsi="宋体" w:cs="Times New Roman" w:hint="eastAsia"/>
          <w:sz w:val="24"/>
          <w:szCs w:val="24"/>
        </w:rPr>
        <w:t>6</w:t>
      </w:r>
      <w:r w:rsidRPr="003E3F88">
        <w:rPr>
          <w:rFonts w:ascii="Times New Roman" w:eastAsia="宋体" w:hAnsi="宋体" w:cs="Times New Roman"/>
          <w:sz w:val="24"/>
          <w:szCs w:val="24"/>
        </w:rPr>
        <w:t>25</w:t>
      </w:r>
      <w:r w:rsidRPr="003E3F88">
        <w:rPr>
          <w:rFonts w:ascii="Times New Roman" w:eastAsia="宋体" w:hAnsi="宋体" w:cs="Times New Roman" w:hint="eastAsia"/>
          <w:sz w:val="24"/>
          <w:szCs w:val="24"/>
        </w:rPr>
        <w:t>。请编程输出所有这样的</w:t>
      </w:r>
      <w:r w:rsidRPr="003E3F88">
        <w:rPr>
          <w:rFonts w:ascii="Times New Roman" w:eastAsia="宋体" w:hAnsi="宋体" w:cs="Times New Roman" w:hint="eastAsia"/>
          <w:sz w:val="24"/>
          <w:szCs w:val="24"/>
        </w:rPr>
        <w:t>3</w:t>
      </w:r>
      <w:r w:rsidRPr="003E3F88">
        <w:rPr>
          <w:rFonts w:ascii="Times New Roman" w:eastAsia="宋体" w:hAnsi="宋体" w:cs="Times New Roman" w:hint="eastAsia"/>
          <w:sz w:val="24"/>
          <w:szCs w:val="24"/>
        </w:rPr>
        <w:t>位数：它的平方的末</w:t>
      </w:r>
      <w:r w:rsidRPr="003E3F88">
        <w:rPr>
          <w:rFonts w:ascii="Times New Roman" w:eastAsia="宋体" w:hAnsi="宋体" w:cs="Times New Roman"/>
          <w:sz w:val="24"/>
          <w:szCs w:val="24"/>
        </w:rPr>
        <w:t>3</w:t>
      </w:r>
      <w:r w:rsidRPr="003E3F88">
        <w:rPr>
          <w:rFonts w:ascii="Times New Roman" w:eastAsia="宋体" w:hAnsi="宋体" w:cs="Times New Roman" w:hint="eastAsia"/>
          <w:sz w:val="24"/>
          <w:szCs w:val="24"/>
        </w:rPr>
        <w:t>位是这个数本身。</w:t>
      </w:r>
    </w:p>
    <w:p w14:paraId="17763164" w14:textId="31310E18" w:rsidR="003E3F88" w:rsidRPr="003E3F88" w:rsidRDefault="003E3F88" w:rsidP="003E3F88">
      <w:pPr>
        <w:spacing w:line="360" w:lineRule="auto"/>
        <w:rPr>
          <w:rFonts w:ascii="Times New Roman" w:eastAsia="宋体" w:hAnsi="Times New Roman" w:cs="Times New Roman"/>
          <w:sz w:val="24"/>
          <w:szCs w:val="24"/>
        </w:rPr>
      </w:pPr>
      <w:r w:rsidRPr="0062105C">
        <w:rPr>
          <w:rFonts w:ascii="Times New Roman" w:eastAsia="宋体" w:hAnsi="宋体" w:cs="Times New Roman"/>
          <w:b/>
          <w:sz w:val="24"/>
          <w:szCs w:val="24"/>
        </w:rPr>
        <w:t>解答：</w:t>
      </w:r>
    </w:p>
    <w:p w14:paraId="7E6106CD" w14:textId="493C1504" w:rsidR="003E3F88" w:rsidRDefault="003E3F88" w:rsidP="003E3F88">
      <w:pPr>
        <w:pStyle w:val="a8"/>
        <w:widowControl/>
        <w:shd w:val="clear" w:color="auto" w:fill="FFFFFF"/>
        <w:spacing w:line="285" w:lineRule="atLeast"/>
        <w:ind w:left="720" w:firstLineChars="0" w:firstLine="0"/>
        <w:jc w:val="left"/>
        <w:rPr>
          <w:rFonts w:ascii="Consolas" w:eastAsia="宋体" w:hAnsi="Consolas" w:cs="宋体"/>
          <w:color w:val="000000"/>
          <w:kern w:val="0"/>
          <w:sz w:val="24"/>
          <w:szCs w:val="24"/>
        </w:rPr>
      </w:pPr>
      <w:r>
        <w:rPr>
          <w:rFonts w:ascii="Consolas" w:eastAsia="宋体" w:hAnsi="Consolas" w:cs="宋体" w:hint="eastAsia"/>
          <w:color w:val="000000"/>
          <w:kern w:val="0"/>
          <w:sz w:val="24"/>
          <w:szCs w:val="24"/>
        </w:rPr>
        <w:t>1</w:t>
      </w:r>
      <w:r>
        <w:rPr>
          <w:rFonts w:ascii="Consolas" w:eastAsia="宋体" w:hAnsi="Consolas" w:cs="宋体" w:hint="eastAsia"/>
          <w:color w:val="000000"/>
          <w:kern w:val="0"/>
          <w:sz w:val="24"/>
          <w:szCs w:val="24"/>
        </w:rPr>
        <w:t>）算法流程图如下</w:t>
      </w:r>
    </w:p>
    <w:p w14:paraId="2996EAFC" w14:textId="1E14AE69" w:rsidR="003E3F88" w:rsidRDefault="003E3F88" w:rsidP="003E3F88">
      <w:pPr>
        <w:pStyle w:val="a8"/>
        <w:widowControl/>
        <w:shd w:val="clear" w:color="auto" w:fill="FFFFFF"/>
        <w:spacing w:line="285" w:lineRule="atLeast"/>
        <w:ind w:left="720" w:firstLineChars="0" w:firstLine="0"/>
        <w:jc w:val="left"/>
        <w:rPr>
          <w:rFonts w:ascii="Consolas" w:eastAsia="宋体" w:hAnsi="Consolas" w:cs="宋体"/>
          <w:color w:val="000000"/>
          <w:kern w:val="0"/>
          <w:sz w:val="24"/>
          <w:szCs w:val="24"/>
        </w:rPr>
      </w:pPr>
      <w:r w:rsidRPr="003E3F88">
        <w:rPr>
          <w:rFonts w:ascii="Consolas" w:eastAsia="宋体" w:hAnsi="Consolas" w:cs="宋体"/>
          <w:noProof/>
          <w:color w:val="000000"/>
          <w:kern w:val="0"/>
          <w:sz w:val="24"/>
          <w:szCs w:val="24"/>
        </w:rPr>
        <w:drawing>
          <wp:inline distT="0" distB="0" distL="0" distR="0" wp14:anchorId="65207570" wp14:editId="29462E05">
            <wp:extent cx="4057859" cy="428647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57859" cy="4286470"/>
                    </a:xfrm>
                    <a:prstGeom prst="rect">
                      <a:avLst/>
                    </a:prstGeom>
                  </pic:spPr>
                </pic:pic>
              </a:graphicData>
            </a:graphic>
          </wp:inline>
        </w:drawing>
      </w:r>
    </w:p>
    <w:p w14:paraId="1A73B00A" w14:textId="2AA120AB" w:rsidR="003E3F88" w:rsidRPr="003E3F88" w:rsidRDefault="003E3F88" w:rsidP="003E3F88">
      <w:pPr>
        <w:widowControl/>
        <w:shd w:val="clear" w:color="auto" w:fill="FFFFFF"/>
        <w:spacing w:line="285" w:lineRule="atLeast"/>
        <w:jc w:val="left"/>
        <w:rPr>
          <w:rFonts w:ascii="Consolas" w:eastAsia="宋体" w:hAnsi="Consolas" w:cs="宋体"/>
          <w:color w:val="000000"/>
          <w:kern w:val="0"/>
          <w:sz w:val="24"/>
          <w:szCs w:val="24"/>
        </w:rPr>
      </w:pPr>
      <w:r w:rsidRPr="003E3F88">
        <w:rPr>
          <w:rFonts w:ascii="Consolas" w:eastAsia="宋体" w:hAnsi="Consolas" w:cs="宋体"/>
          <w:color w:val="000000"/>
          <w:kern w:val="0"/>
          <w:sz w:val="24"/>
          <w:szCs w:val="24"/>
        </w:rPr>
        <w:t>2)</w:t>
      </w:r>
      <w:r w:rsidRPr="003E3F88">
        <w:rPr>
          <w:rFonts w:ascii="Consolas" w:eastAsia="宋体" w:hAnsi="Consolas" w:cs="宋体" w:hint="eastAsia"/>
          <w:color w:val="000000"/>
          <w:kern w:val="0"/>
          <w:sz w:val="24"/>
          <w:szCs w:val="24"/>
        </w:rPr>
        <w:t>程序清单：</w:t>
      </w:r>
    </w:p>
    <w:p w14:paraId="56E95564"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AF00DB"/>
          <w:kern w:val="0"/>
          <w:szCs w:val="21"/>
        </w:rPr>
        <w:t>#include</w:t>
      </w:r>
      <w:r w:rsidRPr="003E3F88">
        <w:rPr>
          <w:rFonts w:ascii="Consolas" w:eastAsia="宋体" w:hAnsi="Consolas" w:cs="宋体"/>
          <w:color w:val="A31515"/>
          <w:kern w:val="0"/>
          <w:szCs w:val="21"/>
        </w:rPr>
        <w:t>&lt;stdio.h&gt;</w:t>
      </w:r>
    </w:p>
    <w:p w14:paraId="507DCE8B"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r w:rsidRPr="003E3F88">
        <w:rPr>
          <w:rFonts w:ascii="Consolas" w:eastAsia="宋体" w:hAnsi="Consolas" w:cs="宋体"/>
          <w:color w:val="0000FF"/>
          <w:kern w:val="0"/>
          <w:szCs w:val="21"/>
        </w:rPr>
        <w:t>int</w:t>
      </w:r>
      <w:r w:rsidRPr="003E3F88">
        <w:rPr>
          <w:rFonts w:ascii="Consolas" w:eastAsia="宋体" w:hAnsi="Consolas" w:cs="宋体"/>
          <w:color w:val="000000"/>
          <w:kern w:val="0"/>
          <w:szCs w:val="21"/>
        </w:rPr>
        <w:t> </w:t>
      </w:r>
      <w:r w:rsidRPr="003E3F88">
        <w:rPr>
          <w:rFonts w:ascii="Consolas" w:eastAsia="宋体" w:hAnsi="Consolas" w:cs="宋体"/>
          <w:color w:val="795E26"/>
          <w:kern w:val="0"/>
          <w:szCs w:val="21"/>
        </w:rPr>
        <w:t>main</w:t>
      </w:r>
      <w:r w:rsidRPr="003E3F88">
        <w:rPr>
          <w:rFonts w:ascii="Consolas" w:eastAsia="宋体" w:hAnsi="Consolas" w:cs="宋体"/>
          <w:color w:val="000000"/>
          <w:kern w:val="0"/>
          <w:szCs w:val="21"/>
        </w:rPr>
        <w:t>()</w:t>
      </w:r>
    </w:p>
    <w:p w14:paraId="056995F2"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p>
    <w:p w14:paraId="3EAA2A86"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r w:rsidRPr="003E3F88">
        <w:rPr>
          <w:rFonts w:ascii="Consolas" w:eastAsia="宋体" w:hAnsi="Consolas" w:cs="宋体"/>
          <w:color w:val="0000FF"/>
          <w:kern w:val="0"/>
          <w:szCs w:val="21"/>
        </w:rPr>
        <w:t>unsigned</w:t>
      </w:r>
      <w:r w:rsidRPr="003E3F88">
        <w:rPr>
          <w:rFonts w:ascii="Consolas" w:eastAsia="宋体" w:hAnsi="Consolas" w:cs="宋体"/>
          <w:color w:val="000000"/>
          <w:kern w:val="0"/>
          <w:szCs w:val="21"/>
        </w:rPr>
        <w:t> </w:t>
      </w:r>
      <w:r w:rsidRPr="003E3F88">
        <w:rPr>
          <w:rFonts w:ascii="Consolas" w:eastAsia="宋体" w:hAnsi="Consolas" w:cs="宋体"/>
          <w:color w:val="0000FF"/>
          <w:kern w:val="0"/>
          <w:szCs w:val="21"/>
        </w:rPr>
        <w:t>long</w:t>
      </w:r>
      <w:r w:rsidRPr="003E3F88">
        <w:rPr>
          <w:rFonts w:ascii="Consolas" w:eastAsia="宋体" w:hAnsi="Consolas" w:cs="宋体"/>
          <w:color w:val="000000"/>
          <w:kern w:val="0"/>
          <w:szCs w:val="21"/>
        </w:rPr>
        <w:t> </w:t>
      </w:r>
      <w:r w:rsidRPr="003E3F88">
        <w:rPr>
          <w:rFonts w:ascii="Consolas" w:eastAsia="宋体" w:hAnsi="Consolas" w:cs="宋体"/>
          <w:color w:val="001080"/>
          <w:kern w:val="0"/>
          <w:szCs w:val="21"/>
        </w:rPr>
        <w:t>num</w:t>
      </w:r>
      <w:r w:rsidRPr="003E3F88">
        <w:rPr>
          <w:rFonts w:ascii="Consolas" w:eastAsia="宋体" w:hAnsi="Consolas" w:cs="宋体"/>
          <w:color w:val="000000"/>
          <w:kern w:val="0"/>
          <w:szCs w:val="21"/>
        </w:rPr>
        <w:t>;</w:t>
      </w:r>
    </w:p>
    <w:p w14:paraId="212E26B5"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r w:rsidRPr="003E3F88">
        <w:rPr>
          <w:rFonts w:ascii="Consolas" w:eastAsia="宋体" w:hAnsi="Consolas" w:cs="宋体"/>
          <w:color w:val="795E26"/>
          <w:kern w:val="0"/>
          <w:szCs w:val="21"/>
        </w:rPr>
        <w:t>printf</w:t>
      </w:r>
      <w:r w:rsidRPr="003E3F88">
        <w:rPr>
          <w:rFonts w:ascii="Consolas" w:eastAsia="宋体" w:hAnsi="Consolas" w:cs="宋体"/>
          <w:color w:val="000000"/>
          <w:kern w:val="0"/>
          <w:szCs w:val="21"/>
        </w:rPr>
        <w:t>(</w:t>
      </w:r>
      <w:r w:rsidRPr="003E3F88">
        <w:rPr>
          <w:rFonts w:ascii="Consolas" w:eastAsia="宋体" w:hAnsi="Consolas" w:cs="宋体"/>
          <w:color w:val="A31515"/>
          <w:kern w:val="0"/>
          <w:szCs w:val="21"/>
        </w:rPr>
        <w:t>"input enter"</w:t>
      </w:r>
      <w:r w:rsidRPr="003E3F88">
        <w:rPr>
          <w:rFonts w:ascii="Consolas" w:eastAsia="宋体" w:hAnsi="Consolas" w:cs="宋体"/>
          <w:color w:val="000000"/>
          <w:kern w:val="0"/>
          <w:szCs w:val="21"/>
        </w:rPr>
        <w:t>);</w:t>
      </w:r>
    </w:p>
    <w:p w14:paraId="028FA0EF"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r w:rsidRPr="003E3F88">
        <w:rPr>
          <w:rFonts w:ascii="Consolas" w:eastAsia="宋体" w:hAnsi="Consolas" w:cs="宋体"/>
          <w:color w:val="795E26"/>
          <w:kern w:val="0"/>
          <w:szCs w:val="21"/>
        </w:rPr>
        <w:t>getchar</w:t>
      </w:r>
      <w:r w:rsidRPr="003E3F88">
        <w:rPr>
          <w:rFonts w:ascii="Consolas" w:eastAsia="宋体" w:hAnsi="Consolas" w:cs="宋体"/>
          <w:color w:val="000000"/>
          <w:kern w:val="0"/>
          <w:szCs w:val="21"/>
        </w:rPr>
        <w:t>();</w:t>
      </w:r>
    </w:p>
    <w:p w14:paraId="5B1DA69F"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r w:rsidRPr="003E3F88">
        <w:rPr>
          <w:rFonts w:ascii="Consolas" w:eastAsia="宋体" w:hAnsi="Consolas" w:cs="宋体"/>
          <w:color w:val="AF00DB"/>
          <w:kern w:val="0"/>
          <w:szCs w:val="21"/>
        </w:rPr>
        <w:t>for</w:t>
      </w:r>
      <w:r w:rsidRPr="003E3F88">
        <w:rPr>
          <w:rFonts w:ascii="Consolas" w:eastAsia="宋体" w:hAnsi="Consolas" w:cs="宋体"/>
          <w:color w:val="000000"/>
          <w:kern w:val="0"/>
          <w:szCs w:val="21"/>
        </w:rPr>
        <w:t> ( </w:t>
      </w:r>
      <w:r w:rsidRPr="003E3F88">
        <w:rPr>
          <w:rFonts w:ascii="Consolas" w:eastAsia="宋体" w:hAnsi="Consolas" w:cs="宋体"/>
          <w:color w:val="001080"/>
          <w:kern w:val="0"/>
          <w:szCs w:val="21"/>
        </w:rPr>
        <w:t>num</w:t>
      </w:r>
      <w:r w:rsidRPr="003E3F88">
        <w:rPr>
          <w:rFonts w:ascii="Consolas" w:eastAsia="宋体" w:hAnsi="Consolas" w:cs="宋体"/>
          <w:color w:val="000000"/>
          <w:kern w:val="0"/>
          <w:szCs w:val="21"/>
        </w:rPr>
        <w:t>=</w:t>
      </w:r>
      <w:r w:rsidRPr="003E3F88">
        <w:rPr>
          <w:rFonts w:ascii="Consolas" w:eastAsia="宋体" w:hAnsi="Consolas" w:cs="宋体"/>
          <w:color w:val="098658"/>
          <w:kern w:val="0"/>
          <w:szCs w:val="21"/>
        </w:rPr>
        <w:t>100</w:t>
      </w:r>
      <w:r w:rsidRPr="003E3F88">
        <w:rPr>
          <w:rFonts w:ascii="Consolas" w:eastAsia="宋体" w:hAnsi="Consolas" w:cs="宋体"/>
          <w:color w:val="000000"/>
          <w:kern w:val="0"/>
          <w:szCs w:val="21"/>
        </w:rPr>
        <w:t>; </w:t>
      </w:r>
      <w:r w:rsidRPr="003E3F88">
        <w:rPr>
          <w:rFonts w:ascii="Consolas" w:eastAsia="宋体" w:hAnsi="Consolas" w:cs="宋体"/>
          <w:color w:val="001080"/>
          <w:kern w:val="0"/>
          <w:szCs w:val="21"/>
        </w:rPr>
        <w:t>num</w:t>
      </w:r>
      <w:r w:rsidRPr="003E3F88">
        <w:rPr>
          <w:rFonts w:ascii="Consolas" w:eastAsia="宋体" w:hAnsi="Consolas" w:cs="宋体"/>
          <w:color w:val="000000"/>
          <w:kern w:val="0"/>
          <w:szCs w:val="21"/>
        </w:rPr>
        <w:t>&lt;=</w:t>
      </w:r>
      <w:r w:rsidRPr="003E3F88">
        <w:rPr>
          <w:rFonts w:ascii="Consolas" w:eastAsia="宋体" w:hAnsi="Consolas" w:cs="宋体"/>
          <w:color w:val="098658"/>
          <w:kern w:val="0"/>
          <w:szCs w:val="21"/>
        </w:rPr>
        <w:t>999</w:t>
      </w:r>
      <w:r w:rsidRPr="003E3F88">
        <w:rPr>
          <w:rFonts w:ascii="Consolas" w:eastAsia="宋体" w:hAnsi="Consolas" w:cs="宋体"/>
          <w:color w:val="000000"/>
          <w:kern w:val="0"/>
          <w:szCs w:val="21"/>
        </w:rPr>
        <w:t>; </w:t>
      </w:r>
      <w:r w:rsidRPr="003E3F88">
        <w:rPr>
          <w:rFonts w:ascii="Consolas" w:eastAsia="宋体" w:hAnsi="Consolas" w:cs="宋体"/>
          <w:color w:val="001080"/>
          <w:kern w:val="0"/>
          <w:szCs w:val="21"/>
        </w:rPr>
        <w:t>num</w:t>
      </w:r>
      <w:r w:rsidRPr="003E3F88">
        <w:rPr>
          <w:rFonts w:ascii="Consolas" w:eastAsia="宋体" w:hAnsi="Consolas" w:cs="宋体"/>
          <w:color w:val="000000"/>
          <w:kern w:val="0"/>
          <w:szCs w:val="21"/>
        </w:rPr>
        <w:t>++)</w:t>
      </w:r>
    </w:p>
    <w:p w14:paraId="1B8E0BA4"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p>
    <w:p w14:paraId="33614FF2"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r w:rsidRPr="003E3F88">
        <w:rPr>
          <w:rFonts w:ascii="Consolas" w:eastAsia="宋体" w:hAnsi="Consolas" w:cs="宋体"/>
          <w:color w:val="AF00DB"/>
          <w:kern w:val="0"/>
          <w:szCs w:val="21"/>
        </w:rPr>
        <w:t>if</w:t>
      </w:r>
      <w:r w:rsidRPr="003E3F88">
        <w:rPr>
          <w:rFonts w:ascii="Consolas" w:eastAsia="宋体" w:hAnsi="Consolas" w:cs="宋体"/>
          <w:color w:val="000000"/>
          <w:kern w:val="0"/>
          <w:szCs w:val="21"/>
        </w:rPr>
        <w:t> (</w:t>
      </w:r>
      <w:r w:rsidRPr="003E3F88">
        <w:rPr>
          <w:rFonts w:ascii="Consolas" w:eastAsia="宋体" w:hAnsi="Consolas" w:cs="宋体"/>
          <w:color w:val="001080"/>
          <w:kern w:val="0"/>
          <w:szCs w:val="21"/>
        </w:rPr>
        <w:t>num</w:t>
      </w:r>
      <w:r w:rsidRPr="003E3F88">
        <w:rPr>
          <w:rFonts w:ascii="Consolas" w:eastAsia="宋体" w:hAnsi="Consolas" w:cs="宋体"/>
          <w:color w:val="000000"/>
          <w:kern w:val="0"/>
          <w:szCs w:val="21"/>
        </w:rPr>
        <w:t>==(</w:t>
      </w:r>
      <w:r w:rsidRPr="003E3F88">
        <w:rPr>
          <w:rFonts w:ascii="Consolas" w:eastAsia="宋体" w:hAnsi="Consolas" w:cs="宋体"/>
          <w:color w:val="001080"/>
          <w:kern w:val="0"/>
          <w:szCs w:val="21"/>
        </w:rPr>
        <w:t>num</w:t>
      </w:r>
      <w:r w:rsidRPr="003E3F88">
        <w:rPr>
          <w:rFonts w:ascii="Consolas" w:eastAsia="宋体" w:hAnsi="Consolas" w:cs="宋体"/>
          <w:color w:val="000000"/>
          <w:kern w:val="0"/>
          <w:szCs w:val="21"/>
        </w:rPr>
        <w:t>*</w:t>
      </w:r>
      <w:r w:rsidRPr="003E3F88">
        <w:rPr>
          <w:rFonts w:ascii="Consolas" w:eastAsia="宋体" w:hAnsi="Consolas" w:cs="宋体"/>
          <w:color w:val="001080"/>
          <w:kern w:val="0"/>
          <w:szCs w:val="21"/>
        </w:rPr>
        <w:t>num</w:t>
      </w:r>
      <w:r w:rsidRPr="003E3F88">
        <w:rPr>
          <w:rFonts w:ascii="Consolas" w:eastAsia="宋体" w:hAnsi="Consolas" w:cs="宋体"/>
          <w:color w:val="000000"/>
          <w:kern w:val="0"/>
          <w:szCs w:val="21"/>
        </w:rPr>
        <w:t>)%</w:t>
      </w:r>
      <w:r w:rsidRPr="003E3F88">
        <w:rPr>
          <w:rFonts w:ascii="Consolas" w:eastAsia="宋体" w:hAnsi="Consolas" w:cs="宋体"/>
          <w:color w:val="098658"/>
          <w:kern w:val="0"/>
          <w:szCs w:val="21"/>
        </w:rPr>
        <w:t>1000</w:t>
      </w:r>
      <w:r w:rsidRPr="003E3F88">
        <w:rPr>
          <w:rFonts w:ascii="Consolas" w:eastAsia="宋体" w:hAnsi="Consolas" w:cs="宋体"/>
          <w:color w:val="000000"/>
          <w:kern w:val="0"/>
          <w:szCs w:val="21"/>
        </w:rPr>
        <w:t>)</w:t>
      </w:r>
    </w:p>
    <w:p w14:paraId="3744C7B0"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r w:rsidRPr="003E3F88">
        <w:rPr>
          <w:rFonts w:ascii="Consolas" w:eastAsia="宋体" w:hAnsi="Consolas" w:cs="宋体"/>
          <w:color w:val="795E26"/>
          <w:kern w:val="0"/>
          <w:szCs w:val="21"/>
        </w:rPr>
        <w:t>printf</w:t>
      </w:r>
      <w:r w:rsidRPr="003E3F88">
        <w:rPr>
          <w:rFonts w:ascii="Consolas" w:eastAsia="宋体" w:hAnsi="Consolas" w:cs="宋体"/>
          <w:color w:val="000000"/>
          <w:kern w:val="0"/>
          <w:szCs w:val="21"/>
        </w:rPr>
        <w:t>(</w:t>
      </w:r>
      <w:r w:rsidRPr="003E3F88">
        <w:rPr>
          <w:rFonts w:ascii="Consolas" w:eastAsia="宋体" w:hAnsi="Consolas" w:cs="宋体"/>
          <w:color w:val="A31515"/>
          <w:kern w:val="0"/>
          <w:szCs w:val="21"/>
        </w:rPr>
        <w:t>"%lu</w:t>
      </w:r>
      <w:r w:rsidRPr="003E3F88">
        <w:rPr>
          <w:rFonts w:ascii="Consolas" w:eastAsia="宋体" w:hAnsi="Consolas" w:cs="宋体"/>
          <w:color w:val="EE0000"/>
          <w:kern w:val="0"/>
          <w:szCs w:val="21"/>
        </w:rPr>
        <w:t>\n</w:t>
      </w:r>
      <w:r w:rsidRPr="003E3F88">
        <w:rPr>
          <w:rFonts w:ascii="Consolas" w:eastAsia="宋体" w:hAnsi="Consolas" w:cs="宋体"/>
          <w:color w:val="A31515"/>
          <w:kern w:val="0"/>
          <w:szCs w:val="21"/>
        </w:rPr>
        <w:t>"</w:t>
      </w:r>
      <w:r w:rsidRPr="003E3F88">
        <w:rPr>
          <w:rFonts w:ascii="Consolas" w:eastAsia="宋体" w:hAnsi="Consolas" w:cs="宋体"/>
          <w:color w:val="000000"/>
          <w:kern w:val="0"/>
          <w:szCs w:val="21"/>
        </w:rPr>
        <w:t>,</w:t>
      </w:r>
      <w:r w:rsidRPr="003E3F88">
        <w:rPr>
          <w:rFonts w:ascii="Consolas" w:eastAsia="宋体" w:hAnsi="Consolas" w:cs="宋体"/>
          <w:color w:val="001080"/>
          <w:kern w:val="0"/>
          <w:szCs w:val="21"/>
        </w:rPr>
        <w:t>num</w:t>
      </w:r>
      <w:r w:rsidRPr="003E3F88">
        <w:rPr>
          <w:rFonts w:ascii="Consolas" w:eastAsia="宋体" w:hAnsi="Consolas" w:cs="宋体"/>
          <w:color w:val="000000"/>
          <w:kern w:val="0"/>
          <w:szCs w:val="21"/>
        </w:rPr>
        <w:t>);</w:t>
      </w:r>
    </w:p>
    <w:p w14:paraId="64AD7D6E"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p>
    <w:p w14:paraId="6EB1E4A3"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r w:rsidRPr="003E3F88">
        <w:rPr>
          <w:rFonts w:ascii="Consolas" w:eastAsia="宋体" w:hAnsi="Consolas" w:cs="宋体"/>
          <w:color w:val="795E26"/>
          <w:kern w:val="0"/>
          <w:szCs w:val="21"/>
        </w:rPr>
        <w:t>getchar</w:t>
      </w:r>
      <w:r w:rsidRPr="003E3F88">
        <w:rPr>
          <w:rFonts w:ascii="Consolas" w:eastAsia="宋体" w:hAnsi="Consolas" w:cs="宋体"/>
          <w:color w:val="000000"/>
          <w:kern w:val="0"/>
          <w:szCs w:val="21"/>
        </w:rPr>
        <w:t>();</w:t>
      </w:r>
    </w:p>
    <w:p w14:paraId="399D2ED6"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r w:rsidRPr="003E3F88">
        <w:rPr>
          <w:rFonts w:ascii="Consolas" w:eastAsia="宋体" w:hAnsi="Consolas" w:cs="宋体"/>
          <w:color w:val="AF00DB"/>
          <w:kern w:val="0"/>
          <w:szCs w:val="21"/>
        </w:rPr>
        <w:t>return</w:t>
      </w:r>
      <w:r w:rsidRPr="003E3F88">
        <w:rPr>
          <w:rFonts w:ascii="Consolas" w:eastAsia="宋体" w:hAnsi="Consolas" w:cs="宋体"/>
          <w:color w:val="000000"/>
          <w:kern w:val="0"/>
          <w:szCs w:val="21"/>
        </w:rPr>
        <w:t> </w:t>
      </w:r>
      <w:r w:rsidRPr="003E3F88">
        <w:rPr>
          <w:rFonts w:ascii="Consolas" w:eastAsia="宋体" w:hAnsi="Consolas" w:cs="宋体"/>
          <w:color w:val="098658"/>
          <w:kern w:val="0"/>
          <w:szCs w:val="21"/>
        </w:rPr>
        <w:t>0</w:t>
      </w:r>
      <w:r w:rsidRPr="003E3F88">
        <w:rPr>
          <w:rFonts w:ascii="Consolas" w:eastAsia="宋体" w:hAnsi="Consolas" w:cs="宋体"/>
          <w:color w:val="000000"/>
          <w:kern w:val="0"/>
          <w:szCs w:val="21"/>
        </w:rPr>
        <w:t>;</w:t>
      </w:r>
    </w:p>
    <w:p w14:paraId="5E1A97B0"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p>
    <w:p w14:paraId="026F176B" w14:textId="77777777" w:rsidR="003E3F88" w:rsidRDefault="003E3F88" w:rsidP="003E3F88">
      <w:pPr>
        <w:pStyle w:val="a8"/>
        <w:widowControl/>
        <w:shd w:val="clear" w:color="auto" w:fill="FFFFFF"/>
        <w:spacing w:line="285" w:lineRule="atLeast"/>
        <w:ind w:left="720" w:firstLineChars="0" w:firstLine="0"/>
        <w:jc w:val="left"/>
        <w:rPr>
          <w:rFonts w:ascii="Consolas" w:eastAsia="宋体" w:hAnsi="Consolas" w:cs="宋体"/>
          <w:color w:val="000000"/>
          <w:kern w:val="0"/>
          <w:sz w:val="24"/>
          <w:szCs w:val="24"/>
        </w:rPr>
      </w:pPr>
    </w:p>
    <w:p w14:paraId="26CA791F" w14:textId="07127D52" w:rsidR="003E3F88" w:rsidRPr="00E7680D" w:rsidRDefault="00E7680D" w:rsidP="00E7680D">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hint="eastAsia"/>
          <w:color w:val="000000"/>
          <w:kern w:val="0"/>
          <w:sz w:val="24"/>
          <w:szCs w:val="24"/>
        </w:rPr>
        <w:lastRenderedPageBreak/>
        <w:t>3</w:t>
      </w:r>
      <w:r>
        <w:rPr>
          <w:rFonts w:ascii="Consolas" w:eastAsia="宋体" w:hAnsi="Consolas" w:cs="宋体" w:hint="eastAsia"/>
          <w:color w:val="000000"/>
          <w:kern w:val="0"/>
          <w:sz w:val="24"/>
          <w:szCs w:val="24"/>
        </w:rPr>
        <w:t>）</w:t>
      </w:r>
      <w:r w:rsidRPr="00E7680D">
        <w:rPr>
          <w:rFonts w:ascii="Consolas" w:eastAsia="宋体" w:hAnsi="Consolas" w:cs="宋体" w:hint="eastAsia"/>
          <w:color w:val="000000"/>
          <w:kern w:val="0"/>
          <w:sz w:val="24"/>
          <w:szCs w:val="24"/>
        </w:rPr>
        <w:t>测试：</w:t>
      </w:r>
    </w:p>
    <w:p w14:paraId="41AA99B0" w14:textId="326E749D" w:rsidR="00E7680D" w:rsidRDefault="00E7680D" w:rsidP="00E7680D">
      <w:pPr>
        <w:pStyle w:val="a8"/>
        <w:widowControl/>
        <w:shd w:val="clear" w:color="auto" w:fill="FFFFFF"/>
        <w:spacing w:line="285" w:lineRule="atLeast"/>
        <w:ind w:left="720" w:firstLineChars="0" w:firstLine="0"/>
        <w:jc w:val="left"/>
        <w:rPr>
          <w:rFonts w:ascii="Consolas" w:eastAsia="宋体" w:hAnsi="Consolas" w:cs="宋体"/>
          <w:color w:val="000000"/>
          <w:kern w:val="0"/>
          <w:sz w:val="24"/>
          <w:szCs w:val="24"/>
        </w:rPr>
      </w:pPr>
      <w:r w:rsidRPr="00E7680D">
        <w:rPr>
          <w:rFonts w:ascii="Consolas" w:eastAsia="宋体" w:hAnsi="Consolas" w:cs="宋体"/>
          <w:noProof/>
          <w:color w:val="000000"/>
          <w:kern w:val="0"/>
          <w:sz w:val="24"/>
          <w:szCs w:val="24"/>
        </w:rPr>
        <w:drawing>
          <wp:inline distT="0" distB="0" distL="0" distR="0" wp14:anchorId="1459ECF2" wp14:editId="58E3B39D">
            <wp:extent cx="3067208" cy="144787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67208" cy="1447874"/>
                    </a:xfrm>
                    <a:prstGeom prst="rect">
                      <a:avLst/>
                    </a:prstGeom>
                  </pic:spPr>
                </pic:pic>
              </a:graphicData>
            </a:graphic>
          </wp:inline>
        </w:drawing>
      </w:r>
    </w:p>
    <w:p w14:paraId="527C7810" w14:textId="6E5961AB" w:rsidR="00E7680D" w:rsidRDefault="00E7680D" w:rsidP="00E7680D">
      <w:pPr>
        <w:widowControl/>
        <w:shd w:val="clear" w:color="auto" w:fill="FFFFFF"/>
        <w:spacing w:line="285" w:lineRule="atLeast"/>
        <w:jc w:val="left"/>
        <w:rPr>
          <w:rFonts w:ascii="Consolas" w:eastAsia="宋体" w:hAnsi="Consolas" w:cs="宋体"/>
          <w:color w:val="000000"/>
          <w:kern w:val="0"/>
          <w:sz w:val="24"/>
          <w:szCs w:val="24"/>
        </w:rPr>
      </w:pPr>
    </w:p>
    <w:p w14:paraId="7604BD67" w14:textId="2EE301FE" w:rsidR="00E7680D" w:rsidRDefault="00E7680D" w:rsidP="00E7680D">
      <w:pPr>
        <w:widowControl/>
        <w:shd w:val="clear" w:color="auto" w:fill="FFFFFF"/>
        <w:spacing w:line="285" w:lineRule="atLeast"/>
        <w:jc w:val="left"/>
        <w:rPr>
          <w:rFonts w:ascii="Consolas" w:eastAsia="宋体" w:hAnsi="Consolas" w:cs="宋体"/>
          <w:color w:val="000000"/>
          <w:kern w:val="0"/>
          <w:sz w:val="24"/>
          <w:szCs w:val="24"/>
        </w:rPr>
      </w:pPr>
    </w:p>
    <w:p w14:paraId="068CE87F" w14:textId="77777777" w:rsidR="00E7680D" w:rsidRPr="00E7680D" w:rsidRDefault="00E7680D" w:rsidP="00E7680D">
      <w:pPr>
        <w:keepNext/>
        <w:keepLines/>
        <w:spacing w:before="260" w:after="260" w:line="416" w:lineRule="auto"/>
        <w:outlineLvl w:val="1"/>
        <w:rPr>
          <w:rFonts w:ascii="Times New Roman" w:eastAsia="宋体" w:hAnsi="Times New Roman" w:cs="Times New Roman"/>
          <w:b/>
          <w:bCs/>
          <w:sz w:val="32"/>
          <w:szCs w:val="32"/>
        </w:rPr>
      </w:pPr>
      <w:r w:rsidRPr="00E7680D">
        <w:rPr>
          <w:rFonts w:ascii="Times New Roman" w:eastAsia="宋体" w:hAnsi="Times New Roman" w:cs="Times New Roman"/>
          <w:b/>
          <w:bCs/>
          <w:sz w:val="32"/>
          <w:szCs w:val="32"/>
        </w:rPr>
        <w:t>1.</w:t>
      </w:r>
      <w:r w:rsidRPr="00E7680D">
        <w:rPr>
          <w:rFonts w:ascii="Times New Roman" w:eastAsia="宋体" w:hAnsi="Times New Roman" w:cs="Times New Roman" w:hint="eastAsia"/>
          <w:b/>
          <w:bCs/>
          <w:sz w:val="32"/>
          <w:szCs w:val="32"/>
        </w:rPr>
        <w:t>3</w:t>
      </w:r>
      <w:r w:rsidRPr="00E7680D">
        <w:rPr>
          <w:rFonts w:ascii="Times New Roman" w:eastAsia="宋体" w:hAnsi="Times New Roman" w:cs="Times New Roman"/>
          <w:b/>
          <w:bCs/>
          <w:sz w:val="32"/>
          <w:szCs w:val="32"/>
        </w:rPr>
        <w:t xml:space="preserve"> </w:t>
      </w:r>
      <w:r w:rsidRPr="00E7680D">
        <w:rPr>
          <w:rFonts w:ascii="Times New Roman" w:eastAsia="宋体" w:hAnsi="宋体" w:cs="Times New Roman"/>
          <w:b/>
          <w:bCs/>
          <w:sz w:val="32"/>
          <w:szCs w:val="32"/>
        </w:rPr>
        <w:t>实验小结</w:t>
      </w:r>
    </w:p>
    <w:p w14:paraId="44BE6DFA" w14:textId="6F8DF84E" w:rsidR="00E7680D" w:rsidRDefault="00E7680D" w:rsidP="00E7680D">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ab/>
      </w:r>
      <w:r>
        <w:rPr>
          <w:rFonts w:ascii="Consolas" w:eastAsia="宋体" w:hAnsi="Consolas" w:cs="宋体" w:hint="eastAsia"/>
          <w:color w:val="000000"/>
          <w:kern w:val="0"/>
          <w:sz w:val="24"/>
          <w:szCs w:val="24"/>
        </w:rPr>
        <w:t>写杨辉三角这题时，开始自己无从下手，看到别人都用二维数组，但是自己没有学，经过思考，发现可以用两个</w:t>
      </w:r>
      <w:r>
        <w:rPr>
          <w:rFonts w:ascii="Consolas" w:eastAsia="宋体" w:hAnsi="Consolas" w:cs="宋体" w:hint="eastAsia"/>
          <w:color w:val="000000"/>
          <w:kern w:val="0"/>
          <w:sz w:val="24"/>
          <w:szCs w:val="24"/>
        </w:rPr>
        <w:t>for</w:t>
      </w:r>
      <w:r>
        <w:rPr>
          <w:rFonts w:ascii="Consolas" w:eastAsia="宋体" w:hAnsi="Consolas" w:cs="宋体" w:hint="eastAsia"/>
          <w:color w:val="000000"/>
          <w:kern w:val="0"/>
          <w:sz w:val="24"/>
          <w:szCs w:val="24"/>
        </w:rPr>
        <w:t>循环，外层循环对行进行操作，内层循环对列进行操作，最后实现了杨辉三角。</w:t>
      </w:r>
    </w:p>
    <w:p w14:paraId="347BBCED" w14:textId="5C51F0EC" w:rsidR="00E7680D" w:rsidRDefault="00E7680D"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r>
        <w:rPr>
          <w:rFonts w:ascii="Consolas" w:eastAsia="宋体" w:hAnsi="Consolas" w:cs="宋体" w:hint="eastAsia"/>
          <w:color w:val="000000"/>
          <w:kern w:val="0"/>
          <w:sz w:val="24"/>
          <w:szCs w:val="24"/>
        </w:rPr>
        <w:t>经过这次实验，我已经完全理解了循环，并且能够较好的应用。</w:t>
      </w:r>
    </w:p>
    <w:p w14:paraId="4E948120" w14:textId="322A77FA"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22497303" w14:textId="76CDEE9D"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5547E389" w14:textId="41F0EB31"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527B8A45" w14:textId="6874603E"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539D08EF" w14:textId="4A6C8D91"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417FDE39" w14:textId="617D15C9"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16B99B23" w14:textId="69813C65"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1DF6CEC0" w14:textId="20667059"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14F0BC95" w14:textId="727F6715"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1CA2915C" w14:textId="23AF2C4C"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12432A17" w14:textId="35B27CF6"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1B70C395" w14:textId="500BF947"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766703F0" w14:textId="690F04A6"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003234E4" w14:textId="2123C77A"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74A85315" w14:textId="78884AF4"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1FB07C70" w14:textId="50A289A9"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06880259" w14:textId="2ACEBDAA"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584EF87A" w14:textId="689F325D"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3E5C1604" w14:textId="6DC5776F"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4B83D150" w14:textId="1B01CACC"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2ECDBAB1" w14:textId="257FF630"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391459C4" w14:textId="5CC4953C"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7C9E0140" w14:textId="54A2E803"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08ABAD5C" w14:textId="3D2655F9"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02BD0A1A" w14:textId="2939365A"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12E6E94D" w14:textId="3F90E7D8"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625C9A4D" w14:textId="77777777" w:rsidR="00755B1B" w:rsidRPr="00755B1B" w:rsidRDefault="00755B1B" w:rsidP="00755B1B">
      <w:pPr>
        <w:keepNext/>
        <w:keepLines/>
        <w:spacing w:before="340" w:after="330" w:line="578" w:lineRule="auto"/>
        <w:jc w:val="center"/>
        <w:outlineLvl w:val="0"/>
        <w:rPr>
          <w:rFonts w:ascii="Times New Roman" w:eastAsia="黑体" w:hAnsi="Times New Roman" w:cs="Times New Roman"/>
          <w:b/>
          <w:bCs/>
          <w:kern w:val="0"/>
          <w:sz w:val="36"/>
          <w:szCs w:val="36"/>
        </w:rPr>
      </w:pPr>
      <w:bookmarkStart w:id="2" w:name="_Hlk22323246"/>
      <w:bookmarkStart w:id="3" w:name="_Hlk20662844"/>
      <w:bookmarkEnd w:id="2"/>
      <w:r w:rsidRPr="00755B1B">
        <w:rPr>
          <w:rFonts w:ascii="Times New Roman" w:eastAsia="黑体" w:hAnsi="Times New Roman" w:cs="Times New Roman"/>
          <w:b/>
          <w:bCs/>
          <w:kern w:val="0"/>
          <w:sz w:val="36"/>
          <w:szCs w:val="36"/>
        </w:rPr>
        <w:lastRenderedPageBreak/>
        <w:t xml:space="preserve">3  </w:t>
      </w:r>
      <w:bookmarkStart w:id="4" w:name="_Toc223233064"/>
      <w:bookmarkStart w:id="5" w:name="_Toc223229246"/>
      <w:r w:rsidRPr="00755B1B">
        <w:rPr>
          <w:rFonts w:ascii="Times New Roman" w:eastAsia="黑体" w:hAnsi="Times New Roman" w:cs="Times New Roman" w:hint="eastAsia"/>
          <w:b/>
          <w:bCs/>
          <w:kern w:val="0"/>
          <w:sz w:val="36"/>
          <w:szCs w:val="36"/>
        </w:rPr>
        <w:t>函数与程序结构</w:t>
      </w:r>
      <w:r w:rsidRPr="00755B1B">
        <w:rPr>
          <w:rFonts w:ascii="Times New Roman" w:eastAsia="黑体" w:hAnsi="Times New Roman" w:cs="Times New Roman"/>
          <w:b/>
          <w:bCs/>
          <w:kern w:val="0"/>
          <w:sz w:val="36"/>
          <w:szCs w:val="36"/>
        </w:rPr>
        <w:t>实验</w:t>
      </w:r>
    </w:p>
    <w:p w14:paraId="1598670C" w14:textId="77777777" w:rsidR="00755B1B" w:rsidRPr="00755B1B" w:rsidRDefault="00755B1B" w:rsidP="00755B1B">
      <w:pPr>
        <w:keepNext/>
        <w:keepLines/>
        <w:spacing w:beforeLines="50" w:before="156" w:afterLines="50" w:after="156" w:line="416" w:lineRule="auto"/>
        <w:outlineLvl w:val="1"/>
        <w:rPr>
          <w:rFonts w:ascii="Times New Roman" w:eastAsia="黑体" w:hAnsi="Times New Roman" w:cs="Times New Roman"/>
          <w:bCs/>
          <w:sz w:val="28"/>
          <w:szCs w:val="28"/>
        </w:rPr>
      </w:pPr>
      <w:bookmarkStart w:id="6" w:name="_Hlk20663249"/>
      <w:bookmarkEnd w:id="3"/>
      <w:r w:rsidRPr="00755B1B">
        <w:rPr>
          <w:rFonts w:ascii="Times New Roman" w:eastAsia="黑体" w:hAnsi="Times New Roman" w:cs="Times New Roman"/>
          <w:b/>
          <w:bCs/>
          <w:sz w:val="28"/>
          <w:szCs w:val="28"/>
        </w:rPr>
        <w:t xml:space="preserve">3.1 </w:t>
      </w:r>
      <w:r w:rsidRPr="00755B1B">
        <w:rPr>
          <w:rFonts w:ascii="Times New Roman" w:eastAsia="黑体" w:hAnsi="Times New Roman" w:cs="Times New Roman"/>
          <w:b/>
          <w:bCs/>
          <w:sz w:val="28"/>
          <w:szCs w:val="28"/>
        </w:rPr>
        <w:t>实验目的</w:t>
      </w:r>
      <w:bookmarkEnd w:id="4"/>
      <w:bookmarkEnd w:id="5"/>
      <w:bookmarkEnd w:id="6"/>
      <w:r w:rsidRPr="00755B1B">
        <w:rPr>
          <w:rFonts w:ascii="Times New Roman" w:eastAsia="黑体" w:hAnsi="Times New Roman" w:cs="Times New Roman"/>
          <w:b/>
          <w:bCs/>
          <w:sz w:val="28"/>
          <w:szCs w:val="28"/>
        </w:rPr>
        <w:t xml:space="preserve"> </w:t>
      </w:r>
    </w:p>
    <w:p w14:paraId="12B6007E" w14:textId="77777777" w:rsidR="00755B1B" w:rsidRPr="00755B1B" w:rsidRDefault="00755B1B" w:rsidP="00755B1B">
      <w:pPr>
        <w:spacing w:line="360" w:lineRule="auto"/>
        <w:rPr>
          <w:rFonts w:ascii="宋体" w:eastAsia="宋体" w:hAnsi="宋体" w:cs="Times New Roman"/>
          <w:sz w:val="24"/>
          <w:szCs w:val="24"/>
        </w:rPr>
      </w:pPr>
      <w:bookmarkStart w:id="7" w:name="_Toc223233065"/>
      <w:bookmarkStart w:id="8" w:name="_Toc223229247"/>
      <w:r w:rsidRPr="00755B1B">
        <w:rPr>
          <w:rFonts w:ascii="宋体" w:eastAsia="宋体" w:hAnsi="宋体" w:cs="Times New Roman"/>
          <w:sz w:val="24"/>
          <w:szCs w:val="24"/>
        </w:rPr>
        <w:t>（1）熟悉和掌握函数的定义、声明；函数调用与参数传递方法；以及函数返回值类型的定义和返回值使用。</w:t>
      </w:r>
    </w:p>
    <w:p w14:paraId="6B3DA009" w14:textId="77777777" w:rsidR="00755B1B" w:rsidRPr="00755B1B" w:rsidRDefault="00755B1B" w:rsidP="00755B1B">
      <w:pPr>
        <w:spacing w:line="360" w:lineRule="auto"/>
        <w:rPr>
          <w:rFonts w:ascii="宋体" w:eastAsia="宋体" w:hAnsi="宋体" w:cs="Times New Roman"/>
          <w:sz w:val="24"/>
          <w:szCs w:val="24"/>
        </w:rPr>
      </w:pPr>
      <w:r w:rsidRPr="00755B1B">
        <w:rPr>
          <w:rFonts w:ascii="宋体" w:eastAsia="宋体" w:hAnsi="宋体" w:cs="Times New Roman"/>
          <w:sz w:val="24"/>
          <w:szCs w:val="24"/>
        </w:rPr>
        <w:t>（2）熟悉和掌握不同存储类型变量的使用。</w:t>
      </w:r>
    </w:p>
    <w:p w14:paraId="3631774D" w14:textId="77777777" w:rsidR="00755B1B" w:rsidRPr="00755B1B" w:rsidRDefault="00755B1B" w:rsidP="00755B1B">
      <w:pPr>
        <w:spacing w:line="360" w:lineRule="auto"/>
        <w:rPr>
          <w:rFonts w:ascii="宋体" w:eastAsia="宋体" w:hAnsi="宋体" w:cs="Times New Roman"/>
          <w:sz w:val="24"/>
          <w:szCs w:val="24"/>
        </w:rPr>
      </w:pPr>
      <w:r w:rsidRPr="00755B1B">
        <w:rPr>
          <w:rFonts w:ascii="宋体" w:eastAsia="宋体" w:hAnsi="宋体" w:cs="Times New Roman"/>
          <w:sz w:val="24"/>
          <w:szCs w:val="24"/>
        </w:rPr>
        <w:t>（3）熟悉多文件编译技术。</w:t>
      </w:r>
    </w:p>
    <w:p w14:paraId="22BA8C88" w14:textId="77777777" w:rsidR="00755B1B" w:rsidRPr="00755B1B" w:rsidRDefault="00755B1B" w:rsidP="00755B1B">
      <w:pPr>
        <w:keepNext/>
        <w:keepLines/>
        <w:spacing w:beforeLines="50" w:before="156" w:afterLines="50" w:after="156" w:line="416" w:lineRule="auto"/>
        <w:outlineLvl w:val="1"/>
        <w:rPr>
          <w:rFonts w:ascii="Times New Roman" w:eastAsia="黑体" w:hAnsi="Times New Roman" w:cs="Times New Roman"/>
          <w:b/>
          <w:bCs/>
          <w:sz w:val="28"/>
          <w:szCs w:val="28"/>
        </w:rPr>
      </w:pPr>
      <w:r w:rsidRPr="00755B1B">
        <w:rPr>
          <w:rFonts w:ascii="Times New Roman" w:eastAsia="黑体" w:hAnsi="Times New Roman" w:cs="Times New Roman"/>
          <w:b/>
          <w:bCs/>
          <w:sz w:val="28"/>
          <w:szCs w:val="28"/>
        </w:rPr>
        <w:t>3</w:t>
      </w:r>
      <w:r w:rsidRPr="00755B1B">
        <w:rPr>
          <w:rFonts w:ascii="Times New Roman" w:eastAsia="宋体" w:hAnsi="Times New Roman" w:cs="Times New Roman"/>
          <w:b/>
          <w:bCs/>
          <w:sz w:val="28"/>
          <w:szCs w:val="28"/>
        </w:rPr>
        <w:t xml:space="preserve">.2 </w:t>
      </w:r>
      <w:r w:rsidRPr="00755B1B">
        <w:rPr>
          <w:rFonts w:ascii="黑体" w:eastAsia="黑体" w:hAnsi="黑体" w:cs="Times New Roman"/>
          <w:b/>
          <w:bCs/>
          <w:sz w:val="28"/>
          <w:szCs w:val="28"/>
        </w:rPr>
        <w:t>实验内容</w:t>
      </w:r>
      <w:bookmarkStart w:id="9" w:name="_Toc223233066"/>
      <w:bookmarkStart w:id="10" w:name="_Toc223229248"/>
      <w:bookmarkEnd w:id="7"/>
      <w:bookmarkEnd w:id="8"/>
    </w:p>
    <w:p w14:paraId="69AE02CA" w14:textId="77777777" w:rsidR="00755B1B" w:rsidRPr="00755B1B" w:rsidRDefault="00755B1B" w:rsidP="00755B1B">
      <w:pPr>
        <w:keepNext/>
        <w:keepLines/>
        <w:spacing w:before="260" w:after="260" w:line="416" w:lineRule="auto"/>
        <w:outlineLvl w:val="2"/>
        <w:rPr>
          <w:rFonts w:ascii="Times New Roman" w:eastAsia="宋体" w:hAnsi="Times New Roman" w:cs="Times New Roman"/>
          <w:b/>
          <w:bCs/>
          <w:color w:val="FF0000"/>
          <w:sz w:val="24"/>
          <w:szCs w:val="24"/>
        </w:rPr>
      </w:pPr>
      <w:r w:rsidRPr="00755B1B">
        <w:rPr>
          <w:rFonts w:ascii="Times New Roman" w:eastAsia="宋体" w:hAnsi="Times New Roman" w:cs="Times New Roman"/>
          <w:b/>
          <w:bCs/>
          <w:sz w:val="24"/>
          <w:szCs w:val="24"/>
        </w:rPr>
        <w:t xml:space="preserve">3.2.1  </w:t>
      </w:r>
      <w:r w:rsidRPr="00755B1B">
        <w:rPr>
          <w:rFonts w:ascii="Times New Roman" w:eastAsia="宋体" w:hAnsi="宋体" w:cs="Times New Roman"/>
          <w:b/>
          <w:bCs/>
          <w:sz w:val="24"/>
          <w:szCs w:val="24"/>
        </w:rPr>
        <w:t>源程序改错</w:t>
      </w:r>
      <w:bookmarkEnd w:id="9"/>
      <w:bookmarkEnd w:id="10"/>
      <w:r w:rsidRPr="00755B1B">
        <w:rPr>
          <w:rFonts w:ascii="Times New Roman" w:eastAsia="宋体" w:hAnsi="Times New Roman" w:cs="Times New Roman"/>
          <w:b/>
          <w:bCs/>
          <w:sz w:val="24"/>
          <w:szCs w:val="24"/>
        </w:rPr>
        <w:t xml:space="preserve"> </w:t>
      </w:r>
    </w:p>
    <w:p w14:paraId="53ADE0DD" w14:textId="77777777" w:rsidR="00755B1B" w:rsidRPr="00755B1B" w:rsidRDefault="00755B1B" w:rsidP="00755B1B">
      <w:pPr>
        <w:spacing w:line="360" w:lineRule="auto"/>
        <w:rPr>
          <w:rFonts w:ascii="Times New Roman" w:eastAsia="宋体" w:hAnsi="Times New Roman" w:cs="Times New Roman"/>
          <w:sz w:val="24"/>
          <w:szCs w:val="24"/>
        </w:rPr>
      </w:pPr>
      <w:r w:rsidRPr="00755B1B">
        <w:rPr>
          <w:rFonts w:ascii="Times New Roman" w:eastAsia="宋体" w:hAnsi="Times New Roman" w:cs="Times New Roman"/>
          <w:sz w:val="24"/>
          <w:szCs w:val="24"/>
        </w:rPr>
        <w:t>下面是计算</w:t>
      </w:r>
      <w:r w:rsidRPr="00755B1B">
        <w:rPr>
          <w:rFonts w:ascii="Times New Roman" w:eastAsia="宋体" w:hAnsi="Times New Roman" w:cs="Times New Roman"/>
          <w:sz w:val="24"/>
          <w:szCs w:val="24"/>
        </w:rPr>
        <w:t>s=1!+2!+3!+…+n!</w:t>
      </w:r>
      <w:r w:rsidRPr="00755B1B">
        <w:rPr>
          <w:rFonts w:ascii="Times New Roman" w:eastAsia="宋体" w:hAnsi="Times New Roman" w:cs="Times New Roman"/>
          <w:sz w:val="24"/>
          <w:szCs w:val="24"/>
        </w:rPr>
        <w:t>的源程序，在这个源程序中存在若干语法和逻辑错误。要求在计算机上对这个例子程序进行调试修改，使之能够正确完成指定任务。</w:t>
      </w:r>
    </w:p>
    <w:p w14:paraId="50986430" w14:textId="4CEE6211" w:rsidR="00755B1B" w:rsidRPr="00755B1B" w:rsidRDefault="00755B1B" w:rsidP="00755B1B">
      <w:pPr>
        <w:autoSpaceDE w:val="0"/>
        <w:autoSpaceDN w:val="0"/>
        <w:adjustRightInd w:val="0"/>
        <w:spacing w:line="300" w:lineRule="auto"/>
        <w:jc w:val="left"/>
        <w:rPr>
          <w:rFonts w:ascii="Times New Roman" w:eastAsia="宋体" w:hAnsi="Times New Roman" w:cs="Times New Roman"/>
          <w:sz w:val="24"/>
          <w:szCs w:val="24"/>
        </w:rPr>
      </w:pPr>
      <w:r w:rsidRPr="00755B1B">
        <w:rPr>
          <w:rFonts w:ascii="Times New Roman" w:eastAsia="宋体" w:hAnsi="Times New Roman" w:cs="Times New Roman"/>
          <w:sz w:val="24"/>
          <w:szCs w:val="24"/>
        </w:rPr>
        <w:t xml:space="preserve">1    #include </w:t>
      </w:r>
      <w:r>
        <w:rPr>
          <w:rFonts w:ascii="Times New Roman" w:eastAsia="宋体" w:hAnsi="Times New Roman" w:cs="Times New Roman" w:hint="eastAsia"/>
          <w:sz w:val="24"/>
          <w:szCs w:val="24"/>
        </w:rPr>
        <w:t>&lt;</w:t>
      </w:r>
      <w:r w:rsidRPr="00755B1B">
        <w:rPr>
          <w:rFonts w:ascii="Times New Roman" w:eastAsia="宋体" w:hAnsi="Times New Roman" w:cs="Times New Roman"/>
          <w:sz w:val="24"/>
          <w:szCs w:val="24"/>
        </w:rPr>
        <w:t>stdio.h</w:t>
      </w:r>
      <w:r>
        <w:rPr>
          <w:rFonts w:ascii="Times New Roman" w:eastAsia="宋体" w:hAnsi="Times New Roman" w:cs="Times New Roman"/>
          <w:sz w:val="24"/>
          <w:szCs w:val="24"/>
        </w:rPr>
        <w:t>&gt;</w:t>
      </w:r>
    </w:p>
    <w:p w14:paraId="0148607B" w14:textId="785B5058" w:rsidR="00755B1B" w:rsidRPr="00755B1B" w:rsidRDefault="00755B1B" w:rsidP="00755B1B">
      <w:pPr>
        <w:autoSpaceDE w:val="0"/>
        <w:autoSpaceDN w:val="0"/>
        <w:adjustRightInd w:val="0"/>
        <w:spacing w:line="300" w:lineRule="auto"/>
        <w:jc w:val="left"/>
        <w:rPr>
          <w:rFonts w:ascii="Times New Roman" w:eastAsia="宋体" w:hAnsi="Times New Roman" w:cs="Times New Roman"/>
          <w:sz w:val="24"/>
          <w:szCs w:val="24"/>
        </w:rPr>
      </w:pPr>
      <w:r w:rsidRPr="00755B1B">
        <w:rPr>
          <w:rFonts w:ascii="Times New Roman" w:eastAsia="宋体" w:hAnsi="Times New Roman" w:cs="Times New Roman"/>
          <w:sz w:val="24"/>
          <w:szCs w:val="24"/>
        </w:rPr>
        <w:t xml:space="preserve">2    </w:t>
      </w:r>
      <w:r w:rsidR="002953A4">
        <w:rPr>
          <w:rFonts w:ascii="Times New Roman" w:eastAsia="宋体" w:hAnsi="Times New Roman" w:cs="Times New Roman" w:hint="eastAsia"/>
          <w:sz w:val="24"/>
          <w:szCs w:val="24"/>
        </w:rPr>
        <w:t>int</w:t>
      </w:r>
      <w:r w:rsidRPr="00755B1B">
        <w:rPr>
          <w:rFonts w:ascii="Times New Roman" w:eastAsia="宋体" w:hAnsi="Times New Roman" w:cs="Times New Roman"/>
          <w:sz w:val="24"/>
          <w:szCs w:val="24"/>
        </w:rPr>
        <w:t xml:space="preserve"> mai</w:t>
      </w:r>
      <w:r>
        <w:rPr>
          <w:rFonts w:ascii="Times New Roman" w:eastAsia="宋体" w:hAnsi="Times New Roman" w:cs="Times New Roman"/>
          <w:sz w:val="24"/>
          <w:szCs w:val="24"/>
        </w:rPr>
        <w:t>n</w:t>
      </w:r>
      <w:r w:rsidRPr="00755B1B">
        <w:rPr>
          <w:rFonts w:ascii="Times New Roman" w:eastAsia="宋体" w:hAnsi="Times New Roman" w:cs="Times New Roman"/>
          <w:sz w:val="24"/>
          <w:szCs w:val="24"/>
        </w:rPr>
        <w:t>(void)</w:t>
      </w:r>
    </w:p>
    <w:p w14:paraId="50A9F665" w14:textId="77777777" w:rsidR="00755B1B" w:rsidRPr="00755B1B" w:rsidRDefault="00755B1B" w:rsidP="00755B1B">
      <w:pPr>
        <w:autoSpaceDE w:val="0"/>
        <w:autoSpaceDN w:val="0"/>
        <w:adjustRightInd w:val="0"/>
        <w:spacing w:line="300" w:lineRule="auto"/>
        <w:jc w:val="left"/>
        <w:rPr>
          <w:rFonts w:ascii="Times New Roman" w:eastAsia="宋体" w:hAnsi="Times New Roman" w:cs="Times New Roman"/>
          <w:sz w:val="24"/>
          <w:szCs w:val="24"/>
        </w:rPr>
      </w:pPr>
      <w:r w:rsidRPr="00755B1B">
        <w:rPr>
          <w:rFonts w:ascii="Times New Roman" w:eastAsia="宋体" w:hAnsi="Times New Roman" w:cs="Times New Roman"/>
          <w:sz w:val="24"/>
          <w:szCs w:val="24"/>
        </w:rPr>
        <w:t>3    {</w:t>
      </w:r>
    </w:p>
    <w:p w14:paraId="235E64E0" w14:textId="77777777" w:rsidR="00755B1B" w:rsidRPr="00755B1B" w:rsidRDefault="00755B1B" w:rsidP="00755B1B">
      <w:pPr>
        <w:autoSpaceDE w:val="0"/>
        <w:autoSpaceDN w:val="0"/>
        <w:adjustRightInd w:val="0"/>
        <w:spacing w:line="300" w:lineRule="auto"/>
        <w:jc w:val="left"/>
        <w:rPr>
          <w:rFonts w:ascii="Times New Roman" w:eastAsia="宋体" w:hAnsi="Times New Roman" w:cs="Times New Roman"/>
          <w:sz w:val="24"/>
          <w:szCs w:val="24"/>
        </w:rPr>
      </w:pPr>
      <w:r w:rsidRPr="00755B1B">
        <w:rPr>
          <w:rFonts w:ascii="Times New Roman" w:eastAsia="宋体" w:hAnsi="Times New Roman" w:cs="Times New Roman"/>
          <w:sz w:val="24"/>
          <w:szCs w:val="24"/>
        </w:rPr>
        <w:t>4        int k;</w:t>
      </w:r>
    </w:p>
    <w:p w14:paraId="77509EB1" w14:textId="421B1C89" w:rsidR="00755B1B" w:rsidRPr="00755B1B" w:rsidRDefault="00755B1B" w:rsidP="00755B1B">
      <w:pPr>
        <w:autoSpaceDE w:val="0"/>
        <w:autoSpaceDN w:val="0"/>
        <w:adjustRightInd w:val="0"/>
        <w:spacing w:line="300" w:lineRule="auto"/>
        <w:jc w:val="left"/>
        <w:rPr>
          <w:rFonts w:ascii="Times New Roman" w:eastAsia="宋体" w:hAnsi="Times New Roman" w:cs="Times New Roman"/>
          <w:sz w:val="24"/>
          <w:szCs w:val="24"/>
        </w:rPr>
      </w:pPr>
      <w:r w:rsidRPr="00755B1B">
        <w:rPr>
          <w:rFonts w:ascii="Times New Roman" w:eastAsia="宋体" w:hAnsi="Times New Roman" w:cs="Times New Roman"/>
          <w:sz w:val="24"/>
          <w:szCs w:val="24"/>
        </w:rPr>
        <w:t>5        for(k=1;k&lt;</w:t>
      </w:r>
      <w:r w:rsidR="00B80154">
        <w:rPr>
          <w:rFonts w:ascii="Times New Roman" w:eastAsia="宋体" w:hAnsi="Times New Roman" w:cs="Times New Roman" w:hint="eastAsia"/>
          <w:sz w:val="24"/>
          <w:szCs w:val="24"/>
        </w:rPr>
        <w:t>=</w:t>
      </w:r>
      <w:r w:rsidR="00B80154">
        <w:rPr>
          <w:rFonts w:ascii="Times New Roman" w:eastAsia="宋体" w:hAnsi="Times New Roman" w:cs="Times New Roman"/>
          <w:sz w:val="24"/>
          <w:szCs w:val="24"/>
        </w:rPr>
        <w:t>20</w:t>
      </w:r>
      <w:r w:rsidRPr="00755B1B">
        <w:rPr>
          <w:rFonts w:ascii="Times New Roman" w:eastAsia="宋体" w:hAnsi="Times New Roman" w:cs="Times New Roman"/>
          <w:sz w:val="24"/>
          <w:szCs w:val="24"/>
        </w:rPr>
        <w:t>;k++)</w:t>
      </w:r>
    </w:p>
    <w:p w14:paraId="6AE4EAC7" w14:textId="6226274B" w:rsidR="00755B1B" w:rsidRDefault="00755B1B" w:rsidP="00755B1B">
      <w:pPr>
        <w:autoSpaceDE w:val="0"/>
        <w:autoSpaceDN w:val="0"/>
        <w:adjustRightInd w:val="0"/>
        <w:spacing w:line="300" w:lineRule="auto"/>
        <w:jc w:val="left"/>
        <w:rPr>
          <w:rFonts w:ascii="Times New Roman" w:eastAsia="宋体" w:hAnsi="Times New Roman" w:cs="Times New Roman"/>
          <w:sz w:val="24"/>
          <w:szCs w:val="24"/>
        </w:rPr>
      </w:pPr>
      <w:r w:rsidRPr="00755B1B">
        <w:rPr>
          <w:rFonts w:ascii="Times New Roman" w:eastAsia="宋体" w:hAnsi="Times New Roman" w:cs="Times New Roman"/>
          <w:sz w:val="24"/>
          <w:szCs w:val="24"/>
        </w:rPr>
        <w:t>6             printf("k=%d\tthe sum is %ld\n",k,sum_fac(k));</w:t>
      </w:r>
    </w:p>
    <w:p w14:paraId="6CBE54AA" w14:textId="1E2B0E49" w:rsidR="002953A4" w:rsidRPr="00755B1B" w:rsidRDefault="002953A4" w:rsidP="00755B1B">
      <w:pPr>
        <w:autoSpaceDE w:val="0"/>
        <w:autoSpaceDN w:val="0"/>
        <w:adjustRightInd w:val="0"/>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7</w:t>
      </w:r>
      <w:r>
        <w:rPr>
          <w:rFonts w:ascii="Times New Roman" w:eastAsia="宋体" w:hAnsi="Times New Roman" w:cs="Times New Roman"/>
          <w:sz w:val="24"/>
          <w:szCs w:val="24"/>
        </w:rPr>
        <w:tab/>
      </w:r>
      <w:r>
        <w:rPr>
          <w:rFonts w:ascii="Times New Roman" w:eastAsia="宋体" w:hAnsi="Times New Roman" w:cs="Times New Roman"/>
          <w:sz w:val="24"/>
          <w:szCs w:val="24"/>
        </w:rPr>
        <w:tab/>
        <w:t xml:space="preserve">  return 0;</w:t>
      </w:r>
    </w:p>
    <w:p w14:paraId="6B0FC582" w14:textId="5FD480AB" w:rsidR="00755B1B" w:rsidRPr="00755B1B" w:rsidRDefault="002953A4" w:rsidP="00755B1B">
      <w:pPr>
        <w:autoSpaceDE w:val="0"/>
        <w:autoSpaceDN w:val="0"/>
        <w:adjustRightInd w:val="0"/>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8</w:t>
      </w:r>
      <w:r w:rsidR="00755B1B" w:rsidRPr="00755B1B">
        <w:rPr>
          <w:rFonts w:ascii="Times New Roman" w:eastAsia="宋体" w:hAnsi="Times New Roman" w:cs="Times New Roman"/>
          <w:sz w:val="24"/>
          <w:szCs w:val="24"/>
        </w:rPr>
        <w:t xml:space="preserve">    }</w:t>
      </w:r>
    </w:p>
    <w:p w14:paraId="5718F7BF" w14:textId="52F7F04F" w:rsidR="00755B1B" w:rsidRPr="00755B1B" w:rsidRDefault="002953A4" w:rsidP="00755B1B">
      <w:pPr>
        <w:autoSpaceDE w:val="0"/>
        <w:autoSpaceDN w:val="0"/>
        <w:adjustRightInd w:val="0"/>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9</w:t>
      </w:r>
      <w:r w:rsidR="00755B1B" w:rsidRPr="00755B1B">
        <w:rPr>
          <w:rFonts w:ascii="Times New Roman" w:eastAsia="宋体" w:hAnsi="Times New Roman" w:cs="Times New Roman"/>
          <w:sz w:val="24"/>
          <w:szCs w:val="24"/>
        </w:rPr>
        <w:t xml:space="preserve">    long sum_fac(int n)</w:t>
      </w:r>
    </w:p>
    <w:p w14:paraId="73E54D66" w14:textId="0D27B1EB" w:rsidR="00755B1B" w:rsidRPr="00755B1B" w:rsidRDefault="002953A4" w:rsidP="00755B1B">
      <w:pPr>
        <w:autoSpaceDE w:val="0"/>
        <w:autoSpaceDN w:val="0"/>
        <w:adjustRightInd w:val="0"/>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10</w:t>
      </w:r>
      <w:r w:rsidR="00755B1B" w:rsidRPr="00755B1B">
        <w:rPr>
          <w:rFonts w:ascii="Times New Roman" w:eastAsia="宋体" w:hAnsi="Times New Roman" w:cs="Times New Roman"/>
          <w:sz w:val="24"/>
          <w:szCs w:val="24"/>
        </w:rPr>
        <w:t xml:space="preserve">    {</w:t>
      </w:r>
    </w:p>
    <w:p w14:paraId="3ED73B4A" w14:textId="48173DCA" w:rsidR="00755B1B" w:rsidRPr="00755B1B" w:rsidRDefault="00755B1B" w:rsidP="00755B1B">
      <w:pPr>
        <w:autoSpaceDE w:val="0"/>
        <w:autoSpaceDN w:val="0"/>
        <w:adjustRightInd w:val="0"/>
        <w:spacing w:line="300" w:lineRule="auto"/>
        <w:jc w:val="left"/>
        <w:rPr>
          <w:rFonts w:ascii="Times New Roman" w:eastAsia="宋体" w:hAnsi="Times New Roman" w:cs="Times New Roman"/>
          <w:sz w:val="24"/>
          <w:szCs w:val="24"/>
        </w:rPr>
      </w:pPr>
      <w:r w:rsidRPr="00755B1B">
        <w:rPr>
          <w:rFonts w:ascii="Times New Roman" w:eastAsia="宋体" w:hAnsi="Times New Roman" w:cs="Times New Roman"/>
          <w:sz w:val="24"/>
          <w:szCs w:val="24"/>
        </w:rPr>
        <w:t>1</w:t>
      </w:r>
      <w:r w:rsidR="002953A4">
        <w:rPr>
          <w:rFonts w:ascii="Times New Roman" w:eastAsia="宋体" w:hAnsi="Times New Roman" w:cs="Times New Roman"/>
          <w:sz w:val="24"/>
          <w:szCs w:val="24"/>
        </w:rPr>
        <w:t>1</w:t>
      </w:r>
      <w:r w:rsidRPr="00755B1B">
        <w:rPr>
          <w:rFonts w:ascii="Times New Roman" w:eastAsia="宋体" w:hAnsi="Times New Roman" w:cs="Times New Roman"/>
          <w:sz w:val="24"/>
          <w:szCs w:val="24"/>
        </w:rPr>
        <w:t xml:space="preserve">        long s=0;</w:t>
      </w:r>
    </w:p>
    <w:p w14:paraId="620A5BD3" w14:textId="26BE1794" w:rsidR="00755B1B" w:rsidRPr="00755B1B" w:rsidRDefault="00755B1B" w:rsidP="00755B1B">
      <w:pPr>
        <w:autoSpaceDE w:val="0"/>
        <w:autoSpaceDN w:val="0"/>
        <w:adjustRightInd w:val="0"/>
        <w:spacing w:line="300" w:lineRule="auto"/>
        <w:jc w:val="left"/>
        <w:rPr>
          <w:rFonts w:ascii="Times New Roman" w:eastAsia="宋体" w:hAnsi="Times New Roman" w:cs="Times New Roman"/>
          <w:sz w:val="24"/>
          <w:szCs w:val="24"/>
        </w:rPr>
      </w:pPr>
      <w:r w:rsidRPr="00755B1B">
        <w:rPr>
          <w:rFonts w:ascii="Times New Roman" w:eastAsia="宋体" w:hAnsi="Times New Roman" w:cs="Times New Roman"/>
          <w:sz w:val="24"/>
          <w:szCs w:val="24"/>
        </w:rPr>
        <w:t>1</w:t>
      </w:r>
      <w:r w:rsidR="002953A4">
        <w:rPr>
          <w:rFonts w:ascii="Times New Roman" w:eastAsia="宋体" w:hAnsi="Times New Roman" w:cs="Times New Roman"/>
          <w:sz w:val="24"/>
          <w:szCs w:val="24"/>
        </w:rPr>
        <w:t>2</w:t>
      </w:r>
      <w:r w:rsidRPr="00755B1B">
        <w:rPr>
          <w:rFonts w:ascii="Times New Roman" w:eastAsia="宋体" w:hAnsi="Times New Roman" w:cs="Times New Roman"/>
          <w:sz w:val="24"/>
          <w:szCs w:val="24"/>
        </w:rPr>
        <w:t xml:space="preserve">        int i;</w:t>
      </w:r>
    </w:p>
    <w:p w14:paraId="4271949B" w14:textId="116B30CA" w:rsidR="00755B1B" w:rsidRPr="00755B1B" w:rsidRDefault="00755B1B" w:rsidP="00755B1B">
      <w:pPr>
        <w:autoSpaceDE w:val="0"/>
        <w:autoSpaceDN w:val="0"/>
        <w:adjustRightInd w:val="0"/>
        <w:spacing w:line="300" w:lineRule="auto"/>
        <w:jc w:val="left"/>
        <w:rPr>
          <w:rFonts w:ascii="Times New Roman" w:eastAsia="宋体" w:hAnsi="Times New Roman" w:cs="Times New Roman"/>
          <w:sz w:val="24"/>
          <w:szCs w:val="24"/>
        </w:rPr>
      </w:pPr>
      <w:r w:rsidRPr="00755B1B">
        <w:rPr>
          <w:rFonts w:ascii="Times New Roman" w:eastAsia="宋体" w:hAnsi="Times New Roman" w:cs="Times New Roman"/>
          <w:sz w:val="24"/>
          <w:szCs w:val="24"/>
        </w:rPr>
        <w:t>1</w:t>
      </w:r>
      <w:r w:rsidR="002953A4">
        <w:rPr>
          <w:rFonts w:ascii="Times New Roman" w:eastAsia="宋体" w:hAnsi="Times New Roman" w:cs="Times New Roman"/>
          <w:sz w:val="24"/>
          <w:szCs w:val="24"/>
        </w:rPr>
        <w:t>3</w:t>
      </w:r>
      <w:r w:rsidRPr="00755B1B">
        <w:rPr>
          <w:rFonts w:ascii="Times New Roman" w:eastAsia="宋体" w:hAnsi="Times New Roman" w:cs="Times New Roman"/>
          <w:sz w:val="24"/>
          <w:szCs w:val="24"/>
        </w:rPr>
        <w:t xml:space="preserve">        long fac;</w:t>
      </w:r>
    </w:p>
    <w:p w14:paraId="1A5EC7D1" w14:textId="7D548D82" w:rsidR="00755B1B" w:rsidRPr="00755B1B" w:rsidRDefault="00755B1B" w:rsidP="00755B1B">
      <w:pPr>
        <w:autoSpaceDE w:val="0"/>
        <w:autoSpaceDN w:val="0"/>
        <w:adjustRightInd w:val="0"/>
        <w:spacing w:line="300" w:lineRule="auto"/>
        <w:jc w:val="left"/>
        <w:rPr>
          <w:rFonts w:ascii="Times New Roman" w:eastAsia="宋体" w:hAnsi="Times New Roman" w:cs="Times New Roman"/>
          <w:sz w:val="24"/>
          <w:szCs w:val="24"/>
        </w:rPr>
      </w:pPr>
      <w:r w:rsidRPr="00755B1B">
        <w:rPr>
          <w:rFonts w:ascii="Times New Roman" w:eastAsia="宋体" w:hAnsi="Times New Roman" w:cs="Times New Roman"/>
          <w:sz w:val="24"/>
          <w:szCs w:val="24"/>
        </w:rPr>
        <w:t>1</w:t>
      </w:r>
      <w:r w:rsidR="002953A4">
        <w:rPr>
          <w:rFonts w:ascii="Times New Roman" w:eastAsia="宋体" w:hAnsi="Times New Roman" w:cs="Times New Roman"/>
          <w:sz w:val="24"/>
          <w:szCs w:val="24"/>
        </w:rPr>
        <w:t>4</w:t>
      </w:r>
      <w:r w:rsidRPr="00755B1B">
        <w:rPr>
          <w:rFonts w:ascii="Times New Roman" w:eastAsia="宋体" w:hAnsi="Times New Roman" w:cs="Times New Roman"/>
          <w:sz w:val="24"/>
          <w:szCs w:val="24"/>
        </w:rPr>
        <w:t xml:space="preserve">        for(i=1;i&lt;=n;i++)</w:t>
      </w:r>
    </w:p>
    <w:p w14:paraId="412457AB" w14:textId="4EC19078" w:rsidR="00755B1B" w:rsidRPr="00755B1B" w:rsidRDefault="00755B1B" w:rsidP="00755B1B">
      <w:pPr>
        <w:autoSpaceDE w:val="0"/>
        <w:autoSpaceDN w:val="0"/>
        <w:adjustRightInd w:val="0"/>
        <w:spacing w:line="300" w:lineRule="auto"/>
        <w:jc w:val="left"/>
        <w:rPr>
          <w:rFonts w:ascii="Times New Roman" w:eastAsia="宋体" w:hAnsi="Times New Roman" w:cs="Times New Roman"/>
          <w:sz w:val="24"/>
          <w:szCs w:val="24"/>
        </w:rPr>
      </w:pPr>
      <w:r w:rsidRPr="00755B1B">
        <w:rPr>
          <w:rFonts w:ascii="Times New Roman" w:eastAsia="宋体" w:hAnsi="Times New Roman" w:cs="Times New Roman"/>
          <w:sz w:val="24"/>
          <w:szCs w:val="24"/>
        </w:rPr>
        <w:t>1</w:t>
      </w:r>
      <w:r w:rsidR="002953A4">
        <w:rPr>
          <w:rFonts w:ascii="Times New Roman" w:eastAsia="宋体" w:hAnsi="Times New Roman" w:cs="Times New Roman"/>
          <w:sz w:val="24"/>
          <w:szCs w:val="24"/>
        </w:rPr>
        <w:t>5</w:t>
      </w:r>
      <w:r w:rsidRPr="00755B1B">
        <w:rPr>
          <w:rFonts w:ascii="Times New Roman" w:eastAsia="宋体" w:hAnsi="Times New Roman" w:cs="Times New Roman"/>
          <w:sz w:val="24"/>
          <w:szCs w:val="24"/>
        </w:rPr>
        <w:t xml:space="preserve">            fac*=i;</w:t>
      </w:r>
    </w:p>
    <w:p w14:paraId="2A44248C" w14:textId="36588393" w:rsidR="00755B1B" w:rsidRPr="00755B1B" w:rsidRDefault="00755B1B" w:rsidP="00755B1B">
      <w:pPr>
        <w:autoSpaceDE w:val="0"/>
        <w:autoSpaceDN w:val="0"/>
        <w:adjustRightInd w:val="0"/>
        <w:spacing w:line="300" w:lineRule="auto"/>
        <w:jc w:val="left"/>
        <w:rPr>
          <w:rFonts w:ascii="Times New Roman" w:eastAsia="宋体" w:hAnsi="Times New Roman" w:cs="Times New Roman"/>
          <w:sz w:val="24"/>
          <w:szCs w:val="24"/>
        </w:rPr>
      </w:pPr>
      <w:r w:rsidRPr="00755B1B">
        <w:rPr>
          <w:rFonts w:ascii="Times New Roman" w:eastAsia="宋体" w:hAnsi="Times New Roman" w:cs="Times New Roman"/>
          <w:sz w:val="24"/>
          <w:szCs w:val="24"/>
        </w:rPr>
        <w:t>1</w:t>
      </w:r>
      <w:r w:rsidR="002953A4">
        <w:rPr>
          <w:rFonts w:ascii="Times New Roman" w:eastAsia="宋体" w:hAnsi="Times New Roman" w:cs="Times New Roman"/>
          <w:sz w:val="24"/>
          <w:szCs w:val="24"/>
        </w:rPr>
        <w:t>6</w:t>
      </w:r>
      <w:r w:rsidRPr="00755B1B">
        <w:rPr>
          <w:rFonts w:ascii="Times New Roman" w:eastAsia="宋体" w:hAnsi="Times New Roman" w:cs="Times New Roman"/>
          <w:sz w:val="24"/>
          <w:szCs w:val="24"/>
        </w:rPr>
        <w:t xml:space="preserve">        s+=fac;</w:t>
      </w:r>
    </w:p>
    <w:p w14:paraId="133AD824" w14:textId="644400DE" w:rsidR="00755B1B" w:rsidRPr="00755B1B" w:rsidRDefault="00755B1B" w:rsidP="00755B1B">
      <w:pPr>
        <w:autoSpaceDE w:val="0"/>
        <w:autoSpaceDN w:val="0"/>
        <w:adjustRightInd w:val="0"/>
        <w:spacing w:line="300" w:lineRule="auto"/>
        <w:jc w:val="left"/>
        <w:rPr>
          <w:rFonts w:ascii="Times New Roman" w:eastAsia="宋体" w:hAnsi="Times New Roman" w:cs="Times New Roman"/>
          <w:sz w:val="24"/>
          <w:szCs w:val="24"/>
        </w:rPr>
      </w:pPr>
      <w:r w:rsidRPr="00755B1B">
        <w:rPr>
          <w:rFonts w:ascii="Times New Roman" w:eastAsia="宋体" w:hAnsi="Times New Roman" w:cs="Times New Roman"/>
          <w:sz w:val="24"/>
          <w:szCs w:val="24"/>
        </w:rPr>
        <w:t>1</w:t>
      </w:r>
      <w:r w:rsidR="002953A4">
        <w:rPr>
          <w:rFonts w:ascii="Times New Roman" w:eastAsia="宋体" w:hAnsi="Times New Roman" w:cs="Times New Roman"/>
          <w:sz w:val="24"/>
          <w:szCs w:val="24"/>
        </w:rPr>
        <w:t>7</w:t>
      </w:r>
      <w:r w:rsidRPr="00755B1B">
        <w:rPr>
          <w:rFonts w:ascii="Times New Roman" w:eastAsia="宋体" w:hAnsi="Times New Roman" w:cs="Times New Roman"/>
          <w:sz w:val="24"/>
          <w:szCs w:val="24"/>
        </w:rPr>
        <w:t xml:space="preserve">        return s;</w:t>
      </w:r>
    </w:p>
    <w:p w14:paraId="5382A948" w14:textId="43AF50F1" w:rsidR="00755B1B" w:rsidRPr="00755B1B" w:rsidRDefault="00755B1B" w:rsidP="00755B1B">
      <w:pPr>
        <w:autoSpaceDE w:val="0"/>
        <w:autoSpaceDN w:val="0"/>
        <w:adjustRightInd w:val="0"/>
        <w:spacing w:line="300" w:lineRule="auto"/>
        <w:jc w:val="left"/>
        <w:rPr>
          <w:rFonts w:ascii="Times New Roman" w:eastAsia="宋体" w:hAnsi="Times New Roman" w:cs="Times New Roman"/>
          <w:sz w:val="24"/>
          <w:szCs w:val="24"/>
        </w:rPr>
      </w:pPr>
      <w:r w:rsidRPr="00755B1B">
        <w:rPr>
          <w:rFonts w:ascii="Times New Roman" w:eastAsia="宋体" w:hAnsi="Times New Roman" w:cs="Times New Roman"/>
          <w:sz w:val="24"/>
          <w:szCs w:val="24"/>
        </w:rPr>
        <w:t>1</w:t>
      </w:r>
      <w:r w:rsidR="002953A4">
        <w:rPr>
          <w:rFonts w:ascii="Times New Roman" w:eastAsia="宋体" w:hAnsi="Times New Roman" w:cs="Times New Roman"/>
          <w:sz w:val="24"/>
          <w:szCs w:val="24"/>
        </w:rPr>
        <w:t>8</w:t>
      </w:r>
      <w:r w:rsidRPr="00755B1B">
        <w:rPr>
          <w:rFonts w:ascii="Times New Roman" w:eastAsia="宋体" w:hAnsi="Times New Roman" w:cs="Times New Roman"/>
          <w:sz w:val="24"/>
          <w:szCs w:val="24"/>
        </w:rPr>
        <w:t xml:space="preserve">    }</w:t>
      </w:r>
    </w:p>
    <w:p w14:paraId="56A4FE94" w14:textId="77777777" w:rsidR="00755B1B" w:rsidRPr="00755B1B" w:rsidRDefault="00755B1B" w:rsidP="00755B1B">
      <w:pPr>
        <w:snapToGrid w:val="0"/>
        <w:spacing w:line="360" w:lineRule="auto"/>
        <w:rPr>
          <w:rFonts w:ascii="Times New Roman" w:eastAsia="宋体" w:hAnsi="宋体" w:cs="Times New Roman"/>
          <w:b/>
          <w:sz w:val="24"/>
          <w:szCs w:val="24"/>
        </w:rPr>
      </w:pPr>
    </w:p>
    <w:p w14:paraId="538C3915" w14:textId="77777777" w:rsidR="00755B1B" w:rsidRDefault="00755B1B" w:rsidP="00755B1B">
      <w:pPr>
        <w:snapToGrid w:val="0"/>
        <w:spacing w:line="360" w:lineRule="auto"/>
        <w:rPr>
          <w:rFonts w:ascii="Times New Roman" w:eastAsia="宋体" w:hAnsi="宋体" w:cs="Times New Roman"/>
          <w:b/>
          <w:sz w:val="24"/>
          <w:szCs w:val="24"/>
        </w:rPr>
      </w:pPr>
    </w:p>
    <w:p w14:paraId="12C7624A" w14:textId="6A223733" w:rsidR="00755B1B" w:rsidRDefault="00755B1B" w:rsidP="00755B1B">
      <w:pPr>
        <w:snapToGrid w:val="0"/>
        <w:spacing w:line="360" w:lineRule="auto"/>
        <w:rPr>
          <w:rFonts w:ascii="Times New Roman" w:eastAsia="宋体" w:hAnsi="宋体" w:cs="Times New Roman"/>
          <w:b/>
          <w:sz w:val="24"/>
          <w:szCs w:val="24"/>
        </w:rPr>
      </w:pPr>
      <w:r w:rsidRPr="00755B1B">
        <w:rPr>
          <w:rFonts w:ascii="Times New Roman" w:eastAsia="宋体" w:hAnsi="宋体" w:cs="Times New Roman"/>
          <w:b/>
          <w:sz w:val="24"/>
          <w:szCs w:val="24"/>
        </w:rPr>
        <w:t>解答</w:t>
      </w:r>
      <w:r>
        <w:rPr>
          <w:rFonts w:ascii="Times New Roman" w:eastAsia="宋体" w:hAnsi="宋体" w:cs="Times New Roman"/>
          <w:b/>
          <w:sz w:val="24"/>
          <w:szCs w:val="24"/>
        </w:rPr>
        <w:t>:</w:t>
      </w:r>
    </w:p>
    <w:p w14:paraId="3DAC8D5F" w14:textId="577DCC9D" w:rsidR="00755B1B" w:rsidRPr="00755B1B" w:rsidRDefault="00755B1B" w:rsidP="00755B1B">
      <w:pPr>
        <w:pStyle w:val="a8"/>
        <w:numPr>
          <w:ilvl w:val="0"/>
          <w:numId w:val="9"/>
        </w:numPr>
        <w:snapToGrid w:val="0"/>
        <w:spacing w:line="360" w:lineRule="auto"/>
        <w:ind w:firstLineChars="0"/>
        <w:rPr>
          <w:rFonts w:ascii="Times New Roman" w:eastAsia="宋体" w:hAnsi="宋体" w:cs="Times New Roman"/>
          <w:bCs/>
          <w:sz w:val="24"/>
          <w:szCs w:val="24"/>
        </w:rPr>
      </w:pPr>
      <w:r w:rsidRPr="00755B1B">
        <w:rPr>
          <w:rFonts w:ascii="Times New Roman" w:eastAsia="宋体" w:hAnsi="宋体" w:cs="Times New Roman" w:hint="eastAsia"/>
          <w:bCs/>
          <w:sz w:val="24"/>
          <w:szCs w:val="24"/>
        </w:rPr>
        <w:t>错误修改：</w:t>
      </w:r>
    </w:p>
    <w:p w14:paraId="7DAFAC9C" w14:textId="0E6BC0F2" w:rsidR="00755B1B" w:rsidRPr="002953A4" w:rsidRDefault="002953A4" w:rsidP="002953A4">
      <w:pPr>
        <w:snapToGrid w:val="0"/>
        <w:spacing w:line="360" w:lineRule="auto"/>
        <w:ind w:firstLine="420"/>
        <w:rPr>
          <w:rFonts w:ascii="Times New Roman" w:eastAsia="宋体" w:hAnsi="Times New Roman" w:cs="Times New Roman"/>
          <w:bCs/>
          <w:sz w:val="24"/>
          <w:szCs w:val="24"/>
        </w:rPr>
      </w:pPr>
      <w:r>
        <w:rPr>
          <w:rFonts w:ascii="Times New Roman" w:eastAsia="宋体" w:hAnsi="Times New Roman" w:cs="Times New Roman" w:hint="eastAsia"/>
          <w:bCs/>
          <w:sz w:val="24"/>
          <w:szCs w:val="24"/>
        </w:rPr>
        <w:t>1</w:t>
      </w:r>
      <w:r>
        <w:rPr>
          <w:rFonts w:ascii="Times New Roman" w:eastAsia="宋体" w:hAnsi="Times New Roman" w:cs="Times New Roman"/>
          <w:bCs/>
          <w:sz w:val="24"/>
          <w:szCs w:val="24"/>
        </w:rPr>
        <w:t>)</w:t>
      </w:r>
      <w:r w:rsidR="00755B1B" w:rsidRPr="002953A4">
        <w:rPr>
          <w:rFonts w:ascii="Times New Roman" w:eastAsia="宋体" w:hAnsi="Times New Roman" w:cs="Times New Roman" w:hint="eastAsia"/>
          <w:bCs/>
          <w:sz w:val="24"/>
          <w:szCs w:val="24"/>
        </w:rPr>
        <w:t>第</w:t>
      </w:r>
      <w:r w:rsidR="00755B1B" w:rsidRPr="002953A4">
        <w:rPr>
          <w:rFonts w:ascii="Times New Roman" w:eastAsia="宋体" w:hAnsi="Times New Roman" w:cs="Times New Roman" w:hint="eastAsia"/>
          <w:bCs/>
          <w:sz w:val="24"/>
          <w:szCs w:val="24"/>
        </w:rPr>
        <w:t>1</w:t>
      </w:r>
      <w:r w:rsidR="00755B1B" w:rsidRPr="002953A4">
        <w:rPr>
          <w:rFonts w:ascii="Times New Roman" w:eastAsia="宋体" w:hAnsi="Times New Roman" w:cs="Times New Roman" w:hint="eastAsia"/>
          <w:bCs/>
          <w:sz w:val="24"/>
          <w:szCs w:val="24"/>
        </w:rPr>
        <w:t>行与第</w:t>
      </w:r>
      <w:r w:rsidR="00755B1B" w:rsidRPr="002953A4">
        <w:rPr>
          <w:rFonts w:ascii="Times New Roman" w:eastAsia="宋体" w:hAnsi="Times New Roman" w:cs="Times New Roman" w:hint="eastAsia"/>
          <w:bCs/>
          <w:sz w:val="24"/>
          <w:szCs w:val="24"/>
        </w:rPr>
        <w:t>2</w:t>
      </w:r>
      <w:r w:rsidR="00755B1B" w:rsidRPr="002953A4">
        <w:rPr>
          <w:rFonts w:ascii="Times New Roman" w:eastAsia="宋体" w:hAnsi="Times New Roman" w:cs="Times New Roman" w:hint="eastAsia"/>
          <w:bCs/>
          <w:sz w:val="24"/>
          <w:szCs w:val="24"/>
        </w:rPr>
        <w:t>行之间缺少函数原型：</w:t>
      </w:r>
    </w:p>
    <w:p w14:paraId="066B6B53" w14:textId="592C20C6" w:rsidR="00755B1B" w:rsidRDefault="00755B1B" w:rsidP="00755B1B">
      <w:pPr>
        <w:pStyle w:val="a8"/>
        <w:snapToGrid w:val="0"/>
        <w:spacing w:line="360" w:lineRule="auto"/>
        <w:ind w:left="720" w:firstLineChars="0" w:firstLine="0"/>
        <w:rPr>
          <w:rFonts w:ascii="Times New Roman" w:eastAsia="宋体" w:hAnsi="Times New Roman" w:cs="Times New Roman"/>
          <w:bCs/>
          <w:sz w:val="24"/>
          <w:szCs w:val="24"/>
        </w:rPr>
      </w:pPr>
      <w:r w:rsidRPr="00755B1B">
        <w:rPr>
          <w:rFonts w:ascii="Times New Roman" w:eastAsia="宋体" w:hAnsi="Times New Roman" w:cs="Times New Roman"/>
          <w:bCs/>
          <w:sz w:val="24"/>
          <w:szCs w:val="24"/>
        </w:rPr>
        <w:t>unsigned long long sum_fac(int n);</w:t>
      </w:r>
    </w:p>
    <w:p w14:paraId="0CF22CF7" w14:textId="68868150" w:rsidR="00755B1B" w:rsidRPr="002953A4" w:rsidRDefault="002953A4" w:rsidP="002953A4">
      <w:pPr>
        <w:snapToGrid w:val="0"/>
        <w:spacing w:line="360" w:lineRule="auto"/>
        <w:ind w:firstLine="420"/>
        <w:rPr>
          <w:rFonts w:ascii="Times New Roman" w:eastAsia="宋体" w:hAnsi="Times New Roman" w:cs="Times New Roman"/>
          <w:bCs/>
          <w:sz w:val="24"/>
          <w:szCs w:val="24"/>
        </w:rPr>
      </w:pPr>
      <w:r>
        <w:rPr>
          <w:rFonts w:ascii="Times New Roman" w:eastAsia="宋体" w:hAnsi="Times New Roman" w:cs="Times New Roman" w:hint="eastAsia"/>
          <w:bCs/>
          <w:sz w:val="24"/>
          <w:szCs w:val="24"/>
        </w:rPr>
        <w:t>2)</w:t>
      </w:r>
      <w:r w:rsidR="00755B1B" w:rsidRPr="002953A4">
        <w:rPr>
          <w:rFonts w:ascii="Times New Roman" w:eastAsia="宋体" w:hAnsi="Times New Roman" w:cs="Times New Roman" w:hint="eastAsia"/>
          <w:bCs/>
          <w:sz w:val="24"/>
          <w:szCs w:val="24"/>
        </w:rPr>
        <w:t>第</w:t>
      </w:r>
      <w:r w:rsidRPr="002953A4">
        <w:rPr>
          <w:rFonts w:ascii="Times New Roman" w:eastAsia="宋体" w:hAnsi="Times New Roman" w:cs="Times New Roman" w:hint="eastAsia"/>
          <w:bCs/>
          <w:sz w:val="24"/>
          <w:szCs w:val="24"/>
        </w:rPr>
        <w:t>9</w:t>
      </w:r>
      <w:r w:rsidRPr="002953A4">
        <w:rPr>
          <w:rFonts w:ascii="Times New Roman" w:eastAsia="宋体" w:hAnsi="Times New Roman" w:cs="Times New Roman" w:hint="eastAsia"/>
          <w:bCs/>
          <w:sz w:val="24"/>
          <w:szCs w:val="24"/>
        </w:rPr>
        <w:t>行函数返回值类型错误：</w:t>
      </w:r>
    </w:p>
    <w:p w14:paraId="63B1DAFD" w14:textId="77777777" w:rsidR="002953A4" w:rsidRPr="002953A4" w:rsidRDefault="002953A4" w:rsidP="002953A4">
      <w:pPr>
        <w:snapToGrid w:val="0"/>
        <w:spacing w:line="360" w:lineRule="auto"/>
        <w:rPr>
          <w:rFonts w:ascii="Times New Roman" w:eastAsia="宋体" w:hAnsi="Times New Roman" w:cs="Times New Roman"/>
          <w:bCs/>
          <w:sz w:val="24"/>
          <w:szCs w:val="24"/>
        </w:rPr>
      </w:pPr>
      <w:r>
        <w:rPr>
          <w:rFonts w:ascii="Times New Roman" w:eastAsia="宋体" w:hAnsi="Times New Roman" w:cs="Times New Roman"/>
          <w:bCs/>
          <w:sz w:val="24"/>
          <w:szCs w:val="24"/>
        </w:rPr>
        <w:tab/>
      </w:r>
      <w:r>
        <w:rPr>
          <w:rFonts w:ascii="Times New Roman" w:eastAsia="宋体" w:hAnsi="Times New Roman" w:cs="Times New Roman"/>
          <w:bCs/>
          <w:sz w:val="24"/>
          <w:szCs w:val="24"/>
        </w:rPr>
        <w:tab/>
      </w:r>
      <w:r w:rsidRPr="002953A4">
        <w:rPr>
          <w:rFonts w:ascii="Times New Roman" w:eastAsia="宋体" w:hAnsi="Times New Roman" w:cs="Times New Roman"/>
          <w:bCs/>
          <w:sz w:val="24"/>
          <w:szCs w:val="24"/>
        </w:rPr>
        <w:t>unsigned long long sum_fac(int n)</w:t>
      </w:r>
    </w:p>
    <w:p w14:paraId="4083706E" w14:textId="0640C4B9" w:rsidR="002953A4" w:rsidRPr="002953A4" w:rsidRDefault="002953A4" w:rsidP="002953A4">
      <w:pPr>
        <w:snapToGrid w:val="0"/>
        <w:spacing w:line="360" w:lineRule="auto"/>
        <w:rPr>
          <w:rFonts w:ascii="Times New Roman" w:eastAsia="宋体" w:hAnsi="Times New Roman" w:cs="Times New Roman"/>
          <w:bCs/>
          <w:sz w:val="24"/>
          <w:szCs w:val="24"/>
        </w:rPr>
      </w:pPr>
      <w:r>
        <w:rPr>
          <w:rFonts w:ascii="Times New Roman" w:eastAsia="宋体" w:hAnsi="Times New Roman" w:cs="Times New Roman"/>
          <w:bCs/>
          <w:sz w:val="24"/>
          <w:szCs w:val="24"/>
        </w:rPr>
        <w:tab/>
        <w:t>3</w:t>
      </w:r>
      <w:r>
        <w:rPr>
          <w:rFonts w:ascii="Times New Roman" w:eastAsia="宋体" w:hAnsi="Times New Roman" w:cs="Times New Roman" w:hint="eastAsia"/>
          <w:bCs/>
          <w:sz w:val="24"/>
          <w:szCs w:val="24"/>
        </w:rPr>
        <w:t>)</w:t>
      </w:r>
      <w:r>
        <w:rPr>
          <w:rFonts w:ascii="Times New Roman" w:eastAsia="宋体" w:hAnsi="Times New Roman" w:cs="Times New Roman" w:hint="eastAsia"/>
          <w:bCs/>
          <w:sz w:val="24"/>
          <w:szCs w:val="24"/>
        </w:rPr>
        <w:t>第</w:t>
      </w:r>
      <w:r>
        <w:rPr>
          <w:rFonts w:ascii="Times New Roman" w:eastAsia="宋体" w:hAnsi="Times New Roman" w:cs="Times New Roman" w:hint="eastAsia"/>
          <w:bCs/>
          <w:sz w:val="24"/>
          <w:szCs w:val="24"/>
        </w:rPr>
        <w:t>1</w:t>
      </w:r>
      <w:r>
        <w:rPr>
          <w:rFonts w:ascii="Times New Roman" w:eastAsia="宋体" w:hAnsi="Times New Roman" w:cs="Times New Roman"/>
          <w:bCs/>
          <w:sz w:val="24"/>
          <w:szCs w:val="24"/>
        </w:rPr>
        <w:t>1</w:t>
      </w:r>
      <w:r>
        <w:rPr>
          <w:rFonts w:ascii="Times New Roman" w:eastAsia="宋体" w:hAnsi="Times New Roman" w:cs="Times New Roman" w:hint="eastAsia"/>
          <w:bCs/>
          <w:sz w:val="24"/>
          <w:szCs w:val="24"/>
        </w:rPr>
        <w:t>行和第</w:t>
      </w:r>
      <w:r>
        <w:rPr>
          <w:rFonts w:ascii="Times New Roman" w:eastAsia="宋体" w:hAnsi="Times New Roman" w:cs="Times New Roman" w:hint="eastAsia"/>
          <w:bCs/>
          <w:sz w:val="24"/>
          <w:szCs w:val="24"/>
        </w:rPr>
        <w:t>1</w:t>
      </w:r>
      <w:r>
        <w:rPr>
          <w:rFonts w:ascii="Times New Roman" w:eastAsia="宋体" w:hAnsi="Times New Roman" w:cs="Times New Roman"/>
          <w:bCs/>
          <w:sz w:val="24"/>
          <w:szCs w:val="24"/>
        </w:rPr>
        <w:t>3</w:t>
      </w:r>
      <w:r>
        <w:rPr>
          <w:rFonts w:ascii="Times New Roman" w:eastAsia="宋体" w:hAnsi="Times New Roman" w:cs="Times New Roman" w:hint="eastAsia"/>
          <w:bCs/>
          <w:sz w:val="24"/>
          <w:szCs w:val="24"/>
        </w:rPr>
        <w:t>行</w:t>
      </w:r>
      <w:r>
        <w:rPr>
          <w:rFonts w:ascii="Times New Roman" w:eastAsia="宋体" w:hAnsi="Times New Roman" w:cs="Times New Roman" w:hint="eastAsia"/>
          <w:bCs/>
          <w:sz w:val="24"/>
          <w:szCs w:val="24"/>
        </w:rPr>
        <w:t>s</w:t>
      </w:r>
      <w:r>
        <w:rPr>
          <w:rFonts w:ascii="Times New Roman" w:eastAsia="宋体" w:hAnsi="Times New Roman" w:cs="Times New Roman" w:hint="eastAsia"/>
          <w:bCs/>
          <w:sz w:val="24"/>
          <w:szCs w:val="24"/>
        </w:rPr>
        <w:t>和</w:t>
      </w:r>
      <w:r>
        <w:rPr>
          <w:rFonts w:ascii="Times New Roman" w:eastAsia="宋体" w:hAnsi="Times New Roman" w:cs="Times New Roman" w:hint="eastAsia"/>
          <w:bCs/>
          <w:sz w:val="24"/>
          <w:szCs w:val="24"/>
        </w:rPr>
        <w:t>fac</w:t>
      </w:r>
      <w:r>
        <w:rPr>
          <w:rFonts w:ascii="Times New Roman" w:eastAsia="宋体" w:hAnsi="Times New Roman" w:cs="Times New Roman" w:hint="eastAsia"/>
          <w:bCs/>
          <w:sz w:val="24"/>
          <w:szCs w:val="24"/>
        </w:rPr>
        <w:t>类型错误：</w:t>
      </w:r>
    </w:p>
    <w:p w14:paraId="527F47C6" w14:textId="77777777" w:rsidR="002953A4" w:rsidRPr="002953A4" w:rsidRDefault="002953A4" w:rsidP="002953A4">
      <w:pPr>
        <w:widowControl/>
        <w:shd w:val="clear" w:color="auto" w:fill="FFFFFF"/>
        <w:spacing w:line="285" w:lineRule="atLeast"/>
        <w:ind w:firstLineChars="200" w:firstLine="480"/>
        <w:jc w:val="left"/>
        <w:rPr>
          <w:rFonts w:ascii="Times New Roman" w:eastAsia="宋体" w:hAnsi="Times New Roman" w:cs="Times New Roman"/>
          <w:color w:val="000000"/>
          <w:kern w:val="0"/>
          <w:sz w:val="24"/>
          <w:szCs w:val="24"/>
        </w:rPr>
      </w:pPr>
      <w:r>
        <w:rPr>
          <w:rFonts w:ascii="Consolas" w:eastAsia="宋体" w:hAnsi="Consolas" w:cs="宋体"/>
          <w:color w:val="000000"/>
          <w:kern w:val="0"/>
          <w:sz w:val="24"/>
          <w:szCs w:val="24"/>
        </w:rPr>
        <w:tab/>
      </w:r>
      <w:r w:rsidRPr="002953A4">
        <w:rPr>
          <w:rFonts w:ascii="Times New Roman" w:eastAsia="宋体" w:hAnsi="Times New Roman" w:cs="Times New Roman"/>
          <w:color w:val="000000"/>
          <w:kern w:val="0"/>
          <w:sz w:val="24"/>
          <w:szCs w:val="24"/>
        </w:rPr>
        <w:t>unsigned long long s,fac;</w:t>
      </w:r>
    </w:p>
    <w:p w14:paraId="14269039" w14:textId="37BD938B" w:rsidR="00A03DDC" w:rsidRPr="002953A4" w:rsidRDefault="002953A4" w:rsidP="00E7680D">
      <w:pPr>
        <w:widowControl/>
        <w:shd w:val="clear" w:color="auto" w:fill="FFFFFF"/>
        <w:spacing w:line="285" w:lineRule="atLeast"/>
        <w:ind w:firstLineChars="200" w:firstLine="480"/>
        <w:jc w:val="left"/>
        <w:rPr>
          <w:rFonts w:ascii="Times New Roman" w:eastAsia="宋体" w:hAnsi="Times New Roman" w:cs="Times New Roman"/>
          <w:color w:val="000000"/>
          <w:kern w:val="0"/>
          <w:sz w:val="24"/>
          <w:szCs w:val="24"/>
        </w:rPr>
      </w:pPr>
      <w:r>
        <w:rPr>
          <w:rFonts w:ascii="Times New Roman" w:eastAsia="宋体" w:hAnsi="Times New Roman" w:cs="Times New Roman" w:hint="cs"/>
          <w:color w:val="000000"/>
          <w:kern w:val="0"/>
          <w:sz w:val="24"/>
          <w:szCs w:val="24"/>
        </w:rPr>
        <w:t>4</w:t>
      </w: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第</w:t>
      </w:r>
      <w:r>
        <w:rPr>
          <w:rFonts w:ascii="Times New Roman" w:eastAsia="宋体" w:hAnsi="Times New Roman" w:cs="Times New Roman" w:hint="eastAsia"/>
          <w:color w:val="000000"/>
          <w:kern w:val="0"/>
          <w:sz w:val="24"/>
          <w:szCs w:val="24"/>
        </w:rPr>
        <w:t>1</w:t>
      </w:r>
      <w:r>
        <w:rPr>
          <w:rFonts w:ascii="Times New Roman" w:eastAsia="宋体" w:hAnsi="Times New Roman" w:cs="Times New Roman"/>
          <w:color w:val="000000"/>
          <w:kern w:val="0"/>
          <w:sz w:val="24"/>
          <w:szCs w:val="24"/>
        </w:rPr>
        <w:t>3</w:t>
      </w:r>
      <w:r>
        <w:rPr>
          <w:rFonts w:ascii="Times New Roman" w:eastAsia="宋体" w:hAnsi="Times New Roman" w:cs="Times New Roman" w:hint="eastAsia"/>
          <w:color w:val="000000"/>
          <w:kern w:val="0"/>
          <w:sz w:val="24"/>
          <w:szCs w:val="24"/>
        </w:rPr>
        <w:t>行</w:t>
      </w:r>
      <w:r>
        <w:rPr>
          <w:rFonts w:ascii="Times New Roman" w:eastAsia="宋体" w:hAnsi="Times New Roman" w:cs="Times New Roman" w:hint="eastAsia"/>
          <w:color w:val="000000"/>
          <w:kern w:val="0"/>
          <w:sz w:val="24"/>
          <w:szCs w:val="24"/>
        </w:rPr>
        <w:t>fac</w:t>
      </w:r>
      <w:r>
        <w:rPr>
          <w:rFonts w:ascii="Times New Roman" w:eastAsia="宋体" w:hAnsi="Times New Roman" w:cs="Times New Roman" w:hint="eastAsia"/>
          <w:color w:val="000000"/>
          <w:kern w:val="0"/>
          <w:sz w:val="24"/>
          <w:szCs w:val="24"/>
        </w:rPr>
        <w:t>未初始化：</w:t>
      </w:r>
    </w:p>
    <w:p w14:paraId="6BF3C7B2" w14:textId="202B629E" w:rsidR="002953A4" w:rsidRPr="002953A4" w:rsidRDefault="002953A4" w:rsidP="00E7680D">
      <w:pPr>
        <w:widowControl/>
        <w:shd w:val="clear" w:color="auto" w:fill="FFFFFF"/>
        <w:spacing w:line="285" w:lineRule="atLeast"/>
        <w:ind w:firstLineChars="200" w:firstLine="480"/>
        <w:jc w:val="left"/>
        <w:rPr>
          <w:rFonts w:ascii="Times New Roman" w:eastAsia="宋体" w:hAnsi="Times New Roman" w:cs="Times New Roman"/>
          <w:color w:val="000000"/>
          <w:kern w:val="0"/>
          <w:sz w:val="24"/>
          <w:szCs w:val="24"/>
        </w:rPr>
      </w:pPr>
      <w:r>
        <w:rPr>
          <w:rFonts w:ascii="Consolas" w:eastAsia="宋体" w:hAnsi="Consolas" w:cs="宋体"/>
          <w:color w:val="000000"/>
          <w:kern w:val="0"/>
          <w:sz w:val="24"/>
          <w:szCs w:val="24"/>
        </w:rPr>
        <w:tab/>
      </w:r>
      <w:r w:rsidRPr="002953A4">
        <w:rPr>
          <w:rFonts w:ascii="Times New Roman" w:eastAsia="宋体" w:hAnsi="Times New Roman" w:cs="Times New Roman"/>
          <w:color w:val="000000"/>
          <w:kern w:val="0"/>
          <w:sz w:val="24"/>
          <w:szCs w:val="24"/>
        </w:rPr>
        <w:t>fac=1;</w:t>
      </w:r>
    </w:p>
    <w:p w14:paraId="5BC8BE94" w14:textId="447C3CD3" w:rsidR="002953A4" w:rsidRPr="002953A4" w:rsidRDefault="002953A4" w:rsidP="00E7680D">
      <w:pPr>
        <w:widowControl/>
        <w:shd w:val="clear" w:color="auto" w:fill="FFFFFF"/>
        <w:spacing w:line="285" w:lineRule="atLeast"/>
        <w:ind w:firstLineChars="200" w:firstLine="480"/>
        <w:jc w:val="left"/>
        <w:rPr>
          <w:rFonts w:ascii="Times New Roman" w:eastAsia="宋体" w:hAnsi="Times New Roman" w:cs="Times New Roman"/>
          <w:color w:val="000000"/>
          <w:kern w:val="0"/>
          <w:sz w:val="24"/>
          <w:szCs w:val="24"/>
        </w:rPr>
      </w:pPr>
      <w:r>
        <w:rPr>
          <w:rFonts w:ascii="Times New Roman" w:eastAsia="宋体" w:hAnsi="Times New Roman" w:cs="Times New Roman" w:hint="cs"/>
          <w:color w:val="000000"/>
          <w:kern w:val="0"/>
          <w:sz w:val="24"/>
          <w:szCs w:val="24"/>
        </w:rPr>
        <w:t>5</w:t>
      </w: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第</w:t>
      </w:r>
      <w:r>
        <w:rPr>
          <w:rFonts w:ascii="Times New Roman" w:eastAsia="宋体" w:hAnsi="Times New Roman" w:cs="Times New Roman" w:hint="eastAsia"/>
          <w:color w:val="000000"/>
          <w:kern w:val="0"/>
          <w:sz w:val="24"/>
          <w:szCs w:val="24"/>
        </w:rPr>
        <w:t>1</w:t>
      </w:r>
      <w:r>
        <w:rPr>
          <w:rFonts w:ascii="Times New Roman" w:eastAsia="宋体" w:hAnsi="Times New Roman" w:cs="Times New Roman"/>
          <w:color w:val="000000"/>
          <w:kern w:val="0"/>
          <w:sz w:val="24"/>
          <w:szCs w:val="24"/>
        </w:rPr>
        <w:t>6</w:t>
      </w:r>
      <w:r>
        <w:rPr>
          <w:rFonts w:ascii="Times New Roman" w:eastAsia="宋体" w:hAnsi="Times New Roman" w:cs="Times New Roman" w:hint="eastAsia"/>
          <w:color w:val="000000"/>
          <w:kern w:val="0"/>
          <w:sz w:val="24"/>
          <w:szCs w:val="24"/>
        </w:rPr>
        <w:t>行表达式应在</w:t>
      </w:r>
      <w:r>
        <w:rPr>
          <w:rFonts w:ascii="Times New Roman" w:eastAsia="宋体" w:hAnsi="Times New Roman" w:cs="Times New Roman" w:hint="eastAsia"/>
          <w:color w:val="000000"/>
          <w:kern w:val="0"/>
          <w:sz w:val="24"/>
          <w:szCs w:val="24"/>
        </w:rPr>
        <w:t>for</w:t>
      </w:r>
      <w:r>
        <w:rPr>
          <w:rFonts w:ascii="Times New Roman" w:eastAsia="宋体" w:hAnsi="Times New Roman" w:cs="Times New Roman" w:hint="eastAsia"/>
          <w:color w:val="000000"/>
          <w:kern w:val="0"/>
          <w:sz w:val="24"/>
          <w:szCs w:val="24"/>
        </w:rPr>
        <w:t>循环内：</w:t>
      </w:r>
    </w:p>
    <w:p w14:paraId="0EEC177E" w14:textId="77777777" w:rsidR="002953A4" w:rsidRPr="002953A4" w:rsidRDefault="002953A4" w:rsidP="002953A4">
      <w:pPr>
        <w:widowControl/>
        <w:shd w:val="clear" w:color="auto" w:fill="FFFFFF"/>
        <w:spacing w:line="285" w:lineRule="atLeast"/>
        <w:ind w:firstLineChars="200" w:firstLine="480"/>
        <w:jc w:val="left"/>
        <w:rPr>
          <w:rFonts w:ascii="Times New Roman" w:eastAsia="宋体" w:hAnsi="Times New Roman" w:cs="Times New Roman"/>
          <w:color w:val="000000"/>
          <w:kern w:val="0"/>
          <w:sz w:val="24"/>
          <w:szCs w:val="24"/>
        </w:rPr>
      </w:pPr>
      <w:r w:rsidRPr="002953A4">
        <w:rPr>
          <w:rFonts w:ascii="Times New Roman" w:eastAsia="宋体" w:hAnsi="Times New Roman" w:cs="Times New Roman"/>
          <w:color w:val="000000"/>
          <w:kern w:val="0"/>
          <w:sz w:val="24"/>
          <w:szCs w:val="24"/>
        </w:rPr>
        <w:t>    for(i=1;i&lt;=n;i++)</w:t>
      </w:r>
    </w:p>
    <w:p w14:paraId="124DFA11" w14:textId="77777777" w:rsidR="002953A4" w:rsidRPr="002953A4" w:rsidRDefault="002953A4" w:rsidP="002953A4">
      <w:pPr>
        <w:widowControl/>
        <w:shd w:val="clear" w:color="auto" w:fill="FFFFFF"/>
        <w:spacing w:line="285" w:lineRule="atLeast"/>
        <w:ind w:firstLineChars="200" w:firstLine="480"/>
        <w:jc w:val="left"/>
        <w:rPr>
          <w:rFonts w:ascii="Times New Roman" w:eastAsia="宋体" w:hAnsi="Times New Roman" w:cs="Times New Roman"/>
          <w:color w:val="000000"/>
          <w:kern w:val="0"/>
          <w:sz w:val="24"/>
          <w:szCs w:val="24"/>
        </w:rPr>
      </w:pPr>
      <w:r w:rsidRPr="002953A4">
        <w:rPr>
          <w:rFonts w:ascii="Times New Roman" w:eastAsia="宋体" w:hAnsi="Times New Roman" w:cs="Times New Roman"/>
          <w:color w:val="000000"/>
          <w:kern w:val="0"/>
          <w:sz w:val="24"/>
          <w:szCs w:val="24"/>
        </w:rPr>
        <w:t>    {</w:t>
      </w:r>
    </w:p>
    <w:p w14:paraId="547F27FB" w14:textId="77777777" w:rsidR="002953A4" w:rsidRPr="002953A4" w:rsidRDefault="002953A4" w:rsidP="002953A4">
      <w:pPr>
        <w:widowControl/>
        <w:shd w:val="clear" w:color="auto" w:fill="FFFFFF"/>
        <w:spacing w:line="285" w:lineRule="atLeast"/>
        <w:ind w:firstLineChars="200" w:firstLine="480"/>
        <w:jc w:val="left"/>
        <w:rPr>
          <w:rFonts w:ascii="Times New Roman" w:eastAsia="宋体" w:hAnsi="Times New Roman" w:cs="Times New Roman"/>
          <w:color w:val="000000"/>
          <w:kern w:val="0"/>
          <w:sz w:val="24"/>
          <w:szCs w:val="24"/>
        </w:rPr>
      </w:pPr>
      <w:r w:rsidRPr="002953A4">
        <w:rPr>
          <w:rFonts w:ascii="Times New Roman" w:eastAsia="宋体" w:hAnsi="Times New Roman" w:cs="Times New Roman"/>
          <w:color w:val="000000"/>
          <w:kern w:val="0"/>
          <w:sz w:val="24"/>
          <w:szCs w:val="24"/>
        </w:rPr>
        <w:t>        fac*=i;</w:t>
      </w:r>
    </w:p>
    <w:p w14:paraId="2D2D9ECD" w14:textId="77777777" w:rsidR="002953A4" w:rsidRPr="002953A4" w:rsidRDefault="002953A4" w:rsidP="002953A4">
      <w:pPr>
        <w:widowControl/>
        <w:shd w:val="clear" w:color="auto" w:fill="FFFFFF"/>
        <w:spacing w:line="285" w:lineRule="atLeast"/>
        <w:ind w:firstLineChars="200" w:firstLine="480"/>
        <w:jc w:val="left"/>
        <w:rPr>
          <w:rFonts w:ascii="Times New Roman" w:eastAsia="宋体" w:hAnsi="Times New Roman" w:cs="Times New Roman"/>
          <w:color w:val="000000"/>
          <w:kern w:val="0"/>
          <w:sz w:val="24"/>
          <w:szCs w:val="24"/>
        </w:rPr>
      </w:pPr>
      <w:r w:rsidRPr="002953A4">
        <w:rPr>
          <w:rFonts w:ascii="Times New Roman" w:eastAsia="宋体" w:hAnsi="Times New Roman" w:cs="Times New Roman"/>
          <w:color w:val="000000"/>
          <w:kern w:val="0"/>
          <w:sz w:val="24"/>
          <w:szCs w:val="24"/>
        </w:rPr>
        <w:t>        s+=fac;</w:t>
      </w:r>
    </w:p>
    <w:p w14:paraId="4A31F76A" w14:textId="77777777" w:rsidR="002953A4" w:rsidRPr="002953A4" w:rsidRDefault="002953A4" w:rsidP="002953A4">
      <w:pPr>
        <w:widowControl/>
        <w:shd w:val="clear" w:color="auto" w:fill="FFFFFF"/>
        <w:spacing w:line="285" w:lineRule="atLeast"/>
        <w:ind w:firstLineChars="200" w:firstLine="480"/>
        <w:jc w:val="left"/>
        <w:rPr>
          <w:rFonts w:ascii="Times New Roman" w:eastAsia="宋体" w:hAnsi="Times New Roman" w:cs="Times New Roman"/>
          <w:color w:val="000000"/>
          <w:kern w:val="0"/>
          <w:sz w:val="24"/>
          <w:szCs w:val="24"/>
        </w:rPr>
      </w:pPr>
      <w:r w:rsidRPr="002953A4">
        <w:rPr>
          <w:rFonts w:ascii="Times New Roman" w:eastAsia="宋体" w:hAnsi="Times New Roman" w:cs="Times New Roman"/>
          <w:color w:val="000000"/>
          <w:kern w:val="0"/>
          <w:sz w:val="24"/>
          <w:szCs w:val="24"/>
        </w:rPr>
        <w:t>    }</w:t>
      </w:r>
    </w:p>
    <w:p w14:paraId="632FA787" w14:textId="744E712D" w:rsidR="002953A4" w:rsidRPr="002953A4" w:rsidRDefault="002953A4" w:rsidP="002953A4">
      <w:pPr>
        <w:widowControl/>
        <w:shd w:val="clear" w:color="auto" w:fill="FFFFFF"/>
        <w:spacing w:line="285" w:lineRule="atLeast"/>
        <w:ind w:firstLine="420"/>
        <w:jc w:val="left"/>
        <w:rPr>
          <w:rFonts w:ascii="Times New Roman" w:eastAsia="宋体" w:hAnsi="Times New Roman" w:cs="Times New Roman"/>
          <w:color w:val="000000"/>
          <w:kern w:val="0"/>
          <w:sz w:val="24"/>
          <w:szCs w:val="24"/>
        </w:rPr>
      </w:pPr>
      <w:r w:rsidRPr="002953A4">
        <w:rPr>
          <w:rFonts w:ascii="Times New Roman" w:eastAsia="宋体" w:hAnsi="Times New Roman" w:cs="Times New Roman" w:hint="eastAsia"/>
          <w:color w:val="000000"/>
          <w:kern w:val="0"/>
          <w:sz w:val="24"/>
          <w:szCs w:val="24"/>
        </w:rPr>
        <w:t>错误修改后源代码如下：</w:t>
      </w:r>
    </w:p>
    <w:p w14:paraId="6975900B"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AF00DB"/>
          <w:kern w:val="0"/>
          <w:szCs w:val="21"/>
        </w:rPr>
        <w:t>#include</w:t>
      </w:r>
      <w:r w:rsidRPr="002953A4">
        <w:rPr>
          <w:rFonts w:ascii="Consolas" w:eastAsia="宋体" w:hAnsi="Consolas" w:cs="宋体"/>
          <w:color w:val="0000FF"/>
          <w:kern w:val="0"/>
          <w:szCs w:val="21"/>
        </w:rPr>
        <w:t> </w:t>
      </w:r>
      <w:r w:rsidRPr="002953A4">
        <w:rPr>
          <w:rFonts w:ascii="Consolas" w:eastAsia="宋体" w:hAnsi="Consolas" w:cs="宋体"/>
          <w:color w:val="A31515"/>
          <w:kern w:val="0"/>
          <w:szCs w:val="21"/>
        </w:rPr>
        <w:t>&lt;stdio.h&gt;</w:t>
      </w:r>
    </w:p>
    <w:p w14:paraId="5E23D288"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FF"/>
          <w:kern w:val="0"/>
          <w:szCs w:val="21"/>
        </w:rPr>
        <w:t>unsigned</w:t>
      </w:r>
      <w:r w:rsidRPr="002953A4">
        <w:rPr>
          <w:rFonts w:ascii="Consolas" w:eastAsia="宋体" w:hAnsi="Consolas" w:cs="宋体"/>
          <w:color w:val="000000"/>
          <w:kern w:val="0"/>
          <w:szCs w:val="21"/>
        </w:rPr>
        <w:t> </w:t>
      </w:r>
      <w:r w:rsidRPr="002953A4">
        <w:rPr>
          <w:rFonts w:ascii="Consolas" w:eastAsia="宋体" w:hAnsi="Consolas" w:cs="宋体"/>
          <w:color w:val="0000FF"/>
          <w:kern w:val="0"/>
          <w:szCs w:val="21"/>
        </w:rPr>
        <w:t>long</w:t>
      </w:r>
      <w:r w:rsidRPr="002953A4">
        <w:rPr>
          <w:rFonts w:ascii="Consolas" w:eastAsia="宋体" w:hAnsi="Consolas" w:cs="宋体"/>
          <w:color w:val="000000"/>
          <w:kern w:val="0"/>
          <w:szCs w:val="21"/>
        </w:rPr>
        <w:t> </w:t>
      </w:r>
      <w:r w:rsidRPr="002953A4">
        <w:rPr>
          <w:rFonts w:ascii="Consolas" w:eastAsia="宋体" w:hAnsi="Consolas" w:cs="宋体"/>
          <w:color w:val="0000FF"/>
          <w:kern w:val="0"/>
          <w:szCs w:val="21"/>
        </w:rPr>
        <w:t>long</w:t>
      </w:r>
      <w:r w:rsidRPr="002953A4">
        <w:rPr>
          <w:rFonts w:ascii="Consolas" w:eastAsia="宋体" w:hAnsi="Consolas" w:cs="宋体"/>
          <w:color w:val="000000"/>
          <w:kern w:val="0"/>
          <w:szCs w:val="21"/>
        </w:rPr>
        <w:t> </w:t>
      </w:r>
      <w:r w:rsidRPr="002953A4">
        <w:rPr>
          <w:rFonts w:ascii="Consolas" w:eastAsia="宋体" w:hAnsi="Consolas" w:cs="宋体"/>
          <w:color w:val="795E26"/>
          <w:kern w:val="0"/>
          <w:szCs w:val="21"/>
        </w:rPr>
        <w:t>sum_fac</w:t>
      </w:r>
      <w:r w:rsidRPr="002953A4">
        <w:rPr>
          <w:rFonts w:ascii="Consolas" w:eastAsia="宋体" w:hAnsi="Consolas" w:cs="宋体"/>
          <w:color w:val="000000"/>
          <w:kern w:val="0"/>
          <w:szCs w:val="21"/>
        </w:rPr>
        <w:t>(</w:t>
      </w:r>
      <w:r w:rsidRPr="002953A4">
        <w:rPr>
          <w:rFonts w:ascii="Consolas" w:eastAsia="宋体" w:hAnsi="Consolas" w:cs="宋体"/>
          <w:color w:val="0000FF"/>
          <w:kern w:val="0"/>
          <w:szCs w:val="21"/>
        </w:rPr>
        <w:t>int</w:t>
      </w:r>
      <w:r w:rsidRPr="002953A4">
        <w:rPr>
          <w:rFonts w:ascii="Consolas" w:eastAsia="宋体" w:hAnsi="Consolas" w:cs="宋体"/>
          <w:color w:val="000000"/>
          <w:kern w:val="0"/>
          <w:szCs w:val="21"/>
        </w:rPr>
        <w:t> </w:t>
      </w:r>
      <w:r w:rsidRPr="002953A4">
        <w:rPr>
          <w:rFonts w:ascii="Consolas" w:eastAsia="宋体" w:hAnsi="Consolas" w:cs="宋体"/>
          <w:color w:val="001080"/>
          <w:kern w:val="0"/>
          <w:szCs w:val="21"/>
        </w:rPr>
        <w:t>n</w:t>
      </w:r>
      <w:r w:rsidRPr="002953A4">
        <w:rPr>
          <w:rFonts w:ascii="Consolas" w:eastAsia="宋体" w:hAnsi="Consolas" w:cs="宋体"/>
          <w:color w:val="000000"/>
          <w:kern w:val="0"/>
          <w:szCs w:val="21"/>
        </w:rPr>
        <w:t>);</w:t>
      </w:r>
    </w:p>
    <w:p w14:paraId="1F5091C3"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FF"/>
          <w:kern w:val="0"/>
          <w:szCs w:val="21"/>
        </w:rPr>
        <w:t>int</w:t>
      </w:r>
      <w:r w:rsidRPr="002953A4">
        <w:rPr>
          <w:rFonts w:ascii="Consolas" w:eastAsia="宋体" w:hAnsi="Consolas" w:cs="宋体"/>
          <w:color w:val="000000"/>
          <w:kern w:val="0"/>
          <w:szCs w:val="21"/>
        </w:rPr>
        <w:t> </w:t>
      </w:r>
      <w:r w:rsidRPr="002953A4">
        <w:rPr>
          <w:rFonts w:ascii="Consolas" w:eastAsia="宋体" w:hAnsi="Consolas" w:cs="宋体"/>
          <w:color w:val="795E26"/>
          <w:kern w:val="0"/>
          <w:szCs w:val="21"/>
        </w:rPr>
        <w:t>main</w:t>
      </w:r>
      <w:r w:rsidRPr="002953A4">
        <w:rPr>
          <w:rFonts w:ascii="Consolas" w:eastAsia="宋体" w:hAnsi="Consolas" w:cs="宋体"/>
          <w:color w:val="000000"/>
          <w:kern w:val="0"/>
          <w:szCs w:val="21"/>
        </w:rPr>
        <w:t>(</w:t>
      </w:r>
      <w:r w:rsidRPr="002953A4">
        <w:rPr>
          <w:rFonts w:ascii="Consolas" w:eastAsia="宋体" w:hAnsi="Consolas" w:cs="宋体"/>
          <w:color w:val="0000FF"/>
          <w:kern w:val="0"/>
          <w:szCs w:val="21"/>
        </w:rPr>
        <w:t>void</w:t>
      </w:r>
      <w:r w:rsidRPr="002953A4">
        <w:rPr>
          <w:rFonts w:ascii="Consolas" w:eastAsia="宋体" w:hAnsi="Consolas" w:cs="宋体"/>
          <w:color w:val="000000"/>
          <w:kern w:val="0"/>
          <w:szCs w:val="21"/>
        </w:rPr>
        <w:t>)</w:t>
      </w:r>
    </w:p>
    <w:p w14:paraId="70F49DF5"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00"/>
          <w:kern w:val="0"/>
          <w:szCs w:val="21"/>
        </w:rPr>
        <w:t>{</w:t>
      </w:r>
    </w:p>
    <w:p w14:paraId="735CC214"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00"/>
          <w:kern w:val="0"/>
          <w:szCs w:val="21"/>
        </w:rPr>
        <w:t>    </w:t>
      </w:r>
      <w:r w:rsidRPr="002953A4">
        <w:rPr>
          <w:rFonts w:ascii="Consolas" w:eastAsia="宋体" w:hAnsi="Consolas" w:cs="宋体"/>
          <w:color w:val="0000FF"/>
          <w:kern w:val="0"/>
          <w:szCs w:val="21"/>
        </w:rPr>
        <w:t>int</w:t>
      </w:r>
      <w:r w:rsidRPr="002953A4">
        <w:rPr>
          <w:rFonts w:ascii="Consolas" w:eastAsia="宋体" w:hAnsi="Consolas" w:cs="宋体"/>
          <w:color w:val="000000"/>
          <w:kern w:val="0"/>
          <w:szCs w:val="21"/>
        </w:rPr>
        <w:t> </w:t>
      </w:r>
      <w:r w:rsidRPr="002953A4">
        <w:rPr>
          <w:rFonts w:ascii="Consolas" w:eastAsia="宋体" w:hAnsi="Consolas" w:cs="宋体"/>
          <w:color w:val="001080"/>
          <w:kern w:val="0"/>
          <w:szCs w:val="21"/>
        </w:rPr>
        <w:t>k</w:t>
      </w:r>
      <w:r w:rsidRPr="002953A4">
        <w:rPr>
          <w:rFonts w:ascii="Consolas" w:eastAsia="宋体" w:hAnsi="Consolas" w:cs="宋体"/>
          <w:color w:val="000000"/>
          <w:kern w:val="0"/>
          <w:szCs w:val="21"/>
        </w:rPr>
        <w:t>;</w:t>
      </w:r>
    </w:p>
    <w:p w14:paraId="488E5FB1"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00"/>
          <w:kern w:val="0"/>
          <w:szCs w:val="21"/>
        </w:rPr>
        <w:t>    </w:t>
      </w:r>
      <w:r w:rsidRPr="002953A4">
        <w:rPr>
          <w:rFonts w:ascii="Consolas" w:eastAsia="宋体" w:hAnsi="Consolas" w:cs="宋体"/>
          <w:color w:val="AF00DB"/>
          <w:kern w:val="0"/>
          <w:szCs w:val="21"/>
        </w:rPr>
        <w:t>for</w:t>
      </w:r>
      <w:r w:rsidRPr="002953A4">
        <w:rPr>
          <w:rFonts w:ascii="Consolas" w:eastAsia="宋体" w:hAnsi="Consolas" w:cs="宋体"/>
          <w:color w:val="000000"/>
          <w:kern w:val="0"/>
          <w:szCs w:val="21"/>
        </w:rPr>
        <w:t>(</w:t>
      </w:r>
      <w:r w:rsidRPr="002953A4">
        <w:rPr>
          <w:rFonts w:ascii="Consolas" w:eastAsia="宋体" w:hAnsi="Consolas" w:cs="宋体"/>
          <w:color w:val="001080"/>
          <w:kern w:val="0"/>
          <w:szCs w:val="21"/>
        </w:rPr>
        <w:t>k</w:t>
      </w:r>
      <w:r w:rsidRPr="002953A4">
        <w:rPr>
          <w:rFonts w:ascii="Consolas" w:eastAsia="宋体" w:hAnsi="Consolas" w:cs="宋体"/>
          <w:color w:val="000000"/>
          <w:kern w:val="0"/>
          <w:szCs w:val="21"/>
        </w:rPr>
        <w:t>=</w:t>
      </w:r>
      <w:r w:rsidRPr="002953A4">
        <w:rPr>
          <w:rFonts w:ascii="Consolas" w:eastAsia="宋体" w:hAnsi="Consolas" w:cs="宋体"/>
          <w:color w:val="098658"/>
          <w:kern w:val="0"/>
          <w:szCs w:val="21"/>
        </w:rPr>
        <w:t>1</w:t>
      </w:r>
      <w:r w:rsidRPr="002953A4">
        <w:rPr>
          <w:rFonts w:ascii="Consolas" w:eastAsia="宋体" w:hAnsi="Consolas" w:cs="宋体"/>
          <w:color w:val="000000"/>
          <w:kern w:val="0"/>
          <w:szCs w:val="21"/>
        </w:rPr>
        <w:t>;</w:t>
      </w:r>
      <w:r w:rsidRPr="002953A4">
        <w:rPr>
          <w:rFonts w:ascii="Consolas" w:eastAsia="宋体" w:hAnsi="Consolas" w:cs="宋体"/>
          <w:color w:val="001080"/>
          <w:kern w:val="0"/>
          <w:szCs w:val="21"/>
        </w:rPr>
        <w:t>k</w:t>
      </w:r>
      <w:r w:rsidRPr="002953A4">
        <w:rPr>
          <w:rFonts w:ascii="Consolas" w:eastAsia="宋体" w:hAnsi="Consolas" w:cs="宋体"/>
          <w:color w:val="000000"/>
          <w:kern w:val="0"/>
          <w:szCs w:val="21"/>
        </w:rPr>
        <w:t>&lt;=</w:t>
      </w:r>
      <w:r w:rsidRPr="002953A4">
        <w:rPr>
          <w:rFonts w:ascii="Consolas" w:eastAsia="宋体" w:hAnsi="Consolas" w:cs="宋体"/>
          <w:color w:val="098658"/>
          <w:kern w:val="0"/>
          <w:szCs w:val="21"/>
        </w:rPr>
        <w:t>20</w:t>
      </w:r>
      <w:r w:rsidRPr="002953A4">
        <w:rPr>
          <w:rFonts w:ascii="Consolas" w:eastAsia="宋体" w:hAnsi="Consolas" w:cs="宋体"/>
          <w:color w:val="000000"/>
          <w:kern w:val="0"/>
          <w:szCs w:val="21"/>
        </w:rPr>
        <w:t>;</w:t>
      </w:r>
      <w:r w:rsidRPr="002953A4">
        <w:rPr>
          <w:rFonts w:ascii="Consolas" w:eastAsia="宋体" w:hAnsi="Consolas" w:cs="宋体"/>
          <w:color w:val="001080"/>
          <w:kern w:val="0"/>
          <w:szCs w:val="21"/>
        </w:rPr>
        <w:t>k</w:t>
      </w:r>
      <w:r w:rsidRPr="002953A4">
        <w:rPr>
          <w:rFonts w:ascii="Consolas" w:eastAsia="宋体" w:hAnsi="Consolas" w:cs="宋体"/>
          <w:color w:val="000000"/>
          <w:kern w:val="0"/>
          <w:szCs w:val="21"/>
        </w:rPr>
        <w:t>++)</w:t>
      </w:r>
    </w:p>
    <w:p w14:paraId="18F9EED5"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00"/>
          <w:kern w:val="0"/>
          <w:szCs w:val="21"/>
        </w:rPr>
        <w:t>         </w:t>
      </w:r>
      <w:r w:rsidRPr="002953A4">
        <w:rPr>
          <w:rFonts w:ascii="Consolas" w:eastAsia="宋体" w:hAnsi="Consolas" w:cs="宋体"/>
          <w:color w:val="795E26"/>
          <w:kern w:val="0"/>
          <w:szCs w:val="21"/>
        </w:rPr>
        <w:t>printf</w:t>
      </w:r>
      <w:r w:rsidRPr="002953A4">
        <w:rPr>
          <w:rFonts w:ascii="Consolas" w:eastAsia="宋体" w:hAnsi="Consolas" w:cs="宋体"/>
          <w:color w:val="000000"/>
          <w:kern w:val="0"/>
          <w:szCs w:val="21"/>
        </w:rPr>
        <w:t>(</w:t>
      </w:r>
      <w:r w:rsidRPr="002953A4">
        <w:rPr>
          <w:rFonts w:ascii="Consolas" w:eastAsia="宋体" w:hAnsi="Consolas" w:cs="宋体"/>
          <w:color w:val="A31515"/>
          <w:kern w:val="0"/>
          <w:szCs w:val="21"/>
        </w:rPr>
        <w:t>"k=%d</w:t>
      </w:r>
      <w:r w:rsidRPr="002953A4">
        <w:rPr>
          <w:rFonts w:ascii="Consolas" w:eastAsia="宋体" w:hAnsi="Consolas" w:cs="宋体"/>
          <w:color w:val="EE0000"/>
          <w:kern w:val="0"/>
          <w:szCs w:val="21"/>
        </w:rPr>
        <w:t>\t</w:t>
      </w:r>
      <w:r w:rsidRPr="002953A4">
        <w:rPr>
          <w:rFonts w:ascii="Consolas" w:eastAsia="宋体" w:hAnsi="Consolas" w:cs="宋体"/>
          <w:color w:val="A31515"/>
          <w:kern w:val="0"/>
          <w:szCs w:val="21"/>
        </w:rPr>
        <w:t>the sum is %llu</w:t>
      </w:r>
      <w:r w:rsidRPr="002953A4">
        <w:rPr>
          <w:rFonts w:ascii="Consolas" w:eastAsia="宋体" w:hAnsi="Consolas" w:cs="宋体"/>
          <w:color w:val="EE0000"/>
          <w:kern w:val="0"/>
          <w:szCs w:val="21"/>
        </w:rPr>
        <w:t>\n</w:t>
      </w:r>
      <w:r w:rsidRPr="002953A4">
        <w:rPr>
          <w:rFonts w:ascii="Consolas" w:eastAsia="宋体" w:hAnsi="Consolas" w:cs="宋体"/>
          <w:color w:val="A31515"/>
          <w:kern w:val="0"/>
          <w:szCs w:val="21"/>
        </w:rPr>
        <w:t>"</w:t>
      </w:r>
      <w:r w:rsidRPr="002953A4">
        <w:rPr>
          <w:rFonts w:ascii="Consolas" w:eastAsia="宋体" w:hAnsi="Consolas" w:cs="宋体"/>
          <w:color w:val="000000"/>
          <w:kern w:val="0"/>
          <w:szCs w:val="21"/>
        </w:rPr>
        <w:t>,</w:t>
      </w:r>
      <w:r w:rsidRPr="002953A4">
        <w:rPr>
          <w:rFonts w:ascii="Consolas" w:eastAsia="宋体" w:hAnsi="Consolas" w:cs="宋体"/>
          <w:color w:val="001080"/>
          <w:kern w:val="0"/>
          <w:szCs w:val="21"/>
        </w:rPr>
        <w:t>k</w:t>
      </w:r>
      <w:r w:rsidRPr="002953A4">
        <w:rPr>
          <w:rFonts w:ascii="Consolas" w:eastAsia="宋体" w:hAnsi="Consolas" w:cs="宋体"/>
          <w:color w:val="000000"/>
          <w:kern w:val="0"/>
          <w:szCs w:val="21"/>
        </w:rPr>
        <w:t>,</w:t>
      </w:r>
      <w:r w:rsidRPr="002953A4">
        <w:rPr>
          <w:rFonts w:ascii="Consolas" w:eastAsia="宋体" w:hAnsi="Consolas" w:cs="宋体"/>
          <w:color w:val="795E26"/>
          <w:kern w:val="0"/>
          <w:szCs w:val="21"/>
        </w:rPr>
        <w:t>sum_fac</w:t>
      </w:r>
      <w:r w:rsidRPr="002953A4">
        <w:rPr>
          <w:rFonts w:ascii="Consolas" w:eastAsia="宋体" w:hAnsi="Consolas" w:cs="宋体"/>
          <w:color w:val="000000"/>
          <w:kern w:val="0"/>
          <w:szCs w:val="21"/>
        </w:rPr>
        <w:t>(</w:t>
      </w:r>
      <w:r w:rsidRPr="002953A4">
        <w:rPr>
          <w:rFonts w:ascii="Consolas" w:eastAsia="宋体" w:hAnsi="Consolas" w:cs="宋体"/>
          <w:color w:val="001080"/>
          <w:kern w:val="0"/>
          <w:szCs w:val="21"/>
        </w:rPr>
        <w:t>k</w:t>
      </w:r>
      <w:r w:rsidRPr="002953A4">
        <w:rPr>
          <w:rFonts w:ascii="Consolas" w:eastAsia="宋体" w:hAnsi="Consolas" w:cs="宋体"/>
          <w:color w:val="000000"/>
          <w:kern w:val="0"/>
          <w:szCs w:val="21"/>
        </w:rPr>
        <w:t>));</w:t>
      </w:r>
    </w:p>
    <w:p w14:paraId="474C1993"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00"/>
          <w:kern w:val="0"/>
          <w:szCs w:val="21"/>
        </w:rPr>
        <w:t>    </w:t>
      </w:r>
      <w:r w:rsidRPr="002953A4">
        <w:rPr>
          <w:rFonts w:ascii="Consolas" w:eastAsia="宋体" w:hAnsi="Consolas" w:cs="宋体"/>
          <w:color w:val="795E26"/>
          <w:kern w:val="0"/>
          <w:szCs w:val="21"/>
        </w:rPr>
        <w:t>getchar</w:t>
      </w:r>
      <w:r w:rsidRPr="002953A4">
        <w:rPr>
          <w:rFonts w:ascii="Consolas" w:eastAsia="宋体" w:hAnsi="Consolas" w:cs="宋体"/>
          <w:color w:val="000000"/>
          <w:kern w:val="0"/>
          <w:szCs w:val="21"/>
        </w:rPr>
        <w:t>();</w:t>
      </w:r>
    </w:p>
    <w:p w14:paraId="4D7DFF15"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00"/>
          <w:kern w:val="0"/>
          <w:szCs w:val="21"/>
        </w:rPr>
        <w:t>    </w:t>
      </w:r>
      <w:r w:rsidRPr="002953A4">
        <w:rPr>
          <w:rFonts w:ascii="Consolas" w:eastAsia="宋体" w:hAnsi="Consolas" w:cs="宋体"/>
          <w:color w:val="AF00DB"/>
          <w:kern w:val="0"/>
          <w:szCs w:val="21"/>
        </w:rPr>
        <w:t>return</w:t>
      </w:r>
      <w:r w:rsidRPr="002953A4">
        <w:rPr>
          <w:rFonts w:ascii="Consolas" w:eastAsia="宋体" w:hAnsi="Consolas" w:cs="宋体"/>
          <w:color w:val="000000"/>
          <w:kern w:val="0"/>
          <w:szCs w:val="21"/>
        </w:rPr>
        <w:t> </w:t>
      </w:r>
      <w:r w:rsidRPr="002953A4">
        <w:rPr>
          <w:rFonts w:ascii="Consolas" w:eastAsia="宋体" w:hAnsi="Consolas" w:cs="宋体"/>
          <w:color w:val="098658"/>
          <w:kern w:val="0"/>
          <w:szCs w:val="21"/>
        </w:rPr>
        <w:t>0</w:t>
      </w:r>
      <w:r w:rsidRPr="002953A4">
        <w:rPr>
          <w:rFonts w:ascii="Consolas" w:eastAsia="宋体" w:hAnsi="Consolas" w:cs="宋体"/>
          <w:color w:val="000000"/>
          <w:kern w:val="0"/>
          <w:szCs w:val="21"/>
        </w:rPr>
        <w:t>;</w:t>
      </w:r>
    </w:p>
    <w:p w14:paraId="75AFAAEF"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00"/>
          <w:kern w:val="0"/>
          <w:szCs w:val="21"/>
        </w:rPr>
        <w:t>}</w:t>
      </w:r>
    </w:p>
    <w:p w14:paraId="6F3D78A6"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p>
    <w:p w14:paraId="244A72D1"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FF"/>
          <w:kern w:val="0"/>
          <w:szCs w:val="21"/>
        </w:rPr>
        <w:t>unsigned</w:t>
      </w:r>
      <w:r w:rsidRPr="002953A4">
        <w:rPr>
          <w:rFonts w:ascii="Consolas" w:eastAsia="宋体" w:hAnsi="Consolas" w:cs="宋体"/>
          <w:color w:val="000000"/>
          <w:kern w:val="0"/>
          <w:szCs w:val="21"/>
        </w:rPr>
        <w:t> </w:t>
      </w:r>
      <w:r w:rsidRPr="002953A4">
        <w:rPr>
          <w:rFonts w:ascii="Consolas" w:eastAsia="宋体" w:hAnsi="Consolas" w:cs="宋体"/>
          <w:color w:val="0000FF"/>
          <w:kern w:val="0"/>
          <w:szCs w:val="21"/>
        </w:rPr>
        <w:t>long</w:t>
      </w:r>
      <w:r w:rsidRPr="002953A4">
        <w:rPr>
          <w:rFonts w:ascii="Consolas" w:eastAsia="宋体" w:hAnsi="Consolas" w:cs="宋体"/>
          <w:color w:val="000000"/>
          <w:kern w:val="0"/>
          <w:szCs w:val="21"/>
        </w:rPr>
        <w:t> </w:t>
      </w:r>
      <w:r w:rsidRPr="002953A4">
        <w:rPr>
          <w:rFonts w:ascii="Consolas" w:eastAsia="宋体" w:hAnsi="Consolas" w:cs="宋体"/>
          <w:color w:val="0000FF"/>
          <w:kern w:val="0"/>
          <w:szCs w:val="21"/>
        </w:rPr>
        <w:t>long</w:t>
      </w:r>
      <w:r w:rsidRPr="002953A4">
        <w:rPr>
          <w:rFonts w:ascii="Consolas" w:eastAsia="宋体" w:hAnsi="Consolas" w:cs="宋体"/>
          <w:color w:val="000000"/>
          <w:kern w:val="0"/>
          <w:szCs w:val="21"/>
        </w:rPr>
        <w:t> </w:t>
      </w:r>
      <w:r w:rsidRPr="002953A4">
        <w:rPr>
          <w:rFonts w:ascii="Consolas" w:eastAsia="宋体" w:hAnsi="Consolas" w:cs="宋体"/>
          <w:color w:val="795E26"/>
          <w:kern w:val="0"/>
          <w:szCs w:val="21"/>
        </w:rPr>
        <w:t>sum_fac</w:t>
      </w:r>
      <w:r w:rsidRPr="002953A4">
        <w:rPr>
          <w:rFonts w:ascii="Consolas" w:eastAsia="宋体" w:hAnsi="Consolas" w:cs="宋体"/>
          <w:color w:val="000000"/>
          <w:kern w:val="0"/>
          <w:szCs w:val="21"/>
        </w:rPr>
        <w:t>(</w:t>
      </w:r>
      <w:r w:rsidRPr="002953A4">
        <w:rPr>
          <w:rFonts w:ascii="Consolas" w:eastAsia="宋体" w:hAnsi="Consolas" w:cs="宋体"/>
          <w:color w:val="0000FF"/>
          <w:kern w:val="0"/>
          <w:szCs w:val="21"/>
        </w:rPr>
        <w:t>int</w:t>
      </w:r>
      <w:r w:rsidRPr="002953A4">
        <w:rPr>
          <w:rFonts w:ascii="Consolas" w:eastAsia="宋体" w:hAnsi="Consolas" w:cs="宋体"/>
          <w:color w:val="000000"/>
          <w:kern w:val="0"/>
          <w:szCs w:val="21"/>
        </w:rPr>
        <w:t> </w:t>
      </w:r>
      <w:r w:rsidRPr="002953A4">
        <w:rPr>
          <w:rFonts w:ascii="Consolas" w:eastAsia="宋体" w:hAnsi="Consolas" w:cs="宋体"/>
          <w:color w:val="001080"/>
          <w:kern w:val="0"/>
          <w:szCs w:val="21"/>
        </w:rPr>
        <w:t>n</w:t>
      </w:r>
      <w:r w:rsidRPr="002953A4">
        <w:rPr>
          <w:rFonts w:ascii="Consolas" w:eastAsia="宋体" w:hAnsi="Consolas" w:cs="宋体"/>
          <w:color w:val="000000"/>
          <w:kern w:val="0"/>
          <w:szCs w:val="21"/>
        </w:rPr>
        <w:t>)</w:t>
      </w:r>
    </w:p>
    <w:p w14:paraId="57236ECD"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00"/>
          <w:kern w:val="0"/>
          <w:szCs w:val="21"/>
        </w:rPr>
        <w:t>{</w:t>
      </w:r>
    </w:p>
    <w:p w14:paraId="055E9521"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00"/>
          <w:kern w:val="0"/>
          <w:szCs w:val="21"/>
        </w:rPr>
        <w:t>    </w:t>
      </w:r>
      <w:r w:rsidRPr="002953A4">
        <w:rPr>
          <w:rFonts w:ascii="Consolas" w:eastAsia="宋体" w:hAnsi="Consolas" w:cs="宋体"/>
          <w:color w:val="0000FF"/>
          <w:kern w:val="0"/>
          <w:szCs w:val="21"/>
        </w:rPr>
        <w:t>unsigned</w:t>
      </w:r>
      <w:r w:rsidRPr="002953A4">
        <w:rPr>
          <w:rFonts w:ascii="Consolas" w:eastAsia="宋体" w:hAnsi="Consolas" w:cs="宋体"/>
          <w:color w:val="000000"/>
          <w:kern w:val="0"/>
          <w:szCs w:val="21"/>
        </w:rPr>
        <w:t> </w:t>
      </w:r>
      <w:r w:rsidRPr="002953A4">
        <w:rPr>
          <w:rFonts w:ascii="Consolas" w:eastAsia="宋体" w:hAnsi="Consolas" w:cs="宋体"/>
          <w:color w:val="0000FF"/>
          <w:kern w:val="0"/>
          <w:szCs w:val="21"/>
        </w:rPr>
        <w:t>long</w:t>
      </w:r>
      <w:r w:rsidRPr="002953A4">
        <w:rPr>
          <w:rFonts w:ascii="Consolas" w:eastAsia="宋体" w:hAnsi="Consolas" w:cs="宋体"/>
          <w:color w:val="000000"/>
          <w:kern w:val="0"/>
          <w:szCs w:val="21"/>
        </w:rPr>
        <w:t> </w:t>
      </w:r>
      <w:r w:rsidRPr="002953A4">
        <w:rPr>
          <w:rFonts w:ascii="Consolas" w:eastAsia="宋体" w:hAnsi="Consolas" w:cs="宋体"/>
          <w:color w:val="0000FF"/>
          <w:kern w:val="0"/>
          <w:szCs w:val="21"/>
        </w:rPr>
        <w:t>long</w:t>
      </w:r>
      <w:r w:rsidRPr="002953A4">
        <w:rPr>
          <w:rFonts w:ascii="Consolas" w:eastAsia="宋体" w:hAnsi="Consolas" w:cs="宋体"/>
          <w:color w:val="000000"/>
          <w:kern w:val="0"/>
          <w:szCs w:val="21"/>
        </w:rPr>
        <w:t> </w:t>
      </w:r>
      <w:r w:rsidRPr="002953A4">
        <w:rPr>
          <w:rFonts w:ascii="Consolas" w:eastAsia="宋体" w:hAnsi="Consolas" w:cs="宋体"/>
          <w:color w:val="001080"/>
          <w:kern w:val="0"/>
          <w:szCs w:val="21"/>
        </w:rPr>
        <w:t>s</w:t>
      </w:r>
      <w:r w:rsidRPr="002953A4">
        <w:rPr>
          <w:rFonts w:ascii="Consolas" w:eastAsia="宋体" w:hAnsi="Consolas" w:cs="宋体"/>
          <w:color w:val="000000"/>
          <w:kern w:val="0"/>
          <w:szCs w:val="21"/>
        </w:rPr>
        <w:t>,</w:t>
      </w:r>
      <w:r w:rsidRPr="002953A4">
        <w:rPr>
          <w:rFonts w:ascii="Consolas" w:eastAsia="宋体" w:hAnsi="Consolas" w:cs="宋体"/>
          <w:color w:val="001080"/>
          <w:kern w:val="0"/>
          <w:szCs w:val="21"/>
        </w:rPr>
        <w:t>fac</w:t>
      </w:r>
      <w:r w:rsidRPr="002953A4">
        <w:rPr>
          <w:rFonts w:ascii="Consolas" w:eastAsia="宋体" w:hAnsi="Consolas" w:cs="宋体"/>
          <w:color w:val="000000"/>
          <w:kern w:val="0"/>
          <w:szCs w:val="21"/>
        </w:rPr>
        <w:t>;</w:t>
      </w:r>
    </w:p>
    <w:p w14:paraId="188BC09F"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00"/>
          <w:kern w:val="0"/>
          <w:szCs w:val="21"/>
        </w:rPr>
        <w:t>    </w:t>
      </w:r>
      <w:r w:rsidRPr="002953A4">
        <w:rPr>
          <w:rFonts w:ascii="Consolas" w:eastAsia="宋体" w:hAnsi="Consolas" w:cs="宋体"/>
          <w:color w:val="0000FF"/>
          <w:kern w:val="0"/>
          <w:szCs w:val="21"/>
        </w:rPr>
        <w:t>int</w:t>
      </w:r>
      <w:r w:rsidRPr="002953A4">
        <w:rPr>
          <w:rFonts w:ascii="Consolas" w:eastAsia="宋体" w:hAnsi="Consolas" w:cs="宋体"/>
          <w:color w:val="000000"/>
          <w:kern w:val="0"/>
          <w:szCs w:val="21"/>
        </w:rPr>
        <w:t> </w:t>
      </w:r>
      <w:r w:rsidRPr="002953A4">
        <w:rPr>
          <w:rFonts w:ascii="Consolas" w:eastAsia="宋体" w:hAnsi="Consolas" w:cs="宋体"/>
          <w:color w:val="001080"/>
          <w:kern w:val="0"/>
          <w:szCs w:val="21"/>
        </w:rPr>
        <w:t>i</w:t>
      </w:r>
      <w:r w:rsidRPr="002953A4">
        <w:rPr>
          <w:rFonts w:ascii="Consolas" w:eastAsia="宋体" w:hAnsi="Consolas" w:cs="宋体"/>
          <w:color w:val="000000"/>
          <w:kern w:val="0"/>
          <w:szCs w:val="21"/>
        </w:rPr>
        <w:t>;</w:t>
      </w:r>
    </w:p>
    <w:p w14:paraId="44695EFD"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p>
    <w:p w14:paraId="196DF7D7"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00"/>
          <w:kern w:val="0"/>
          <w:szCs w:val="21"/>
        </w:rPr>
        <w:t>    </w:t>
      </w:r>
      <w:r w:rsidRPr="002953A4">
        <w:rPr>
          <w:rFonts w:ascii="Consolas" w:eastAsia="宋体" w:hAnsi="Consolas" w:cs="宋体"/>
          <w:color w:val="001080"/>
          <w:kern w:val="0"/>
          <w:szCs w:val="21"/>
        </w:rPr>
        <w:t>fac</w:t>
      </w:r>
      <w:r w:rsidRPr="002953A4">
        <w:rPr>
          <w:rFonts w:ascii="Consolas" w:eastAsia="宋体" w:hAnsi="Consolas" w:cs="宋体"/>
          <w:color w:val="000000"/>
          <w:kern w:val="0"/>
          <w:szCs w:val="21"/>
        </w:rPr>
        <w:t>=</w:t>
      </w:r>
      <w:r w:rsidRPr="002953A4">
        <w:rPr>
          <w:rFonts w:ascii="Consolas" w:eastAsia="宋体" w:hAnsi="Consolas" w:cs="宋体"/>
          <w:color w:val="098658"/>
          <w:kern w:val="0"/>
          <w:szCs w:val="21"/>
        </w:rPr>
        <w:t>1</w:t>
      </w:r>
      <w:r w:rsidRPr="002953A4">
        <w:rPr>
          <w:rFonts w:ascii="Consolas" w:eastAsia="宋体" w:hAnsi="Consolas" w:cs="宋体"/>
          <w:color w:val="000000"/>
          <w:kern w:val="0"/>
          <w:szCs w:val="21"/>
        </w:rPr>
        <w:t>;</w:t>
      </w:r>
    </w:p>
    <w:p w14:paraId="2AC9A41C"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00"/>
          <w:kern w:val="0"/>
          <w:szCs w:val="21"/>
        </w:rPr>
        <w:t>    </w:t>
      </w:r>
      <w:r w:rsidRPr="002953A4">
        <w:rPr>
          <w:rFonts w:ascii="Consolas" w:eastAsia="宋体" w:hAnsi="Consolas" w:cs="宋体"/>
          <w:color w:val="001080"/>
          <w:kern w:val="0"/>
          <w:szCs w:val="21"/>
        </w:rPr>
        <w:t>s</w:t>
      </w:r>
      <w:r w:rsidRPr="002953A4">
        <w:rPr>
          <w:rFonts w:ascii="Consolas" w:eastAsia="宋体" w:hAnsi="Consolas" w:cs="宋体"/>
          <w:color w:val="000000"/>
          <w:kern w:val="0"/>
          <w:szCs w:val="21"/>
        </w:rPr>
        <w:t>=</w:t>
      </w:r>
      <w:r w:rsidRPr="002953A4">
        <w:rPr>
          <w:rFonts w:ascii="Consolas" w:eastAsia="宋体" w:hAnsi="Consolas" w:cs="宋体"/>
          <w:color w:val="098658"/>
          <w:kern w:val="0"/>
          <w:szCs w:val="21"/>
        </w:rPr>
        <w:t>0</w:t>
      </w:r>
      <w:r w:rsidRPr="002953A4">
        <w:rPr>
          <w:rFonts w:ascii="Consolas" w:eastAsia="宋体" w:hAnsi="Consolas" w:cs="宋体"/>
          <w:color w:val="000000"/>
          <w:kern w:val="0"/>
          <w:szCs w:val="21"/>
        </w:rPr>
        <w:t>;</w:t>
      </w:r>
    </w:p>
    <w:p w14:paraId="14A99812"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00"/>
          <w:kern w:val="0"/>
          <w:szCs w:val="21"/>
        </w:rPr>
        <w:t>    </w:t>
      </w:r>
      <w:r w:rsidRPr="002953A4">
        <w:rPr>
          <w:rFonts w:ascii="Consolas" w:eastAsia="宋体" w:hAnsi="Consolas" w:cs="宋体"/>
          <w:color w:val="AF00DB"/>
          <w:kern w:val="0"/>
          <w:szCs w:val="21"/>
        </w:rPr>
        <w:t>for</w:t>
      </w:r>
      <w:r w:rsidRPr="002953A4">
        <w:rPr>
          <w:rFonts w:ascii="Consolas" w:eastAsia="宋体" w:hAnsi="Consolas" w:cs="宋体"/>
          <w:color w:val="000000"/>
          <w:kern w:val="0"/>
          <w:szCs w:val="21"/>
        </w:rPr>
        <w:t>(</w:t>
      </w:r>
      <w:r w:rsidRPr="002953A4">
        <w:rPr>
          <w:rFonts w:ascii="Consolas" w:eastAsia="宋体" w:hAnsi="Consolas" w:cs="宋体"/>
          <w:color w:val="001080"/>
          <w:kern w:val="0"/>
          <w:szCs w:val="21"/>
        </w:rPr>
        <w:t>i</w:t>
      </w:r>
      <w:r w:rsidRPr="002953A4">
        <w:rPr>
          <w:rFonts w:ascii="Consolas" w:eastAsia="宋体" w:hAnsi="Consolas" w:cs="宋体"/>
          <w:color w:val="000000"/>
          <w:kern w:val="0"/>
          <w:szCs w:val="21"/>
        </w:rPr>
        <w:t>=</w:t>
      </w:r>
      <w:r w:rsidRPr="002953A4">
        <w:rPr>
          <w:rFonts w:ascii="Consolas" w:eastAsia="宋体" w:hAnsi="Consolas" w:cs="宋体"/>
          <w:color w:val="098658"/>
          <w:kern w:val="0"/>
          <w:szCs w:val="21"/>
        </w:rPr>
        <w:t>1</w:t>
      </w:r>
      <w:r w:rsidRPr="002953A4">
        <w:rPr>
          <w:rFonts w:ascii="Consolas" w:eastAsia="宋体" w:hAnsi="Consolas" w:cs="宋体"/>
          <w:color w:val="000000"/>
          <w:kern w:val="0"/>
          <w:szCs w:val="21"/>
        </w:rPr>
        <w:t>;</w:t>
      </w:r>
      <w:r w:rsidRPr="002953A4">
        <w:rPr>
          <w:rFonts w:ascii="Consolas" w:eastAsia="宋体" w:hAnsi="Consolas" w:cs="宋体"/>
          <w:color w:val="001080"/>
          <w:kern w:val="0"/>
          <w:szCs w:val="21"/>
        </w:rPr>
        <w:t>i</w:t>
      </w:r>
      <w:r w:rsidRPr="002953A4">
        <w:rPr>
          <w:rFonts w:ascii="Consolas" w:eastAsia="宋体" w:hAnsi="Consolas" w:cs="宋体"/>
          <w:color w:val="000000"/>
          <w:kern w:val="0"/>
          <w:szCs w:val="21"/>
        </w:rPr>
        <w:t>&lt;=</w:t>
      </w:r>
      <w:r w:rsidRPr="002953A4">
        <w:rPr>
          <w:rFonts w:ascii="Consolas" w:eastAsia="宋体" w:hAnsi="Consolas" w:cs="宋体"/>
          <w:color w:val="001080"/>
          <w:kern w:val="0"/>
          <w:szCs w:val="21"/>
        </w:rPr>
        <w:t>n</w:t>
      </w:r>
      <w:r w:rsidRPr="002953A4">
        <w:rPr>
          <w:rFonts w:ascii="Consolas" w:eastAsia="宋体" w:hAnsi="Consolas" w:cs="宋体"/>
          <w:color w:val="000000"/>
          <w:kern w:val="0"/>
          <w:szCs w:val="21"/>
        </w:rPr>
        <w:t>;</w:t>
      </w:r>
      <w:r w:rsidRPr="002953A4">
        <w:rPr>
          <w:rFonts w:ascii="Consolas" w:eastAsia="宋体" w:hAnsi="Consolas" w:cs="宋体"/>
          <w:color w:val="001080"/>
          <w:kern w:val="0"/>
          <w:szCs w:val="21"/>
        </w:rPr>
        <w:t>i</w:t>
      </w:r>
      <w:r w:rsidRPr="002953A4">
        <w:rPr>
          <w:rFonts w:ascii="Consolas" w:eastAsia="宋体" w:hAnsi="Consolas" w:cs="宋体"/>
          <w:color w:val="000000"/>
          <w:kern w:val="0"/>
          <w:szCs w:val="21"/>
        </w:rPr>
        <w:t>++)</w:t>
      </w:r>
    </w:p>
    <w:p w14:paraId="493BB278"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00"/>
          <w:kern w:val="0"/>
          <w:szCs w:val="21"/>
        </w:rPr>
        <w:t>    {</w:t>
      </w:r>
    </w:p>
    <w:p w14:paraId="123A8DD2"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00"/>
          <w:kern w:val="0"/>
          <w:szCs w:val="21"/>
        </w:rPr>
        <w:t>        </w:t>
      </w:r>
      <w:r w:rsidRPr="002953A4">
        <w:rPr>
          <w:rFonts w:ascii="Consolas" w:eastAsia="宋体" w:hAnsi="Consolas" w:cs="宋体"/>
          <w:color w:val="001080"/>
          <w:kern w:val="0"/>
          <w:szCs w:val="21"/>
        </w:rPr>
        <w:t>fac</w:t>
      </w:r>
      <w:r w:rsidRPr="002953A4">
        <w:rPr>
          <w:rFonts w:ascii="Consolas" w:eastAsia="宋体" w:hAnsi="Consolas" w:cs="宋体"/>
          <w:color w:val="000000"/>
          <w:kern w:val="0"/>
          <w:szCs w:val="21"/>
        </w:rPr>
        <w:t>*=</w:t>
      </w:r>
      <w:r w:rsidRPr="002953A4">
        <w:rPr>
          <w:rFonts w:ascii="Consolas" w:eastAsia="宋体" w:hAnsi="Consolas" w:cs="宋体"/>
          <w:color w:val="001080"/>
          <w:kern w:val="0"/>
          <w:szCs w:val="21"/>
        </w:rPr>
        <w:t>i</w:t>
      </w:r>
      <w:r w:rsidRPr="002953A4">
        <w:rPr>
          <w:rFonts w:ascii="Consolas" w:eastAsia="宋体" w:hAnsi="Consolas" w:cs="宋体"/>
          <w:color w:val="000000"/>
          <w:kern w:val="0"/>
          <w:szCs w:val="21"/>
        </w:rPr>
        <w:t>;</w:t>
      </w:r>
    </w:p>
    <w:p w14:paraId="6B5F7E2A"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00"/>
          <w:kern w:val="0"/>
          <w:szCs w:val="21"/>
        </w:rPr>
        <w:t>        </w:t>
      </w:r>
      <w:r w:rsidRPr="002953A4">
        <w:rPr>
          <w:rFonts w:ascii="Consolas" w:eastAsia="宋体" w:hAnsi="Consolas" w:cs="宋体"/>
          <w:color w:val="001080"/>
          <w:kern w:val="0"/>
          <w:szCs w:val="21"/>
        </w:rPr>
        <w:t>s</w:t>
      </w:r>
      <w:r w:rsidRPr="002953A4">
        <w:rPr>
          <w:rFonts w:ascii="Consolas" w:eastAsia="宋体" w:hAnsi="Consolas" w:cs="宋体"/>
          <w:color w:val="000000"/>
          <w:kern w:val="0"/>
          <w:szCs w:val="21"/>
        </w:rPr>
        <w:t>+=</w:t>
      </w:r>
      <w:r w:rsidRPr="002953A4">
        <w:rPr>
          <w:rFonts w:ascii="Consolas" w:eastAsia="宋体" w:hAnsi="Consolas" w:cs="宋体"/>
          <w:color w:val="001080"/>
          <w:kern w:val="0"/>
          <w:szCs w:val="21"/>
        </w:rPr>
        <w:t>fac</w:t>
      </w:r>
      <w:r w:rsidRPr="002953A4">
        <w:rPr>
          <w:rFonts w:ascii="Consolas" w:eastAsia="宋体" w:hAnsi="Consolas" w:cs="宋体"/>
          <w:color w:val="000000"/>
          <w:kern w:val="0"/>
          <w:szCs w:val="21"/>
        </w:rPr>
        <w:t>;</w:t>
      </w:r>
    </w:p>
    <w:p w14:paraId="4977F909"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00"/>
          <w:kern w:val="0"/>
          <w:szCs w:val="21"/>
        </w:rPr>
        <w:t>    }</w:t>
      </w:r>
    </w:p>
    <w:p w14:paraId="1A9997C7"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00"/>
          <w:kern w:val="0"/>
          <w:szCs w:val="21"/>
        </w:rPr>
        <w:lastRenderedPageBreak/>
        <w:t>    </w:t>
      </w:r>
      <w:r w:rsidRPr="002953A4">
        <w:rPr>
          <w:rFonts w:ascii="Consolas" w:eastAsia="宋体" w:hAnsi="Consolas" w:cs="宋体"/>
          <w:color w:val="AF00DB"/>
          <w:kern w:val="0"/>
          <w:szCs w:val="21"/>
        </w:rPr>
        <w:t>return</w:t>
      </w:r>
      <w:r w:rsidRPr="002953A4">
        <w:rPr>
          <w:rFonts w:ascii="Consolas" w:eastAsia="宋体" w:hAnsi="Consolas" w:cs="宋体"/>
          <w:color w:val="000000"/>
          <w:kern w:val="0"/>
          <w:szCs w:val="21"/>
        </w:rPr>
        <w:t> </w:t>
      </w:r>
      <w:r w:rsidRPr="002953A4">
        <w:rPr>
          <w:rFonts w:ascii="Consolas" w:eastAsia="宋体" w:hAnsi="Consolas" w:cs="宋体"/>
          <w:color w:val="001080"/>
          <w:kern w:val="0"/>
          <w:szCs w:val="21"/>
        </w:rPr>
        <w:t>s</w:t>
      </w:r>
      <w:r w:rsidRPr="002953A4">
        <w:rPr>
          <w:rFonts w:ascii="Consolas" w:eastAsia="宋体" w:hAnsi="Consolas" w:cs="宋体"/>
          <w:color w:val="000000"/>
          <w:kern w:val="0"/>
          <w:szCs w:val="21"/>
        </w:rPr>
        <w:t>;</w:t>
      </w:r>
    </w:p>
    <w:p w14:paraId="1160680A"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00"/>
          <w:kern w:val="0"/>
          <w:szCs w:val="21"/>
        </w:rPr>
        <w:t>}</w:t>
      </w:r>
    </w:p>
    <w:p w14:paraId="31DEB891" w14:textId="77777777" w:rsidR="002953A4" w:rsidRPr="002953A4" w:rsidRDefault="002953A4" w:rsidP="00E7680D">
      <w:pPr>
        <w:widowControl/>
        <w:shd w:val="clear" w:color="auto" w:fill="FFFFFF"/>
        <w:spacing w:line="285" w:lineRule="atLeast"/>
        <w:ind w:firstLineChars="200" w:firstLine="480"/>
        <w:jc w:val="left"/>
        <w:rPr>
          <w:rFonts w:ascii="Times New Roman" w:eastAsia="宋体" w:hAnsi="Times New Roman" w:cs="Times New Roman"/>
          <w:color w:val="000000"/>
          <w:kern w:val="0"/>
          <w:sz w:val="24"/>
          <w:szCs w:val="24"/>
        </w:rPr>
      </w:pPr>
    </w:p>
    <w:p w14:paraId="49CEC22A" w14:textId="77777777" w:rsidR="002953A4" w:rsidRPr="002953A4" w:rsidRDefault="002953A4" w:rsidP="002953A4">
      <w:pPr>
        <w:snapToGrid w:val="0"/>
        <w:spacing w:line="360" w:lineRule="auto"/>
        <w:rPr>
          <w:rFonts w:ascii="Times New Roman" w:eastAsia="宋体" w:hAnsi="宋体" w:cs="Times New Roman"/>
          <w:sz w:val="24"/>
          <w:szCs w:val="24"/>
        </w:rPr>
      </w:pPr>
      <w:r w:rsidRPr="002953A4">
        <w:rPr>
          <w:rFonts w:ascii="Times New Roman" w:eastAsia="宋体" w:hAnsi="宋体" w:cs="Times New Roman"/>
          <w:sz w:val="24"/>
          <w:szCs w:val="24"/>
        </w:rPr>
        <w:t>（</w:t>
      </w:r>
      <w:r w:rsidRPr="002953A4">
        <w:rPr>
          <w:rFonts w:ascii="Times New Roman" w:eastAsia="宋体" w:hAnsi="Times New Roman" w:cs="Times New Roman"/>
          <w:sz w:val="24"/>
          <w:szCs w:val="24"/>
        </w:rPr>
        <w:t>2</w:t>
      </w:r>
      <w:r w:rsidRPr="002953A4">
        <w:rPr>
          <w:rFonts w:ascii="Times New Roman" w:eastAsia="宋体" w:hAnsi="宋体" w:cs="Times New Roman"/>
          <w:sz w:val="24"/>
          <w:szCs w:val="24"/>
        </w:rPr>
        <w:t>）错误修改后运行结果：</w:t>
      </w:r>
    </w:p>
    <w:p w14:paraId="0F49EA3B" w14:textId="4B5D2559" w:rsidR="002953A4" w:rsidRDefault="002953A4"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r w:rsidRPr="002953A4">
        <w:rPr>
          <w:rFonts w:ascii="Consolas" w:eastAsia="宋体" w:hAnsi="Consolas" w:cs="宋体"/>
          <w:noProof/>
          <w:color w:val="000000"/>
          <w:kern w:val="0"/>
          <w:sz w:val="24"/>
          <w:szCs w:val="24"/>
        </w:rPr>
        <w:drawing>
          <wp:inline distT="0" distB="0" distL="0" distR="0" wp14:anchorId="6A7683B7" wp14:editId="5FA801E2">
            <wp:extent cx="4877051" cy="379114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77051" cy="3791145"/>
                    </a:xfrm>
                    <a:prstGeom prst="rect">
                      <a:avLst/>
                    </a:prstGeom>
                  </pic:spPr>
                </pic:pic>
              </a:graphicData>
            </a:graphic>
          </wp:inline>
        </w:drawing>
      </w:r>
    </w:p>
    <w:p w14:paraId="4C5BEB5A" w14:textId="77777777" w:rsidR="00B80154" w:rsidRPr="00B80154" w:rsidRDefault="00B80154" w:rsidP="00B80154">
      <w:pPr>
        <w:spacing w:line="360" w:lineRule="auto"/>
        <w:rPr>
          <w:rFonts w:ascii="Times New Roman" w:eastAsia="宋体" w:hAnsi="Times New Roman" w:cs="Times New Roman"/>
          <w:b/>
          <w:sz w:val="24"/>
          <w:szCs w:val="24"/>
        </w:rPr>
      </w:pPr>
      <w:r w:rsidRPr="00B80154">
        <w:rPr>
          <w:rFonts w:ascii="Times New Roman" w:eastAsia="宋体" w:hAnsi="Times New Roman" w:cs="Times New Roman"/>
          <w:b/>
          <w:sz w:val="24"/>
          <w:szCs w:val="24"/>
        </w:rPr>
        <w:t>2</w:t>
      </w:r>
      <w:r w:rsidRPr="00B80154">
        <w:rPr>
          <w:rFonts w:ascii="Times New Roman" w:eastAsia="宋体" w:hAnsi="Times New Roman" w:cs="Times New Roman"/>
          <w:b/>
          <w:sz w:val="24"/>
          <w:szCs w:val="24"/>
        </w:rPr>
        <w:t>．程序修改替换题</w:t>
      </w:r>
    </w:p>
    <w:p w14:paraId="7D60CA36" w14:textId="77777777" w:rsidR="00B80154" w:rsidRPr="00B80154" w:rsidRDefault="00B80154" w:rsidP="00B80154">
      <w:pPr>
        <w:spacing w:line="360" w:lineRule="auto"/>
        <w:rPr>
          <w:rFonts w:ascii="Times New Roman" w:eastAsia="宋体" w:hAnsi="Times New Roman" w:cs="Times New Roman"/>
          <w:szCs w:val="24"/>
        </w:rPr>
      </w:pPr>
      <w:r w:rsidRPr="00B80154">
        <w:rPr>
          <w:rFonts w:ascii="Times New Roman" w:eastAsia="宋体" w:hAnsi="Times New Roman" w:cs="Times New Roman"/>
          <w:sz w:val="24"/>
          <w:szCs w:val="24"/>
        </w:rPr>
        <w:t>（</w:t>
      </w:r>
      <w:r w:rsidRPr="00B80154">
        <w:rPr>
          <w:rFonts w:ascii="Times New Roman" w:eastAsia="宋体" w:hAnsi="Times New Roman" w:cs="Times New Roman"/>
          <w:sz w:val="24"/>
          <w:szCs w:val="24"/>
        </w:rPr>
        <w:t>1</w:t>
      </w:r>
      <w:r w:rsidRPr="00B80154">
        <w:rPr>
          <w:rFonts w:ascii="Times New Roman" w:eastAsia="宋体" w:hAnsi="Times New Roman" w:cs="Times New Roman"/>
          <w:sz w:val="24"/>
          <w:szCs w:val="24"/>
        </w:rPr>
        <w:t>）根据</w:t>
      </w:r>
      <w:r w:rsidR="0064621E">
        <w:rPr>
          <w:rFonts w:ascii="Times New Roman" w:eastAsia="宋体" w:hAnsi="Times New Roman" w:cs="Times New Roman"/>
          <w:position w:val="-28"/>
          <w:szCs w:val="24"/>
        </w:rPr>
        <w:pict w14:anchorId="23C75B24">
          <v:shape id="_x0000_i1029" type="#_x0000_t75" style="width:106pt;height:35pt;mso-wrap-style:square;mso-position-horizontal-relative:page;mso-position-vertical-relative:page">
            <v:imagedata r:id="rId42" o:title=""/>
          </v:shape>
        </w:pict>
      </w:r>
      <w:r w:rsidRPr="00B80154">
        <w:rPr>
          <w:rFonts w:ascii="Times New Roman" w:eastAsia="宋体" w:hAnsi="Times New Roman" w:cs="Times New Roman"/>
          <w:sz w:val="24"/>
          <w:szCs w:val="24"/>
        </w:rPr>
        <w:t>将实验</w:t>
      </w:r>
      <w:r w:rsidRPr="00B80154">
        <w:rPr>
          <w:rFonts w:ascii="Times New Roman" w:eastAsia="宋体" w:hAnsi="Times New Roman" w:cs="Times New Roman"/>
          <w:sz w:val="24"/>
          <w:szCs w:val="24"/>
        </w:rPr>
        <w:t>3-1</w:t>
      </w:r>
      <w:r w:rsidRPr="00B80154">
        <w:rPr>
          <w:rFonts w:ascii="Times New Roman" w:eastAsia="宋体" w:hAnsi="Times New Roman" w:cs="Times New Roman"/>
          <w:sz w:val="24"/>
          <w:szCs w:val="24"/>
        </w:rPr>
        <w:t>改错题程序中</w:t>
      </w:r>
      <w:r w:rsidRPr="00B80154">
        <w:rPr>
          <w:rFonts w:ascii="Times New Roman" w:eastAsia="宋体" w:hAnsi="Times New Roman" w:cs="Times New Roman"/>
          <w:sz w:val="24"/>
          <w:szCs w:val="24"/>
        </w:rPr>
        <w:t>sum_fac</w:t>
      </w:r>
      <w:r w:rsidRPr="00B80154">
        <w:rPr>
          <w:rFonts w:ascii="Times New Roman" w:eastAsia="宋体" w:hAnsi="Times New Roman" w:cs="Times New Roman"/>
          <w:sz w:val="24"/>
          <w:szCs w:val="24"/>
        </w:rPr>
        <w:t>函数修改为一个递归函数，用递归的方式计算</w:t>
      </w:r>
      <w:r w:rsidR="0064621E">
        <w:rPr>
          <w:rFonts w:ascii="Times New Roman" w:eastAsia="宋体" w:hAnsi="Times New Roman" w:cs="Times New Roman"/>
          <w:position w:val="-28"/>
          <w:szCs w:val="24"/>
        </w:rPr>
        <w:pict w14:anchorId="320030C6">
          <v:shape id="_x0000_i1030" type="#_x0000_t75" style="width:31pt;height:35pt;mso-wrap-style:square;mso-position-horizontal-relative:page;mso-position-vertical-relative:page">
            <v:imagedata r:id="rId43" o:title=""/>
          </v:shape>
        </w:pict>
      </w:r>
      <w:r w:rsidRPr="00B80154">
        <w:rPr>
          <w:rFonts w:ascii="Times New Roman" w:eastAsia="宋体" w:hAnsi="Times New Roman" w:cs="Times New Roman"/>
          <w:szCs w:val="24"/>
        </w:rPr>
        <w:t>。</w:t>
      </w:r>
    </w:p>
    <w:p w14:paraId="4F6EB6E6" w14:textId="70555D00" w:rsidR="002953A4" w:rsidRDefault="00B80154" w:rsidP="00B80154">
      <w:pPr>
        <w:widowControl/>
        <w:shd w:val="clear" w:color="auto" w:fill="FFFFFF"/>
        <w:spacing w:line="285" w:lineRule="atLeast"/>
        <w:jc w:val="left"/>
        <w:rPr>
          <w:rFonts w:ascii="Times New Roman" w:eastAsia="宋体" w:hAnsi="宋体" w:cs="Times New Roman"/>
          <w:bCs/>
          <w:sz w:val="24"/>
          <w:szCs w:val="24"/>
        </w:rPr>
      </w:pPr>
      <w:r w:rsidRPr="00B80154">
        <w:rPr>
          <w:rFonts w:ascii="Times New Roman" w:eastAsia="宋体" w:hAnsi="宋体" w:cs="Times New Roman"/>
          <w:b/>
          <w:sz w:val="24"/>
          <w:szCs w:val="24"/>
        </w:rPr>
        <w:t>解答：</w:t>
      </w:r>
      <w:r>
        <w:rPr>
          <w:rFonts w:ascii="Times New Roman" w:eastAsia="宋体" w:hAnsi="宋体" w:cs="Times New Roman" w:hint="eastAsia"/>
          <w:b/>
          <w:sz w:val="24"/>
          <w:szCs w:val="24"/>
        </w:rPr>
        <w:t>（</w:t>
      </w:r>
      <w:r w:rsidRPr="00B80154">
        <w:rPr>
          <w:rFonts w:ascii="Times New Roman" w:eastAsia="宋体" w:hAnsi="宋体" w:cs="Times New Roman"/>
          <w:bCs/>
          <w:sz w:val="24"/>
          <w:szCs w:val="24"/>
        </w:rPr>
        <w:t>1</w:t>
      </w:r>
      <w:r w:rsidRPr="00B80154">
        <w:rPr>
          <w:rFonts w:ascii="Times New Roman" w:eastAsia="宋体" w:hAnsi="宋体" w:cs="Times New Roman" w:hint="eastAsia"/>
          <w:bCs/>
          <w:sz w:val="24"/>
          <w:szCs w:val="24"/>
        </w:rPr>
        <w:t>）</w:t>
      </w:r>
      <w:r>
        <w:rPr>
          <w:rFonts w:ascii="Times New Roman" w:eastAsia="宋体" w:hAnsi="宋体" w:cs="Times New Roman" w:hint="eastAsia"/>
          <w:bCs/>
          <w:sz w:val="24"/>
          <w:szCs w:val="24"/>
        </w:rPr>
        <w:t>：</w:t>
      </w:r>
      <w:r w:rsidR="00FF5BFE">
        <w:rPr>
          <w:rFonts w:ascii="Times New Roman" w:eastAsia="宋体" w:hAnsi="宋体" w:cs="Times New Roman" w:hint="eastAsia"/>
          <w:bCs/>
          <w:sz w:val="24"/>
          <w:szCs w:val="24"/>
        </w:rPr>
        <w:t>修改后程序源代码如下：</w:t>
      </w:r>
    </w:p>
    <w:p w14:paraId="16D44A7B"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AF00DB"/>
          <w:kern w:val="0"/>
          <w:szCs w:val="21"/>
        </w:rPr>
        <w:t>#include</w:t>
      </w:r>
      <w:r w:rsidRPr="00FF5BFE">
        <w:rPr>
          <w:rFonts w:ascii="Consolas" w:eastAsia="宋体" w:hAnsi="Consolas" w:cs="宋体"/>
          <w:color w:val="0000FF"/>
          <w:kern w:val="0"/>
          <w:szCs w:val="21"/>
        </w:rPr>
        <w:t> </w:t>
      </w:r>
      <w:r w:rsidRPr="00FF5BFE">
        <w:rPr>
          <w:rFonts w:ascii="Consolas" w:eastAsia="宋体" w:hAnsi="Consolas" w:cs="宋体"/>
          <w:color w:val="A31515"/>
          <w:kern w:val="0"/>
          <w:szCs w:val="21"/>
        </w:rPr>
        <w:t>&lt;stdio.h&gt;</w:t>
      </w:r>
    </w:p>
    <w:p w14:paraId="693A0641"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FF"/>
          <w:kern w:val="0"/>
          <w:szCs w:val="21"/>
        </w:rPr>
        <w:t>unsigned</w:t>
      </w:r>
      <w:r w:rsidRPr="00FF5BFE">
        <w:rPr>
          <w:rFonts w:ascii="Consolas" w:eastAsia="宋体" w:hAnsi="Consolas" w:cs="宋体"/>
          <w:color w:val="000000"/>
          <w:kern w:val="0"/>
          <w:szCs w:val="21"/>
        </w:rPr>
        <w:t> </w:t>
      </w:r>
      <w:r w:rsidRPr="00FF5BFE">
        <w:rPr>
          <w:rFonts w:ascii="Consolas" w:eastAsia="宋体" w:hAnsi="Consolas" w:cs="宋体"/>
          <w:color w:val="0000FF"/>
          <w:kern w:val="0"/>
          <w:szCs w:val="21"/>
        </w:rPr>
        <w:t>long</w:t>
      </w:r>
      <w:r w:rsidRPr="00FF5BFE">
        <w:rPr>
          <w:rFonts w:ascii="Consolas" w:eastAsia="宋体" w:hAnsi="Consolas" w:cs="宋体"/>
          <w:color w:val="000000"/>
          <w:kern w:val="0"/>
          <w:szCs w:val="21"/>
        </w:rPr>
        <w:t> </w:t>
      </w:r>
      <w:r w:rsidRPr="00FF5BFE">
        <w:rPr>
          <w:rFonts w:ascii="Consolas" w:eastAsia="宋体" w:hAnsi="Consolas" w:cs="宋体"/>
          <w:color w:val="0000FF"/>
          <w:kern w:val="0"/>
          <w:szCs w:val="21"/>
        </w:rPr>
        <w:t>long</w:t>
      </w:r>
      <w:r w:rsidRPr="00FF5BFE">
        <w:rPr>
          <w:rFonts w:ascii="Consolas" w:eastAsia="宋体" w:hAnsi="Consolas" w:cs="宋体"/>
          <w:color w:val="000000"/>
          <w:kern w:val="0"/>
          <w:szCs w:val="21"/>
        </w:rPr>
        <w:t> </w:t>
      </w:r>
      <w:r w:rsidRPr="00FF5BFE">
        <w:rPr>
          <w:rFonts w:ascii="Consolas" w:eastAsia="宋体" w:hAnsi="Consolas" w:cs="宋体"/>
          <w:color w:val="795E26"/>
          <w:kern w:val="0"/>
          <w:szCs w:val="21"/>
        </w:rPr>
        <w:t>sum_fac</w:t>
      </w:r>
      <w:r w:rsidRPr="00FF5BFE">
        <w:rPr>
          <w:rFonts w:ascii="Consolas" w:eastAsia="宋体" w:hAnsi="Consolas" w:cs="宋体"/>
          <w:color w:val="000000"/>
          <w:kern w:val="0"/>
          <w:szCs w:val="21"/>
        </w:rPr>
        <w:t>(</w:t>
      </w:r>
      <w:r w:rsidRPr="00FF5BFE">
        <w:rPr>
          <w:rFonts w:ascii="Consolas" w:eastAsia="宋体" w:hAnsi="Consolas" w:cs="宋体"/>
          <w:color w:val="0000FF"/>
          <w:kern w:val="0"/>
          <w:szCs w:val="21"/>
        </w:rPr>
        <w:t>int</w:t>
      </w:r>
      <w:r w:rsidRPr="00FF5BFE">
        <w:rPr>
          <w:rFonts w:ascii="Consolas" w:eastAsia="宋体" w:hAnsi="Consolas" w:cs="宋体"/>
          <w:color w:val="000000"/>
          <w:kern w:val="0"/>
          <w:szCs w:val="21"/>
        </w:rPr>
        <w:t> </w:t>
      </w:r>
      <w:r w:rsidRPr="00FF5BFE">
        <w:rPr>
          <w:rFonts w:ascii="Consolas" w:eastAsia="宋体" w:hAnsi="Consolas" w:cs="宋体"/>
          <w:color w:val="001080"/>
          <w:kern w:val="0"/>
          <w:szCs w:val="21"/>
        </w:rPr>
        <w:t>n</w:t>
      </w:r>
      <w:r w:rsidRPr="00FF5BFE">
        <w:rPr>
          <w:rFonts w:ascii="Consolas" w:eastAsia="宋体" w:hAnsi="Consolas" w:cs="宋体"/>
          <w:color w:val="000000"/>
          <w:kern w:val="0"/>
          <w:szCs w:val="21"/>
        </w:rPr>
        <w:t>);</w:t>
      </w:r>
    </w:p>
    <w:p w14:paraId="720EE6F1"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FF"/>
          <w:kern w:val="0"/>
          <w:szCs w:val="21"/>
        </w:rPr>
        <w:t>int</w:t>
      </w:r>
      <w:r w:rsidRPr="00FF5BFE">
        <w:rPr>
          <w:rFonts w:ascii="Consolas" w:eastAsia="宋体" w:hAnsi="Consolas" w:cs="宋体"/>
          <w:color w:val="000000"/>
          <w:kern w:val="0"/>
          <w:szCs w:val="21"/>
        </w:rPr>
        <w:t> </w:t>
      </w:r>
      <w:r w:rsidRPr="00FF5BFE">
        <w:rPr>
          <w:rFonts w:ascii="Consolas" w:eastAsia="宋体" w:hAnsi="Consolas" w:cs="宋体"/>
          <w:color w:val="795E26"/>
          <w:kern w:val="0"/>
          <w:szCs w:val="21"/>
        </w:rPr>
        <w:t>main</w:t>
      </w:r>
      <w:r w:rsidRPr="00FF5BFE">
        <w:rPr>
          <w:rFonts w:ascii="Consolas" w:eastAsia="宋体" w:hAnsi="Consolas" w:cs="宋体"/>
          <w:color w:val="000000"/>
          <w:kern w:val="0"/>
          <w:szCs w:val="21"/>
        </w:rPr>
        <w:t>(</w:t>
      </w:r>
      <w:r w:rsidRPr="00FF5BFE">
        <w:rPr>
          <w:rFonts w:ascii="Consolas" w:eastAsia="宋体" w:hAnsi="Consolas" w:cs="宋体"/>
          <w:color w:val="0000FF"/>
          <w:kern w:val="0"/>
          <w:szCs w:val="21"/>
        </w:rPr>
        <w:t>void</w:t>
      </w:r>
      <w:r w:rsidRPr="00FF5BFE">
        <w:rPr>
          <w:rFonts w:ascii="Consolas" w:eastAsia="宋体" w:hAnsi="Consolas" w:cs="宋体"/>
          <w:color w:val="000000"/>
          <w:kern w:val="0"/>
          <w:szCs w:val="21"/>
        </w:rPr>
        <w:t>)</w:t>
      </w:r>
    </w:p>
    <w:p w14:paraId="40BEAB01"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00"/>
          <w:kern w:val="0"/>
          <w:szCs w:val="21"/>
        </w:rPr>
        <w:t>{</w:t>
      </w:r>
    </w:p>
    <w:p w14:paraId="6DB31E27"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00"/>
          <w:kern w:val="0"/>
          <w:szCs w:val="21"/>
        </w:rPr>
        <w:t>    </w:t>
      </w:r>
      <w:r w:rsidRPr="00FF5BFE">
        <w:rPr>
          <w:rFonts w:ascii="Consolas" w:eastAsia="宋体" w:hAnsi="Consolas" w:cs="宋体"/>
          <w:color w:val="0000FF"/>
          <w:kern w:val="0"/>
          <w:szCs w:val="21"/>
        </w:rPr>
        <w:t>int</w:t>
      </w:r>
      <w:r w:rsidRPr="00FF5BFE">
        <w:rPr>
          <w:rFonts w:ascii="Consolas" w:eastAsia="宋体" w:hAnsi="Consolas" w:cs="宋体"/>
          <w:color w:val="000000"/>
          <w:kern w:val="0"/>
          <w:szCs w:val="21"/>
        </w:rPr>
        <w:t> </w:t>
      </w:r>
      <w:r w:rsidRPr="00FF5BFE">
        <w:rPr>
          <w:rFonts w:ascii="Consolas" w:eastAsia="宋体" w:hAnsi="Consolas" w:cs="宋体"/>
          <w:color w:val="001080"/>
          <w:kern w:val="0"/>
          <w:szCs w:val="21"/>
        </w:rPr>
        <w:t>k</w:t>
      </w:r>
      <w:r w:rsidRPr="00FF5BFE">
        <w:rPr>
          <w:rFonts w:ascii="Consolas" w:eastAsia="宋体" w:hAnsi="Consolas" w:cs="宋体"/>
          <w:color w:val="000000"/>
          <w:kern w:val="0"/>
          <w:szCs w:val="21"/>
        </w:rPr>
        <w:t>;</w:t>
      </w:r>
    </w:p>
    <w:p w14:paraId="0B98A160"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00"/>
          <w:kern w:val="0"/>
          <w:szCs w:val="21"/>
        </w:rPr>
        <w:t>    </w:t>
      </w:r>
      <w:r w:rsidRPr="00FF5BFE">
        <w:rPr>
          <w:rFonts w:ascii="Consolas" w:eastAsia="宋体" w:hAnsi="Consolas" w:cs="宋体"/>
          <w:color w:val="AF00DB"/>
          <w:kern w:val="0"/>
          <w:szCs w:val="21"/>
        </w:rPr>
        <w:t>for</w:t>
      </w:r>
      <w:r w:rsidRPr="00FF5BFE">
        <w:rPr>
          <w:rFonts w:ascii="Consolas" w:eastAsia="宋体" w:hAnsi="Consolas" w:cs="宋体"/>
          <w:color w:val="000000"/>
          <w:kern w:val="0"/>
          <w:szCs w:val="21"/>
        </w:rPr>
        <w:t>(</w:t>
      </w:r>
      <w:r w:rsidRPr="00FF5BFE">
        <w:rPr>
          <w:rFonts w:ascii="Consolas" w:eastAsia="宋体" w:hAnsi="Consolas" w:cs="宋体"/>
          <w:color w:val="001080"/>
          <w:kern w:val="0"/>
          <w:szCs w:val="21"/>
        </w:rPr>
        <w:t>k</w:t>
      </w:r>
      <w:r w:rsidRPr="00FF5BFE">
        <w:rPr>
          <w:rFonts w:ascii="Consolas" w:eastAsia="宋体" w:hAnsi="Consolas" w:cs="宋体"/>
          <w:color w:val="000000"/>
          <w:kern w:val="0"/>
          <w:szCs w:val="21"/>
        </w:rPr>
        <w:t>=</w:t>
      </w:r>
      <w:r w:rsidRPr="00FF5BFE">
        <w:rPr>
          <w:rFonts w:ascii="Consolas" w:eastAsia="宋体" w:hAnsi="Consolas" w:cs="宋体"/>
          <w:color w:val="098658"/>
          <w:kern w:val="0"/>
          <w:szCs w:val="21"/>
        </w:rPr>
        <w:t>1</w:t>
      </w:r>
      <w:r w:rsidRPr="00FF5BFE">
        <w:rPr>
          <w:rFonts w:ascii="Consolas" w:eastAsia="宋体" w:hAnsi="Consolas" w:cs="宋体"/>
          <w:color w:val="000000"/>
          <w:kern w:val="0"/>
          <w:szCs w:val="21"/>
        </w:rPr>
        <w:t>;</w:t>
      </w:r>
      <w:r w:rsidRPr="00FF5BFE">
        <w:rPr>
          <w:rFonts w:ascii="Consolas" w:eastAsia="宋体" w:hAnsi="Consolas" w:cs="宋体"/>
          <w:color w:val="001080"/>
          <w:kern w:val="0"/>
          <w:szCs w:val="21"/>
        </w:rPr>
        <w:t>k</w:t>
      </w:r>
      <w:r w:rsidRPr="00FF5BFE">
        <w:rPr>
          <w:rFonts w:ascii="Consolas" w:eastAsia="宋体" w:hAnsi="Consolas" w:cs="宋体"/>
          <w:color w:val="000000"/>
          <w:kern w:val="0"/>
          <w:szCs w:val="21"/>
        </w:rPr>
        <w:t>&lt;=</w:t>
      </w:r>
      <w:r w:rsidRPr="00FF5BFE">
        <w:rPr>
          <w:rFonts w:ascii="Consolas" w:eastAsia="宋体" w:hAnsi="Consolas" w:cs="宋体"/>
          <w:color w:val="098658"/>
          <w:kern w:val="0"/>
          <w:szCs w:val="21"/>
        </w:rPr>
        <w:t>20</w:t>
      </w:r>
      <w:r w:rsidRPr="00FF5BFE">
        <w:rPr>
          <w:rFonts w:ascii="Consolas" w:eastAsia="宋体" w:hAnsi="Consolas" w:cs="宋体"/>
          <w:color w:val="000000"/>
          <w:kern w:val="0"/>
          <w:szCs w:val="21"/>
        </w:rPr>
        <w:t>;</w:t>
      </w:r>
      <w:r w:rsidRPr="00FF5BFE">
        <w:rPr>
          <w:rFonts w:ascii="Consolas" w:eastAsia="宋体" w:hAnsi="Consolas" w:cs="宋体"/>
          <w:color w:val="001080"/>
          <w:kern w:val="0"/>
          <w:szCs w:val="21"/>
        </w:rPr>
        <w:t>k</w:t>
      </w:r>
      <w:r w:rsidRPr="00FF5BFE">
        <w:rPr>
          <w:rFonts w:ascii="Consolas" w:eastAsia="宋体" w:hAnsi="Consolas" w:cs="宋体"/>
          <w:color w:val="000000"/>
          <w:kern w:val="0"/>
          <w:szCs w:val="21"/>
        </w:rPr>
        <w:t>++)</w:t>
      </w:r>
    </w:p>
    <w:p w14:paraId="7973A63B"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00"/>
          <w:kern w:val="0"/>
          <w:szCs w:val="21"/>
        </w:rPr>
        <w:t>         </w:t>
      </w:r>
      <w:r w:rsidRPr="00FF5BFE">
        <w:rPr>
          <w:rFonts w:ascii="Consolas" w:eastAsia="宋体" w:hAnsi="Consolas" w:cs="宋体"/>
          <w:color w:val="795E26"/>
          <w:kern w:val="0"/>
          <w:szCs w:val="21"/>
        </w:rPr>
        <w:t>printf</w:t>
      </w:r>
      <w:r w:rsidRPr="00FF5BFE">
        <w:rPr>
          <w:rFonts w:ascii="Consolas" w:eastAsia="宋体" w:hAnsi="Consolas" w:cs="宋体"/>
          <w:color w:val="000000"/>
          <w:kern w:val="0"/>
          <w:szCs w:val="21"/>
        </w:rPr>
        <w:t>(</w:t>
      </w:r>
      <w:r w:rsidRPr="00FF5BFE">
        <w:rPr>
          <w:rFonts w:ascii="Consolas" w:eastAsia="宋体" w:hAnsi="Consolas" w:cs="宋体"/>
          <w:color w:val="A31515"/>
          <w:kern w:val="0"/>
          <w:szCs w:val="21"/>
        </w:rPr>
        <w:t>"k=%d</w:t>
      </w:r>
      <w:r w:rsidRPr="00FF5BFE">
        <w:rPr>
          <w:rFonts w:ascii="Consolas" w:eastAsia="宋体" w:hAnsi="Consolas" w:cs="宋体"/>
          <w:color w:val="EE0000"/>
          <w:kern w:val="0"/>
          <w:szCs w:val="21"/>
        </w:rPr>
        <w:t>\t</w:t>
      </w:r>
      <w:r w:rsidRPr="00FF5BFE">
        <w:rPr>
          <w:rFonts w:ascii="Consolas" w:eastAsia="宋体" w:hAnsi="Consolas" w:cs="宋体"/>
          <w:color w:val="A31515"/>
          <w:kern w:val="0"/>
          <w:szCs w:val="21"/>
        </w:rPr>
        <w:t>the sum is %llu</w:t>
      </w:r>
      <w:r w:rsidRPr="00FF5BFE">
        <w:rPr>
          <w:rFonts w:ascii="Consolas" w:eastAsia="宋体" w:hAnsi="Consolas" w:cs="宋体"/>
          <w:color w:val="EE0000"/>
          <w:kern w:val="0"/>
          <w:szCs w:val="21"/>
        </w:rPr>
        <w:t>\n</w:t>
      </w:r>
      <w:r w:rsidRPr="00FF5BFE">
        <w:rPr>
          <w:rFonts w:ascii="Consolas" w:eastAsia="宋体" w:hAnsi="Consolas" w:cs="宋体"/>
          <w:color w:val="A31515"/>
          <w:kern w:val="0"/>
          <w:szCs w:val="21"/>
        </w:rPr>
        <w:t>"</w:t>
      </w:r>
      <w:r w:rsidRPr="00FF5BFE">
        <w:rPr>
          <w:rFonts w:ascii="Consolas" w:eastAsia="宋体" w:hAnsi="Consolas" w:cs="宋体"/>
          <w:color w:val="000000"/>
          <w:kern w:val="0"/>
          <w:szCs w:val="21"/>
        </w:rPr>
        <w:t>,</w:t>
      </w:r>
      <w:r w:rsidRPr="00FF5BFE">
        <w:rPr>
          <w:rFonts w:ascii="Consolas" w:eastAsia="宋体" w:hAnsi="Consolas" w:cs="宋体"/>
          <w:color w:val="001080"/>
          <w:kern w:val="0"/>
          <w:szCs w:val="21"/>
        </w:rPr>
        <w:t>k</w:t>
      </w:r>
      <w:r w:rsidRPr="00FF5BFE">
        <w:rPr>
          <w:rFonts w:ascii="Consolas" w:eastAsia="宋体" w:hAnsi="Consolas" w:cs="宋体"/>
          <w:color w:val="000000"/>
          <w:kern w:val="0"/>
          <w:szCs w:val="21"/>
        </w:rPr>
        <w:t>,</w:t>
      </w:r>
      <w:r w:rsidRPr="00FF5BFE">
        <w:rPr>
          <w:rFonts w:ascii="Consolas" w:eastAsia="宋体" w:hAnsi="Consolas" w:cs="宋体"/>
          <w:color w:val="795E26"/>
          <w:kern w:val="0"/>
          <w:szCs w:val="21"/>
        </w:rPr>
        <w:t>sum_fac</w:t>
      </w:r>
      <w:r w:rsidRPr="00FF5BFE">
        <w:rPr>
          <w:rFonts w:ascii="Consolas" w:eastAsia="宋体" w:hAnsi="Consolas" w:cs="宋体"/>
          <w:color w:val="000000"/>
          <w:kern w:val="0"/>
          <w:szCs w:val="21"/>
        </w:rPr>
        <w:t>(</w:t>
      </w:r>
      <w:r w:rsidRPr="00FF5BFE">
        <w:rPr>
          <w:rFonts w:ascii="Consolas" w:eastAsia="宋体" w:hAnsi="Consolas" w:cs="宋体"/>
          <w:color w:val="001080"/>
          <w:kern w:val="0"/>
          <w:szCs w:val="21"/>
        </w:rPr>
        <w:t>k</w:t>
      </w:r>
      <w:r w:rsidRPr="00FF5BFE">
        <w:rPr>
          <w:rFonts w:ascii="Consolas" w:eastAsia="宋体" w:hAnsi="Consolas" w:cs="宋体"/>
          <w:color w:val="000000"/>
          <w:kern w:val="0"/>
          <w:szCs w:val="21"/>
        </w:rPr>
        <w:t>));</w:t>
      </w:r>
    </w:p>
    <w:p w14:paraId="64BD14C6"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00"/>
          <w:kern w:val="0"/>
          <w:szCs w:val="21"/>
        </w:rPr>
        <w:t>    </w:t>
      </w:r>
      <w:r w:rsidRPr="00FF5BFE">
        <w:rPr>
          <w:rFonts w:ascii="Consolas" w:eastAsia="宋体" w:hAnsi="Consolas" w:cs="宋体"/>
          <w:color w:val="AF00DB"/>
          <w:kern w:val="0"/>
          <w:szCs w:val="21"/>
        </w:rPr>
        <w:t>return</w:t>
      </w:r>
      <w:r w:rsidRPr="00FF5BFE">
        <w:rPr>
          <w:rFonts w:ascii="Consolas" w:eastAsia="宋体" w:hAnsi="Consolas" w:cs="宋体"/>
          <w:color w:val="000000"/>
          <w:kern w:val="0"/>
          <w:szCs w:val="21"/>
        </w:rPr>
        <w:t> </w:t>
      </w:r>
      <w:r w:rsidRPr="00FF5BFE">
        <w:rPr>
          <w:rFonts w:ascii="Consolas" w:eastAsia="宋体" w:hAnsi="Consolas" w:cs="宋体"/>
          <w:color w:val="098658"/>
          <w:kern w:val="0"/>
          <w:szCs w:val="21"/>
        </w:rPr>
        <w:t>0</w:t>
      </w:r>
      <w:r w:rsidRPr="00FF5BFE">
        <w:rPr>
          <w:rFonts w:ascii="Consolas" w:eastAsia="宋体" w:hAnsi="Consolas" w:cs="宋体"/>
          <w:color w:val="000000"/>
          <w:kern w:val="0"/>
          <w:szCs w:val="21"/>
        </w:rPr>
        <w:t>;</w:t>
      </w:r>
    </w:p>
    <w:p w14:paraId="44D2ED23"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00"/>
          <w:kern w:val="0"/>
          <w:szCs w:val="21"/>
        </w:rPr>
        <w:t>}</w:t>
      </w:r>
    </w:p>
    <w:p w14:paraId="6AE01F32"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p>
    <w:p w14:paraId="3319A5F2"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FF"/>
          <w:kern w:val="0"/>
          <w:szCs w:val="21"/>
        </w:rPr>
        <w:t>unsigned</w:t>
      </w:r>
      <w:r w:rsidRPr="00FF5BFE">
        <w:rPr>
          <w:rFonts w:ascii="Consolas" w:eastAsia="宋体" w:hAnsi="Consolas" w:cs="宋体"/>
          <w:color w:val="000000"/>
          <w:kern w:val="0"/>
          <w:szCs w:val="21"/>
        </w:rPr>
        <w:t> </w:t>
      </w:r>
      <w:r w:rsidRPr="00FF5BFE">
        <w:rPr>
          <w:rFonts w:ascii="Consolas" w:eastAsia="宋体" w:hAnsi="Consolas" w:cs="宋体"/>
          <w:color w:val="0000FF"/>
          <w:kern w:val="0"/>
          <w:szCs w:val="21"/>
        </w:rPr>
        <w:t>long</w:t>
      </w:r>
      <w:r w:rsidRPr="00FF5BFE">
        <w:rPr>
          <w:rFonts w:ascii="Consolas" w:eastAsia="宋体" w:hAnsi="Consolas" w:cs="宋体"/>
          <w:color w:val="000000"/>
          <w:kern w:val="0"/>
          <w:szCs w:val="21"/>
        </w:rPr>
        <w:t> </w:t>
      </w:r>
      <w:r w:rsidRPr="00FF5BFE">
        <w:rPr>
          <w:rFonts w:ascii="Consolas" w:eastAsia="宋体" w:hAnsi="Consolas" w:cs="宋体"/>
          <w:color w:val="0000FF"/>
          <w:kern w:val="0"/>
          <w:szCs w:val="21"/>
        </w:rPr>
        <w:t>long</w:t>
      </w:r>
      <w:r w:rsidRPr="00FF5BFE">
        <w:rPr>
          <w:rFonts w:ascii="Consolas" w:eastAsia="宋体" w:hAnsi="Consolas" w:cs="宋体"/>
          <w:color w:val="000000"/>
          <w:kern w:val="0"/>
          <w:szCs w:val="21"/>
        </w:rPr>
        <w:t> </w:t>
      </w:r>
      <w:r w:rsidRPr="00FF5BFE">
        <w:rPr>
          <w:rFonts w:ascii="Consolas" w:eastAsia="宋体" w:hAnsi="Consolas" w:cs="宋体"/>
          <w:color w:val="795E26"/>
          <w:kern w:val="0"/>
          <w:szCs w:val="21"/>
        </w:rPr>
        <w:t>sum_fac</w:t>
      </w:r>
      <w:r w:rsidRPr="00FF5BFE">
        <w:rPr>
          <w:rFonts w:ascii="Consolas" w:eastAsia="宋体" w:hAnsi="Consolas" w:cs="宋体"/>
          <w:color w:val="000000"/>
          <w:kern w:val="0"/>
          <w:szCs w:val="21"/>
        </w:rPr>
        <w:t>(</w:t>
      </w:r>
      <w:r w:rsidRPr="00FF5BFE">
        <w:rPr>
          <w:rFonts w:ascii="Consolas" w:eastAsia="宋体" w:hAnsi="Consolas" w:cs="宋体"/>
          <w:color w:val="0000FF"/>
          <w:kern w:val="0"/>
          <w:szCs w:val="21"/>
        </w:rPr>
        <w:t>int</w:t>
      </w:r>
      <w:r w:rsidRPr="00FF5BFE">
        <w:rPr>
          <w:rFonts w:ascii="Consolas" w:eastAsia="宋体" w:hAnsi="Consolas" w:cs="宋体"/>
          <w:color w:val="000000"/>
          <w:kern w:val="0"/>
          <w:szCs w:val="21"/>
        </w:rPr>
        <w:t> </w:t>
      </w:r>
      <w:r w:rsidRPr="00FF5BFE">
        <w:rPr>
          <w:rFonts w:ascii="Consolas" w:eastAsia="宋体" w:hAnsi="Consolas" w:cs="宋体"/>
          <w:color w:val="001080"/>
          <w:kern w:val="0"/>
          <w:szCs w:val="21"/>
        </w:rPr>
        <w:t>n</w:t>
      </w:r>
      <w:r w:rsidRPr="00FF5BFE">
        <w:rPr>
          <w:rFonts w:ascii="Consolas" w:eastAsia="宋体" w:hAnsi="Consolas" w:cs="宋体"/>
          <w:color w:val="000000"/>
          <w:kern w:val="0"/>
          <w:szCs w:val="21"/>
        </w:rPr>
        <w:t>)</w:t>
      </w:r>
    </w:p>
    <w:p w14:paraId="79FFF43A"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00"/>
          <w:kern w:val="0"/>
          <w:szCs w:val="21"/>
        </w:rPr>
        <w:lastRenderedPageBreak/>
        <w:t>{</w:t>
      </w:r>
    </w:p>
    <w:p w14:paraId="6B494190"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00"/>
          <w:kern w:val="0"/>
          <w:szCs w:val="21"/>
        </w:rPr>
        <w:t>    </w:t>
      </w:r>
      <w:r w:rsidRPr="00FF5BFE">
        <w:rPr>
          <w:rFonts w:ascii="Consolas" w:eastAsia="宋体" w:hAnsi="Consolas" w:cs="宋体"/>
          <w:color w:val="0000FF"/>
          <w:kern w:val="0"/>
          <w:szCs w:val="21"/>
        </w:rPr>
        <w:t>unsigned</w:t>
      </w:r>
      <w:r w:rsidRPr="00FF5BFE">
        <w:rPr>
          <w:rFonts w:ascii="Consolas" w:eastAsia="宋体" w:hAnsi="Consolas" w:cs="宋体"/>
          <w:color w:val="000000"/>
          <w:kern w:val="0"/>
          <w:szCs w:val="21"/>
        </w:rPr>
        <w:t> </w:t>
      </w:r>
      <w:r w:rsidRPr="00FF5BFE">
        <w:rPr>
          <w:rFonts w:ascii="Consolas" w:eastAsia="宋体" w:hAnsi="Consolas" w:cs="宋体"/>
          <w:color w:val="0000FF"/>
          <w:kern w:val="0"/>
          <w:szCs w:val="21"/>
        </w:rPr>
        <w:t>long</w:t>
      </w:r>
      <w:r w:rsidRPr="00FF5BFE">
        <w:rPr>
          <w:rFonts w:ascii="Consolas" w:eastAsia="宋体" w:hAnsi="Consolas" w:cs="宋体"/>
          <w:color w:val="000000"/>
          <w:kern w:val="0"/>
          <w:szCs w:val="21"/>
        </w:rPr>
        <w:t> </w:t>
      </w:r>
      <w:r w:rsidRPr="00FF5BFE">
        <w:rPr>
          <w:rFonts w:ascii="Consolas" w:eastAsia="宋体" w:hAnsi="Consolas" w:cs="宋体"/>
          <w:color w:val="0000FF"/>
          <w:kern w:val="0"/>
          <w:szCs w:val="21"/>
        </w:rPr>
        <w:t>long</w:t>
      </w:r>
      <w:r w:rsidRPr="00FF5BFE">
        <w:rPr>
          <w:rFonts w:ascii="Consolas" w:eastAsia="宋体" w:hAnsi="Consolas" w:cs="宋体"/>
          <w:color w:val="000000"/>
          <w:kern w:val="0"/>
          <w:szCs w:val="21"/>
        </w:rPr>
        <w:t> </w:t>
      </w:r>
      <w:r w:rsidRPr="00FF5BFE">
        <w:rPr>
          <w:rFonts w:ascii="Consolas" w:eastAsia="宋体" w:hAnsi="Consolas" w:cs="宋体"/>
          <w:color w:val="001080"/>
          <w:kern w:val="0"/>
          <w:szCs w:val="21"/>
        </w:rPr>
        <w:t>s</w:t>
      </w:r>
      <w:r w:rsidRPr="00FF5BFE">
        <w:rPr>
          <w:rFonts w:ascii="Consolas" w:eastAsia="宋体" w:hAnsi="Consolas" w:cs="宋体"/>
          <w:color w:val="000000"/>
          <w:kern w:val="0"/>
          <w:szCs w:val="21"/>
        </w:rPr>
        <w:t>,</w:t>
      </w:r>
      <w:r w:rsidRPr="00FF5BFE">
        <w:rPr>
          <w:rFonts w:ascii="Consolas" w:eastAsia="宋体" w:hAnsi="Consolas" w:cs="宋体"/>
          <w:color w:val="001080"/>
          <w:kern w:val="0"/>
          <w:szCs w:val="21"/>
        </w:rPr>
        <w:t>fac</w:t>
      </w:r>
      <w:r w:rsidRPr="00FF5BFE">
        <w:rPr>
          <w:rFonts w:ascii="Consolas" w:eastAsia="宋体" w:hAnsi="Consolas" w:cs="宋体"/>
          <w:color w:val="000000"/>
          <w:kern w:val="0"/>
          <w:szCs w:val="21"/>
        </w:rPr>
        <w:t>;</w:t>
      </w:r>
    </w:p>
    <w:p w14:paraId="7465321D"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00"/>
          <w:kern w:val="0"/>
          <w:szCs w:val="21"/>
        </w:rPr>
        <w:t>    </w:t>
      </w:r>
      <w:r w:rsidRPr="00FF5BFE">
        <w:rPr>
          <w:rFonts w:ascii="Consolas" w:eastAsia="宋体" w:hAnsi="Consolas" w:cs="宋体"/>
          <w:color w:val="0000FF"/>
          <w:kern w:val="0"/>
          <w:szCs w:val="21"/>
        </w:rPr>
        <w:t>int</w:t>
      </w:r>
      <w:r w:rsidRPr="00FF5BFE">
        <w:rPr>
          <w:rFonts w:ascii="Consolas" w:eastAsia="宋体" w:hAnsi="Consolas" w:cs="宋体"/>
          <w:color w:val="000000"/>
          <w:kern w:val="0"/>
          <w:szCs w:val="21"/>
        </w:rPr>
        <w:t> </w:t>
      </w:r>
      <w:r w:rsidRPr="00FF5BFE">
        <w:rPr>
          <w:rFonts w:ascii="Consolas" w:eastAsia="宋体" w:hAnsi="Consolas" w:cs="宋体"/>
          <w:color w:val="001080"/>
          <w:kern w:val="0"/>
          <w:szCs w:val="21"/>
        </w:rPr>
        <w:t>i</w:t>
      </w:r>
      <w:r w:rsidRPr="00FF5BFE">
        <w:rPr>
          <w:rFonts w:ascii="Consolas" w:eastAsia="宋体" w:hAnsi="Consolas" w:cs="宋体"/>
          <w:color w:val="000000"/>
          <w:kern w:val="0"/>
          <w:szCs w:val="21"/>
        </w:rPr>
        <w:t>;</w:t>
      </w:r>
    </w:p>
    <w:p w14:paraId="694065AA"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p>
    <w:p w14:paraId="66891095"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00"/>
          <w:kern w:val="0"/>
          <w:szCs w:val="21"/>
        </w:rPr>
        <w:t>    </w:t>
      </w:r>
      <w:r w:rsidRPr="00FF5BFE">
        <w:rPr>
          <w:rFonts w:ascii="Consolas" w:eastAsia="宋体" w:hAnsi="Consolas" w:cs="宋体"/>
          <w:color w:val="001080"/>
          <w:kern w:val="0"/>
          <w:szCs w:val="21"/>
        </w:rPr>
        <w:t>fac</w:t>
      </w:r>
      <w:r w:rsidRPr="00FF5BFE">
        <w:rPr>
          <w:rFonts w:ascii="Consolas" w:eastAsia="宋体" w:hAnsi="Consolas" w:cs="宋体"/>
          <w:color w:val="000000"/>
          <w:kern w:val="0"/>
          <w:szCs w:val="21"/>
        </w:rPr>
        <w:t>=</w:t>
      </w:r>
      <w:r w:rsidRPr="00FF5BFE">
        <w:rPr>
          <w:rFonts w:ascii="Consolas" w:eastAsia="宋体" w:hAnsi="Consolas" w:cs="宋体"/>
          <w:color w:val="098658"/>
          <w:kern w:val="0"/>
          <w:szCs w:val="21"/>
        </w:rPr>
        <w:t>1</w:t>
      </w:r>
      <w:r w:rsidRPr="00FF5BFE">
        <w:rPr>
          <w:rFonts w:ascii="Consolas" w:eastAsia="宋体" w:hAnsi="Consolas" w:cs="宋体"/>
          <w:color w:val="000000"/>
          <w:kern w:val="0"/>
          <w:szCs w:val="21"/>
        </w:rPr>
        <w:t>;</w:t>
      </w:r>
    </w:p>
    <w:p w14:paraId="334E1E90"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00"/>
          <w:kern w:val="0"/>
          <w:szCs w:val="21"/>
        </w:rPr>
        <w:t>    </w:t>
      </w:r>
      <w:r w:rsidRPr="00FF5BFE">
        <w:rPr>
          <w:rFonts w:ascii="Consolas" w:eastAsia="宋体" w:hAnsi="Consolas" w:cs="宋体"/>
          <w:color w:val="AF00DB"/>
          <w:kern w:val="0"/>
          <w:szCs w:val="21"/>
        </w:rPr>
        <w:t>for</w:t>
      </w:r>
      <w:r w:rsidRPr="00FF5BFE">
        <w:rPr>
          <w:rFonts w:ascii="Consolas" w:eastAsia="宋体" w:hAnsi="Consolas" w:cs="宋体"/>
          <w:color w:val="000000"/>
          <w:kern w:val="0"/>
          <w:szCs w:val="21"/>
        </w:rPr>
        <w:t>(</w:t>
      </w:r>
      <w:r w:rsidRPr="00FF5BFE">
        <w:rPr>
          <w:rFonts w:ascii="Consolas" w:eastAsia="宋体" w:hAnsi="Consolas" w:cs="宋体"/>
          <w:color w:val="001080"/>
          <w:kern w:val="0"/>
          <w:szCs w:val="21"/>
        </w:rPr>
        <w:t>i</w:t>
      </w:r>
      <w:r w:rsidRPr="00FF5BFE">
        <w:rPr>
          <w:rFonts w:ascii="Consolas" w:eastAsia="宋体" w:hAnsi="Consolas" w:cs="宋体"/>
          <w:color w:val="000000"/>
          <w:kern w:val="0"/>
          <w:szCs w:val="21"/>
        </w:rPr>
        <w:t>=</w:t>
      </w:r>
      <w:r w:rsidRPr="00FF5BFE">
        <w:rPr>
          <w:rFonts w:ascii="Consolas" w:eastAsia="宋体" w:hAnsi="Consolas" w:cs="宋体"/>
          <w:color w:val="098658"/>
          <w:kern w:val="0"/>
          <w:szCs w:val="21"/>
        </w:rPr>
        <w:t>1</w:t>
      </w:r>
      <w:r w:rsidRPr="00FF5BFE">
        <w:rPr>
          <w:rFonts w:ascii="Consolas" w:eastAsia="宋体" w:hAnsi="Consolas" w:cs="宋体"/>
          <w:color w:val="000000"/>
          <w:kern w:val="0"/>
          <w:szCs w:val="21"/>
        </w:rPr>
        <w:t>;</w:t>
      </w:r>
      <w:r w:rsidRPr="00FF5BFE">
        <w:rPr>
          <w:rFonts w:ascii="Consolas" w:eastAsia="宋体" w:hAnsi="Consolas" w:cs="宋体"/>
          <w:color w:val="001080"/>
          <w:kern w:val="0"/>
          <w:szCs w:val="21"/>
        </w:rPr>
        <w:t>i</w:t>
      </w:r>
      <w:r w:rsidRPr="00FF5BFE">
        <w:rPr>
          <w:rFonts w:ascii="Consolas" w:eastAsia="宋体" w:hAnsi="Consolas" w:cs="宋体"/>
          <w:color w:val="000000"/>
          <w:kern w:val="0"/>
          <w:szCs w:val="21"/>
        </w:rPr>
        <w:t>&lt;=</w:t>
      </w:r>
      <w:r w:rsidRPr="00FF5BFE">
        <w:rPr>
          <w:rFonts w:ascii="Consolas" w:eastAsia="宋体" w:hAnsi="Consolas" w:cs="宋体"/>
          <w:color w:val="001080"/>
          <w:kern w:val="0"/>
          <w:szCs w:val="21"/>
        </w:rPr>
        <w:t>n</w:t>
      </w:r>
      <w:r w:rsidRPr="00FF5BFE">
        <w:rPr>
          <w:rFonts w:ascii="Consolas" w:eastAsia="宋体" w:hAnsi="Consolas" w:cs="宋体"/>
          <w:color w:val="000000"/>
          <w:kern w:val="0"/>
          <w:szCs w:val="21"/>
        </w:rPr>
        <w:t>;</w:t>
      </w:r>
      <w:r w:rsidRPr="00FF5BFE">
        <w:rPr>
          <w:rFonts w:ascii="Consolas" w:eastAsia="宋体" w:hAnsi="Consolas" w:cs="宋体"/>
          <w:color w:val="001080"/>
          <w:kern w:val="0"/>
          <w:szCs w:val="21"/>
        </w:rPr>
        <w:t>i</w:t>
      </w:r>
      <w:r w:rsidRPr="00FF5BFE">
        <w:rPr>
          <w:rFonts w:ascii="Consolas" w:eastAsia="宋体" w:hAnsi="Consolas" w:cs="宋体"/>
          <w:color w:val="000000"/>
          <w:kern w:val="0"/>
          <w:szCs w:val="21"/>
        </w:rPr>
        <w:t>++)</w:t>
      </w:r>
    </w:p>
    <w:p w14:paraId="56F74C82"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00"/>
          <w:kern w:val="0"/>
          <w:szCs w:val="21"/>
        </w:rPr>
        <w:t>    {</w:t>
      </w:r>
    </w:p>
    <w:p w14:paraId="683EFB07"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00"/>
          <w:kern w:val="0"/>
          <w:szCs w:val="21"/>
        </w:rPr>
        <w:t>        </w:t>
      </w:r>
      <w:r w:rsidRPr="00FF5BFE">
        <w:rPr>
          <w:rFonts w:ascii="Consolas" w:eastAsia="宋体" w:hAnsi="Consolas" w:cs="宋体"/>
          <w:color w:val="001080"/>
          <w:kern w:val="0"/>
          <w:szCs w:val="21"/>
        </w:rPr>
        <w:t>fac</w:t>
      </w:r>
      <w:r w:rsidRPr="00FF5BFE">
        <w:rPr>
          <w:rFonts w:ascii="Consolas" w:eastAsia="宋体" w:hAnsi="Consolas" w:cs="宋体"/>
          <w:color w:val="000000"/>
          <w:kern w:val="0"/>
          <w:szCs w:val="21"/>
        </w:rPr>
        <w:t>*=</w:t>
      </w:r>
      <w:r w:rsidRPr="00FF5BFE">
        <w:rPr>
          <w:rFonts w:ascii="Consolas" w:eastAsia="宋体" w:hAnsi="Consolas" w:cs="宋体"/>
          <w:color w:val="001080"/>
          <w:kern w:val="0"/>
          <w:szCs w:val="21"/>
        </w:rPr>
        <w:t>i</w:t>
      </w:r>
      <w:r w:rsidRPr="00FF5BFE">
        <w:rPr>
          <w:rFonts w:ascii="Consolas" w:eastAsia="宋体" w:hAnsi="Consolas" w:cs="宋体"/>
          <w:color w:val="000000"/>
          <w:kern w:val="0"/>
          <w:szCs w:val="21"/>
        </w:rPr>
        <w:t>;</w:t>
      </w:r>
    </w:p>
    <w:p w14:paraId="533139A5"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00"/>
          <w:kern w:val="0"/>
          <w:szCs w:val="21"/>
        </w:rPr>
        <w:t>    }</w:t>
      </w:r>
    </w:p>
    <w:p w14:paraId="227D63AF"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00"/>
          <w:kern w:val="0"/>
          <w:szCs w:val="21"/>
        </w:rPr>
        <w:t>    </w:t>
      </w:r>
      <w:r w:rsidRPr="00FF5BFE">
        <w:rPr>
          <w:rFonts w:ascii="Consolas" w:eastAsia="宋体" w:hAnsi="Consolas" w:cs="宋体"/>
          <w:color w:val="AF00DB"/>
          <w:kern w:val="0"/>
          <w:szCs w:val="21"/>
        </w:rPr>
        <w:t>if</w:t>
      </w:r>
      <w:r w:rsidRPr="00FF5BFE">
        <w:rPr>
          <w:rFonts w:ascii="Consolas" w:eastAsia="宋体" w:hAnsi="Consolas" w:cs="宋体"/>
          <w:color w:val="000000"/>
          <w:kern w:val="0"/>
          <w:szCs w:val="21"/>
        </w:rPr>
        <w:t>(</w:t>
      </w:r>
      <w:r w:rsidRPr="00FF5BFE">
        <w:rPr>
          <w:rFonts w:ascii="Consolas" w:eastAsia="宋体" w:hAnsi="Consolas" w:cs="宋体"/>
          <w:color w:val="001080"/>
          <w:kern w:val="0"/>
          <w:szCs w:val="21"/>
        </w:rPr>
        <w:t>n</w:t>
      </w:r>
      <w:r w:rsidRPr="00FF5BFE">
        <w:rPr>
          <w:rFonts w:ascii="Consolas" w:eastAsia="宋体" w:hAnsi="Consolas" w:cs="宋体"/>
          <w:color w:val="000000"/>
          <w:kern w:val="0"/>
          <w:szCs w:val="21"/>
        </w:rPr>
        <w:t>&gt;</w:t>
      </w:r>
      <w:r w:rsidRPr="00FF5BFE">
        <w:rPr>
          <w:rFonts w:ascii="Consolas" w:eastAsia="宋体" w:hAnsi="Consolas" w:cs="宋体"/>
          <w:color w:val="098658"/>
          <w:kern w:val="0"/>
          <w:szCs w:val="21"/>
        </w:rPr>
        <w:t>1</w:t>
      </w:r>
      <w:r w:rsidRPr="00FF5BFE">
        <w:rPr>
          <w:rFonts w:ascii="Consolas" w:eastAsia="宋体" w:hAnsi="Consolas" w:cs="宋体"/>
          <w:color w:val="000000"/>
          <w:kern w:val="0"/>
          <w:szCs w:val="21"/>
        </w:rPr>
        <w:t>)</w:t>
      </w:r>
    </w:p>
    <w:p w14:paraId="3F65E3E7"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00"/>
          <w:kern w:val="0"/>
          <w:szCs w:val="21"/>
        </w:rPr>
        <w:t>        </w:t>
      </w:r>
      <w:r w:rsidRPr="00FF5BFE">
        <w:rPr>
          <w:rFonts w:ascii="Consolas" w:eastAsia="宋体" w:hAnsi="Consolas" w:cs="宋体"/>
          <w:color w:val="001080"/>
          <w:kern w:val="0"/>
          <w:szCs w:val="21"/>
        </w:rPr>
        <w:t>s</w:t>
      </w:r>
      <w:r w:rsidRPr="00FF5BFE">
        <w:rPr>
          <w:rFonts w:ascii="Consolas" w:eastAsia="宋体" w:hAnsi="Consolas" w:cs="宋体"/>
          <w:color w:val="000000"/>
          <w:kern w:val="0"/>
          <w:szCs w:val="21"/>
        </w:rPr>
        <w:t>=</w:t>
      </w:r>
      <w:r w:rsidRPr="00FF5BFE">
        <w:rPr>
          <w:rFonts w:ascii="Consolas" w:eastAsia="宋体" w:hAnsi="Consolas" w:cs="宋体"/>
          <w:color w:val="795E26"/>
          <w:kern w:val="0"/>
          <w:szCs w:val="21"/>
        </w:rPr>
        <w:t>sum_fac</w:t>
      </w:r>
      <w:r w:rsidRPr="00FF5BFE">
        <w:rPr>
          <w:rFonts w:ascii="Consolas" w:eastAsia="宋体" w:hAnsi="Consolas" w:cs="宋体"/>
          <w:color w:val="000000"/>
          <w:kern w:val="0"/>
          <w:szCs w:val="21"/>
        </w:rPr>
        <w:t>(</w:t>
      </w:r>
      <w:r w:rsidRPr="00FF5BFE">
        <w:rPr>
          <w:rFonts w:ascii="Consolas" w:eastAsia="宋体" w:hAnsi="Consolas" w:cs="宋体"/>
          <w:color w:val="001080"/>
          <w:kern w:val="0"/>
          <w:szCs w:val="21"/>
        </w:rPr>
        <w:t>n</w:t>
      </w:r>
      <w:r w:rsidRPr="00FF5BFE">
        <w:rPr>
          <w:rFonts w:ascii="Consolas" w:eastAsia="宋体" w:hAnsi="Consolas" w:cs="宋体"/>
          <w:color w:val="000000"/>
          <w:kern w:val="0"/>
          <w:szCs w:val="21"/>
        </w:rPr>
        <w:t>-</w:t>
      </w:r>
      <w:r w:rsidRPr="00FF5BFE">
        <w:rPr>
          <w:rFonts w:ascii="Consolas" w:eastAsia="宋体" w:hAnsi="Consolas" w:cs="宋体"/>
          <w:color w:val="098658"/>
          <w:kern w:val="0"/>
          <w:szCs w:val="21"/>
        </w:rPr>
        <w:t>1</w:t>
      </w:r>
      <w:r w:rsidRPr="00FF5BFE">
        <w:rPr>
          <w:rFonts w:ascii="Consolas" w:eastAsia="宋体" w:hAnsi="Consolas" w:cs="宋体"/>
          <w:color w:val="000000"/>
          <w:kern w:val="0"/>
          <w:szCs w:val="21"/>
        </w:rPr>
        <w:t>)+</w:t>
      </w:r>
      <w:r w:rsidRPr="00FF5BFE">
        <w:rPr>
          <w:rFonts w:ascii="Consolas" w:eastAsia="宋体" w:hAnsi="Consolas" w:cs="宋体"/>
          <w:color w:val="001080"/>
          <w:kern w:val="0"/>
          <w:szCs w:val="21"/>
        </w:rPr>
        <w:t>fac</w:t>
      </w:r>
      <w:r w:rsidRPr="00FF5BFE">
        <w:rPr>
          <w:rFonts w:ascii="Consolas" w:eastAsia="宋体" w:hAnsi="Consolas" w:cs="宋体"/>
          <w:color w:val="000000"/>
          <w:kern w:val="0"/>
          <w:szCs w:val="21"/>
        </w:rPr>
        <w:t>;</w:t>
      </w:r>
    </w:p>
    <w:p w14:paraId="42E4D8A7"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00"/>
          <w:kern w:val="0"/>
          <w:szCs w:val="21"/>
        </w:rPr>
        <w:t>    </w:t>
      </w:r>
      <w:r w:rsidRPr="00FF5BFE">
        <w:rPr>
          <w:rFonts w:ascii="Consolas" w:eastAsia="宋体" w:hAnsi="Consolas" w:cs="宋体"/>
          <w:color w:val="AF00DB"/>
          <w:kern w:val="0"/>
          <w:szCs w:val="21"/>
        </w:rPr>
        <w:t>else</w:t>
      </w:r>
    </w:p>
    <w:p w14:paraId="6058604C"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00"/>
          <w:kern w:val="0"/>
          <w:szCs w:val="21"/>
        </w:rPr>
        <w:t>        </w:t>
      </w:r>
      <w:r w:rsidRPr="00FF5BFE">
        <w:rPr>
          <w:rFonts w:ascii="Consolas" w:eastAsia="宋体" w:hAnsi="Consolas" w:cs="宋体"/>
          <w:color w:val="001080"/>
          <w:kern w:val="0"/>
          <w:szCs w:val="21"/>
        </w:rPr>
        <w:t>s</w:t>
      </w:r>
      <w:r w:rsidRPr="00FF5BFE">
        <w:rPr>
          <w:rFonts w:ascii="Consolas" w:eastAsia="宋体" w:hAnsi="Consolas" w:cs="宋体"/>
          <w:color w:val="000000"/>
          <w:kern w:val="0"/>
          <w:szCs w:val="21"/>
        </w:rPr>
        <w:t>=</w:t>
      </w:r>
      <w:r w:rsidRPr="00FF5BFE">
        <w:rPr>
          <w:rFonts w:ascii="Consolas" w:eastAsia="宋体" w:hAnsi="Consolas" w:cs="宋体"/>
          <w:color w:val="098658"/>
          <w:kern w:val="0"/>
          <w:szCs w:val="21"/>
        </w:rPr>
        <w:t>1</w:t>
      </w:r>
      <w:r w:rsidRPr="00FF5BFE">
        <w:rPr>
          <w:rFonts w:ascii="Consolas" w:eastAsia="宋体" w:hAnsi="Consolas" w:cs="宋体"/>
          <w:color w:val="000000"/>
          <w:kern w:val="0"/>
          <w:szCs w:val="21"/>
        </w:rPr>
        <w:t>;</w:t>
      </w:r>
    </w:p>
    <w:p w14:paraId="39733773"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00"/>
          <w:kern w:val="0"/>
          <w:szCs w:val="21"/>
        </w:rPr>
        <w:t>    </w:t>
      </w:r>
      <w:r w:rsidRPr="00FF5BFE">
        <w:rPr>
          <w:rFonts w:ascii="Consolas" w:eastAsia="宋体" w:hAnsi="Consolas" w:cs="宋体"/>
          <w:color w:val="AF00DB"/>
          <w:kern w:val="0"/>
          <w:szCs w:val="21"/>
        </w:rPr>
        <w:t>return</w:t>
      </w:r>
      <w:r w:rsidRPr="00FF5BFE">
        <w:rPr>
          <w:rFonts w:ascii="Consolas" w:eastAsia="宋体" w:hAnsi="Consolas" w:cs="宋体"/>
          <w:color w:val="000000"/>
          <w:kern w:val="0"/>
          <w:szCs w:val="21"/>
        </w:rPr>
        <w:t> </w:t>
      </w:r>
      <w:r w:rsidRPr="00FF5BFE">
        <w:rPr>
          <w:rFonts w:ascii="Consolas" w:eastAsia="宋体" w:hAnsi="Consolas" w:cs="宋体"/>
          <w:color w:val="001080"/>
          <w:kern w:val="0"/>
          <w:szCs w:val="21"/>
        </w:rPr>
        <w:t>s</w:t>
      </w:r>
      <w:r w:rsidRPr="00FF5BFE">
        <w:rPr>
          <w:rFonts w:ascii="Consolas" w:eastAsia="宋体" w:hAnsi="Consolas" w:cs="宋体"/>
          <w:color w:val="000000"/>
          <w:kern w:val="0"/>
          <w:szCs w:val="21"/>
        </w:rPr>
        <w:t>;</w:t>
      </w:r>
    </w:p>
    <w:p w14:paraId="14230993"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00"/>
          <w:kern w:val="0"/>
          <w:szCs w:val="21"/>
        </w:rPr>
        <w:t>}</w:t>
      </w:r>
    </w:p>
    <w:p w14:paraId="3C8E0C14" w14:textId="60C05248" w:rsidR="00FF5BFE" w:rsidRDefault="00FF5BFE" w:rsidP="00B80154">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hint="eastAsia"/>
          <w:color w:val="000000"/>
          <w:kern w:val="0"/>
          <w:sz w:val="24"/>
          <w:szCs w:val="24"/>
        </w:rPr>
        <w:t>（</w:t>
      </w:r>
      <w:r>
        <w:rPr>
          <w:rFonts w:ascii="Consolas" w:eastAsia="宋体" w:hAnsi="Consolas" w:cs="宋体" w:hint="eastAsia"/>
          <w:color w:val="000000"/>
          <w:kern w:val="0"/>
          <w:sz w:val="24"/>
          <w:szCs w:val="24"/>
        </w:rPr>
        <w:t>2</w:t>
      </w:r>
      <w:r>
        <w:rPr>
          <w:rFonts w:ascii="Consolas" w:eastAsia="宋体" w:hAnsi="Consolas" w:cs="宋体" w:hint="eastAsia"/>
          <w:color w:val="000000"/>
          <w:kern w:val="0"/>
          <w:sz w:val="24"/>
          <w:szCs w:val="24"/>
        </w:rPr>
        <w:t>）：运行结果如下图：</w:t>
      </w:r>
    </w:p>
    <w:p w14:paraId="4D217483" w14:textId="2DBF1B47" w:rsidR="00FF5BFE" w:rsidRDefault="00FF5BFE" w:rsidP="00B80154">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ab/>
      </w:r>
      <w:r w:rsidRPr="00FF5BFE">
        <w:rPr>
          <w:rFonts w:ascii="Consolas" w:eastAsia="宋体" w:hAnsi="Consolas" w:cs="宋体"/>
          <w:noProof/>
          <w:color w:val="000000"/>
          <w:kern w:val="0"/>
          <w:sz w:val="24"/>
          <w:szCs w:val="24"/>
        </w:rPr>
        <w:drawing>
          <wp:inline distT="0" distB="0" distL="0" distR="0" wp14:anchorId="54A93EFC" wp14:editId="7BE22555">
            <wp:extent cx="3857823" cy="3676839"/>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57823" cy="3676839"/>
                    </a:xfrm>
                    <a:prstGeom prst="rect">
                      <a:avLst/>
                    </a:prstGeom>
                  </pic:spPr>
                </pic:pic>
              </a:graphicData>
            </a:graphic>
          </wp:inline>
        </w:drawing>
      </w:r>
    </w:p>
    <w:p w14:paraId="384F90F4" w14:textId="77777777" w:rsidR="00FF5BFE" w:rsidRPr="00FF5BFE" w:rsidRDefault="00FF5BFE" w:rsidP="00FF5BFE">
      <w:pPr>
        <w:spacing w:line="360" w:lineRule="auto"/>
        <w:rPr>
          <w:rFonts w:ascii="Times New Roman" w:eastAsia="宋体" w:hAnsi="Times New Roman" w:cs="Times New Roman"/>
          <w:sz w:val="24"/>
          <w:szCs w:val="24"/>
        </w:rPr>
      </w:pPr>
      <w:r w:rsidRPr="00FF5BFE">
        <w:rPr>
          <w:rFonts w:ascii="Times New Roman" w:eastAsia="宋体" w:hAnsi="Times New Roman" w:cs="Times New Roman"/>
          <w:sz w:val="24"/>
          <w:szCs w:val="24"/>
        </w:rPr>
        <w:t>（</w:t>
      </w:r>
      <w:r w:rsidRPr="00FF5BFE">
        <w:rPr>
          <w:rFonts w:ascii="Times New Roman" w:eastAsia="宋体" w:hAnsi="Times New Roman" w:cs="Times New Roman"/>
          <w:sz w:val="24"/>
          <w:szCs w:val="24"/>
        </w:rPr>
        <w:t>2</w:t>
      </w:r>
      <w:r w:rsidRPr="00FF5BFE">
        <w:rPr>
          <w:rFonts w:ascii="Times New Roman" w:eastAsia="宋体" w:hAnsi="Times New Roman" w:cs="Times New Roman"/>
          <w:sz w:val="24"/>
          <w:szCs w:val="24"/>
        </w:rPr>
        <w:t>）下面是计算</w:t>
      </w:r>
      <w:r w:rsidR="0064621E">
        <w:rPr>
          <w:rFonts w:ascii="Times New Roman" w:eastAsia="宋体" w:hAnsi="Times New Roman" w:cs="Times New Roman"/>
          <w:position w:val="-24"/>
          <w:szCs w:val="24"/>
        </w:rPr>
        <w:pict w14:anchorId="773145CC">
          <v:shape id="_x0000_i1031" type="#_x0000_t75" style="width:177pt;height:33pt;mso-wrap-style:square;mso-position-horizontal-relative:page;mso-position-vertical-relative:page">
            <v:imagedata r:id="rId45" o:title=""/>
          </v:shape>
        </w:pict>
      </w:r>
      <w:r w:rsidRPr="00FF5BFE">
        <w:rPr>
          <w:rFonts w:ascii="Times New Roman" w:eastAsia="宋体" w:hAnsi="Times New Roman" w:cs="Times New Roman"/>
          <w:sz w:val="24"/>
          <w:szCs w:val="24"/>
        </w:rPr>
        <w:t>的源程序，其中</w:t>
      </w:r>
      <w:r w:rsidRPr="00FF5BFE">
        <w:rPr>
          <w:rFonts w:ascii="Times New Roman" w:eastAsia="宋体" w:hAnsi="Times New Roman" w:cs="Times New Roman"/>
          <w:sz w:val="24"/>
          <w:szCs w:val="24"/>
        </w:rPr>
        <w:t>x</w:t>
      </w:r>
      <w:r w:rsidRPr="00FF5BFE">
        <w:rPr>
          <w:rFonts w:ascii="Times New Roman" w:eastAsia="宋体" w:hAnsi="Times New Roman" w:cs="Times New Roman"/>
          <w:sz w:val="24"/>
          <w:szCs w:val="24"/>
        </w:rPr>
        <w:t>是浮点数，</w:t>
      </w:r>
      <w:r w:rsidRPr="00FF5BFE">
        <w:rPr>
          <w:rFonts w:ascii="Times New Roman" w:eastAsia="宋体" w:hAnsi="Times New Roman" w:cs="Times New Roman"/>
          <w:sz w:val="24"/>
          <w:szCs w:val="24"/>
        </w:rPr>
        <w:t>n</w:t>
      </w:r>
      <w:r w:rsidRPr="00FF5BFE">
        <w:rPr>
          <w:rFonts w:ascii="Times New Roman" w:eastAsia="宋体" w:hAnsi="Times New Roman" w:cs="Times New Roman"/>
          <w:sz w:val="24"/>
          <w:szCs w:val="24"/>
        </w:rPr>
        <w:t>是整数。从键盘输入</w:t>
      </w:r>
      <w:r w:rsidRPr="00FF5BFE">
        <w:rPr>
          <w:rFonts w:ascii="Times New Roman" w:eastAsia="宋体" w:hAnsi="Times New Roman" w:cs="Times New Roman"/>
          <w:sz w:val="24"/>
          <w:szCs w:val="24"/>
        </w:rPr>
        <w:t>x</w:t>
      </w:r>
      <w:r w:rsidRPr="00FF5BFE">
        <w:rPr>
          <w:rFonts w:ascii="Times New Roman" w:eastAsia="宋体" w:hAnsi="Times New Roman" w:cs="Times New Roman"/>
          <w:sz w:val="24"/>
          <w:szCs w:val="24"/>
        </w:rPr>
        <w:t>和</w:t>
      </w:r>
      <w:r w:rsidRPr="00FF5BFE">
        <w:rPr>
          <w:rFonts w:ascii="Times New Roman" w:eastAsia="宋体" w:hAnsi="Times New Roman" w:cs="Times New Roman"/>
          <w:sz w:val="24"/>
          <w:szCs w:val="24"/>
        </w:rPr>
        <w:t>n</w:t>
      </w:r>
      <w:r w:rsidRPr="00FF5BFE">
        <w:rPr>
          <w:rFonts w:ascii="Times New Roman" w:eastAsia="宋体" w:hAnsi="Times New Roman" w:cs="Times New Roman"/>
          <w:sz w:val="24"/>
          <w:szCs w:val="24"/>
        </w:rPr>
        <w:t>，然后计算</w:t>
      </w:r>
      <w:r w:rsidRPr="00FF5BFE">
        <w:rPr>
          <w:rFonts w:ascii="Times New Roman" w:eastAsia="宋体" w:hAnsi="Times New Roman" w:cs="Times New Roman"/>
          <w:sz w:val="24"/>
          <w:szCs w:val="24"/>
        </w:rPr>
        <w:t>s</w:t>
      </w:r>
      <w:r w:rsidRPr="00FF5BFE">
        <w:rPr>
          <w:rFonts w:ascii="Times New Roman" w:eastAsia="宋体" w:hAnsi="Times New Roman" w:cs="Times New Roman"/>
          <w:sz w:val="24"/>
          <w:szCs w:val="24"/>
        </w:rPr>
        <w:t>的值。修改该程序中的</w:t>
      </w:r>
      <w:r w:rsidRPr="00FF5BFE">
        <w:rPr>
          <w:rFonts w:ascii="Times New Roman" w:eastAsia="宋体" w:hAnsi="Times New Roman" w:cs="Times New Roman"/>
          <w:sz w:val="24"/>
          <w:szCs w:val="24"/>
        </w:rPr>
        <w:t>sum</w:t>
      </w:r>
      <w:r w:rsidRPr="00FF5BFE">
        <w:rPr>
          <w:rFonts w:ascii="Times New Roman" w:eastAsia="宋体" w:hAnsi="Times New Roman" w:cs="Times New Roman"/>
          <w:sz w:val="24"/>
          <w:szCs w:val="24"/>
        </w:rPr>
        <w:t>和</w:t>
      </w:r>
      <w:r w:rsidRPr="00FF5BFE">
        <w:rPr>
          <w:rFonts w:ascii="Times New Roman" w:eastAsia="宋体" w:hAnsi="Times New Roman" w:cs="Times New Roman"/>
          <w:sz w:val="24"/>
          <w:szCs w:val="24"/>
        </w:rPr>
        <w:t>fac</w:t>
      </w:r>
      <w:r w:rsidRPr="00FF5BFE">
        <w:rPr>
          <w:rFonts w:ascii="Times New Roman" w:eastAsia="宋体" w:hAnsi="Times New Roman" w:cs="Times New Roman"/>
          <w:sz w:val="24"/>
          <w:szCs w:val="24"/>
        </w:rPr>
        <w:t>函数，使之计算量最小。</w:t>
      </w:r>
    </w:p>
    <w:p w14:paraId="16EA21C6" w14:textId="77777777" w:rsidR="00FF5BFE" w:rsidRPr="00FF5BFE" w:rsidRDefault="00FF5BFE" w:rsidP="00FF5BFE">
      <w:pPr>
        <w:spacing w:line="360" w:lineRule="auto"/>
        <w:rPr>
          <w:rFonts w:ascii="Times New Roman" w:eastAsia="宋体" w:hAnsi="Times New Roman" w:cs="Times New Roman"/>
          <w:sz w:val="24"/>
          <w:szCs w:val="24"/>
        </w:rPr>
      </w:pPr>
      <w:r w:rsidRPr="00FF5BFE">
        <w:rPr>
          <w:rFonts w:ascii="Times New Roman" w:eastAsia="宋体" w:hAnsi="Times New Roman" w:cs="Times New Roman"/>
          <w:sz w:val="24"/>
          <w:szCs w:val="24"/>
        </w:rPr>
        <w:t>/*</w:t>
      </w:r>
      <w:r w:rsidRPr="00FF5BFE">
        <w:rPr>
          <w:rFonts w:ascii="Times New Roman" w:eastAsia="宋体" w:hAnsi="Times New Roman" w:cs="Times New Roman"/>
          <w:sz w:val="24"/>
          <w:szCs w:val="24"/>
        </w:rPr>
        <w:t>实验</w:t>
      </w:r>
      <w:r w:rsidRPr="00FF5BFE">
        <w:rPr>
          <w:rFonts w:ascii="Times New Roman" w:eastAsia="宋体" w:hAnsi="Times New Roman" w:cs="Times New Roman"/>
          <w:sz w:val="24"/>
          <w:szCs w:val="24"/>
        </w:rPr>
        <w:t>3-2</w:t>
      </w:r>
      <w:r w:rsidRPr="00FF5BFE">
        <w:rPr>
          <w:rFonts w:ascii="Times New Roman" w:eastAsia="宋体" w:hAnsi="Times New Roman" w:cs="Times New Roman"/>
          <w:sz w:val="24"/>
          <w:szCs w:val="24"/>
        </w:rPr>
        <w:t>程序修改替换第</w:t>
      </w:r>
      <w:r w:rsidRPr="00FF5BFE">
        <w:rPr>
          <w:rFonts w:ascii="Times New Roman" w:eastAsia="宋体" w:hAnsi="Times New Roman" w:cs="Times New Roman"/>
          <w:sz w:val="24"/>
          <w:szCs w:val="24"/>
        </w:rPr>
        <w:t>(2)</w:t>
      </w:r>
      <w:r w:rsidRPr="00FF5BFE">
        <w:rPr>
          <w:rFonts w:ascii="Times New Roman" w:eastAsia="宋体" w:hAnsi="Times New Roman" w:cs="Times New Roman"/>
          <w:sz w:val="24"/>
          <w:szCs w:val="24"/>
        </w:rPr>
        <w:t>题程序：根据公式计算</w:t>
      </w:r>
      <w:r w:rsidRPr="00FF5BFE">
        <w:rPr>
          <w:rFonts w:ascii="Times New Roman" w:eastAsia="宋体" w:hAnsi="Times New Roman" w:cs="Times New Roman"/>
          <w:sz w:val="24"/>
          <w:szCs w:val="24"/>
        </w:rPr>
        <w:t xml:space="preserve"> s*/</w:t>
      </w:r>
    </w:p>
    <w:p w14:paraId="2F1E762F"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#include&lt;stdio.h&gt;</w:t>
      </w:r>
    </w:p>
    <w:p w14:paraId="3EA8A6F7"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lastRenderedPageBreak/>
        <w:t>double mulx(double x,int n);</w:t>
      </w:r>
    </w:p>
    <w:p w14:paraId="671A2CEB"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long fac(int n);</w:t>
      </w:r>
    </w:p>
    <w:p w14:paraId="723A0F61"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double sum(double x,int n)</w:t>
      </w:r>
    </w:p>
    <w:p w14:paraId="386CFE8A"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w:t>
      </w:r>
    </w:p>
    <w:p w14:paraId="486DC92D"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t>int i;</w:t>
      </w:r>
    </w:p>
    <w:p w14:paraId="36CBA368"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t>double z=1.0;</w:t>
      </w:r>
    </w:p>
    <w:p w14:paraId="3D48A160"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t>for(i=1;i&lt;=n;i++)</w:t>
      </w:r>
    </w:p>
    <w:p w14:paraId="2663BC7D"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t>{</w:t>
      </w:r>
    </w:p>
    <w:p w14:paraId="5B42CE5E"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r>
      <w:r w:rsidRPr="00FF5BFE">
        <w:rPr>
          <w:rFonts w:ascii="Times New Roman" w:eastAsia="宋体" w:hAnsi="Times New Roman" w:cs="Times New Roman"/>
          <w:sz w:val="24"/>
          <w:szCs w:val="24"/>
        </w:rPr>
        <w:tab/>
        <w:t>z=z+mulx(x,i)/fac(i);</w:t>
      </w:r>
    </w:p>
    <w:p w14:paraId="2CF3C683"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t>}</w:t>
      </w:r>
    </w:p>
    <w:p w14:paraId="1F136BAE"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t>return z;</w:t>
      </w:r>
    </w:p>
    <w:p w14:paraId="4716AEC1"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 xml:space="preserve"> } </w:t>
      </w:r>
    </w:p>
    <w:p w14:paraId="4C3AF2F6"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 xml:space="preserve"> double mulx(double x,int n)</w:t>
      </w:r>
    </w:p>
    <w:p w14:paraId="0C87A0D6"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w:t>
      </w:r>
    </w:p>
    <w:p w14:paraId="4A31E092"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t>int i;</w:t>
      </w:r>
    </w:p>
    <w:p w14:paraId="76812F08"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t>double z=1.0;</w:t>
      </w:r>
    </w:p>
    <w:p w14:paraId="54F6389F"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t>for(i=0;i&lt;n;i++)</w:t>
      </w:r>
    </w:p>
    <w:p w14:paraId="04E70934"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t>{</w:t>
      </w:r>
    </w:p>
    <w:p w14:paraId="2E58B069"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r>
      <w:r w:rsidRPr="00FF5BFE">
        <w:rPr>
          <w:rFonts w:ascii="Times New Roman" w:eastAsia="宋体" w:hAnsi="Times New Roman" w:cs="Times New Roman"/>
          <w:sz w:val="24"/>
          <w:szCs w:val="24"/>
        </w:rPr>
        <w:tab/>
        <w:t>z=z*x;</w:t>
      </w:r>
    </w:p>
    <w:p w14:paraId="1B747F8B"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t>}</w:t>
      </w:r>
    </w:p>
    <w:p w14:paraId="5F4DB157"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t>return z;</w:t>
      </w:r>
    </w:p>
    <w:p w14:paraId="42993923"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 xml:space="preserve"> } </w:t>
      </w:r>
    </w:p>
    <w:p w14:paraId="0B31C816"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 xml:space="preserve"> long fac(int n)</w:t>
      </w:r>
    </w:p>
    <w:p w14:paraId="0FD5BBB4"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 xml:space="preserve"> {</w:t>
      </w:r>
    </w:p>
    <w:p w14:paraId="158E955A"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 xml:space="preserve"> </w:t>
      </w:r>
      <w:r w:rsidRPr="00FF5BFE">
        <w:rPr>
          <w:rFonts w:ascii="Times New Roman" w:eastAsia="宋体" w:hAnsi="Times New Roman" w:cs="Times New Roman"/>
          <w:sz w:val="24"/>
          <w:szCs w:val="24"/>
        </w:rPr>
        <w:tab/>
        <w:t>int i;</w:t>
      </w:r>
    </w:p>
    <w:p w14:paraId="1A045093"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 xml:space="preserve"> </w:t>
      </w:r>
      <w:r w:rsidRPr="00FF5BFE">
        <w:rPr>
          <w:rFonts w:ascii="Times New Roman" w:eastAsia="宋体" w:hAnsi="Times New Roman" w:cs="Times New Roman"/>
          <w:sz w:val="24"/>
          <w:szCs w:val="24"/>
        </w:rPr>
        <w:tab/>
        <w:t>long h=1;</w:t>
      </w:r>
    </w:p>
    <w:p w14:paraId="3293D7B1"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 xml:space="preserve"> </w:t>
      </w:r>
      <w:r w:rsidRPr="00FF5BFE">
        <w:rPr>
          <w:rFonts w:ascii="Times New Roman" w:eastAsia="宋体" w:hAnsi="Times New Roman" w:cs="Times New Roman"/>
          <w:sz w:val="24"/>
          <w:szCs w:val="24"/>
        </w:rPr>
        <w:tab/>
        <w:t>for(i=2;i&lt;=n;i++)</w:t>
      </w:r>
    </w:p>
    <w:p w14:paraId="6CC6754B"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t>{</w:t>
      </w:r>
    </w:p>
    <w:p w14:paraId="148EAFD7"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r>
      <w:r w:rsidRPr="00FF5BFE">
        <w:rPr>
          <w:rFonts w:ascii="Times New Roman" w:eastAsia="宋体" w:hAnsi="Times New Roman" w:cs="Times New Roman"/>
          <w:sz w:val="24"/>
          <w:szCs w:val="24"/>
        </w:rPr>
        <w:tab/>
        <w:t>h=h*i;</w:t>
      </w:r>
    </w:p>
    <w:p w14:paraId="40FC8CAB"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t>}</w:t>
      </w:r>
    </w:p>
    <w:p w14:paraId="33AD537D"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lastRenderedPageBreak/>
        <w:tab/>
        <w:t xml:space="preserve">return h; </w:t>
      </w:r>
      <w:r w:rsidRPr="00FF5BFE">
        <w:rPr>
          <w:rFonts w:ascii="Times New Roman" w:eastAsia="宋体" w:hAnsi="Times New Roman" w:cs="Times New Roman"/>
          <w:sz w:val="24"/>
          <w:szCs w:val="24"/>
        </w:rPr>
        <w:tab/>
      </w:r>
    </w:p>
    <w:p w14:paraId="1B68B44F"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 xml:space="preserve"> }</w:t>
      </w:r>
    </w:p>
    <w:p w14:paraId="1ADA02A2"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 xml:space="preserve"> int main()</w:t>
      </w:r>
    </w:p>
    <w:p w14:paraId="38A3C2B7"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 xml:space="preserve"> {</w:t>
      </w:r>
    </w:p>
    <w:p w14:paraId="7D71B35A"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 xml:space="preserve"> </w:t>
      </w:r>
      <w:r w:rsidRPr="00FF5BFE">
        <w:rPr>
          <w:rFonts w:ascii="Times New Roman" w:eastAsia="宋体" w:hAnsi="Times New Roman" w:cs="Times New Roman"/>
          <w:sz w:val="24"/>
          <w:szCs w:val="24"/>
        </w:rPr>
        <w:tab/>
        <w:t>double x;</w:t>
      </w:r>
    </w:p>
    <w:p w14:paraId="0DFA91D6"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t>int n;</w:t>
      </w:r>
    </w:p>
    <w:p w14:paraId="60B9883F"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t>printf("Input x and n:");</w:t>
      </w:r>
    </w:p>
    <w:p w14:paraId="48ACB9FE"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t>scanf("%lf%d",&amp;x,&amp;n);</w:t>
      </w:r>
    </w:p>
    <w:p w14:paraId="25682EB3"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t>printf("The result is %lf:",sum(x,n));</w:t>
      </w:r>
    </w:p>
    <w:p w14:paraId="28D4524F"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t>return 0;</w:t>
      </w:r>
      <w:r w:rsidRPr="00FF5BFE">
        <w:rPr>
          <w:rFonts w:ascii="Times New Roman" w:eastAsia="宋体" w:hAnsi="Times New Roman" w:cs="Times New Roman"/>
          <w:sz w:val="24"/>
          <w:szCs w:val="24"/>
        </w:rPr>
        <w:tab/>
        <w:t xml:space="preserve">  </w:t>
      </w:r>
    </w:p>
    <w:p w14:paraId="74666CE6"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 xml:space="preserve"> }</w:t>
      </w:r>
    </w:p>
    <w:p w14:paraId="17862DC4" w14:textId="696E0370" w:rsidR="00FF5BFE" w:rsidRDefault="00FF5BFE" w:rsidP="00B80154">
      <w:pPr>
        <w:widowControl/>
        <w:shd w:val="clear" w:color="auto" w:fill="FFFFFF"/>
        <w:spacing w:line="285" w:lineRule="atLeast"/>
        <w:jc w:val="left"/>
        <w:rPr>
          <w:rFonts w:ascii="Times New Roman" w:eastAsia="宋体" w:hAnsi="Times New Roman" w:cs="Times New Roman"/>
          <w:color w:val="000000"/>
          <w:kern w:val="0"/>
          <w:sz w:val="24"/>
          <w:szCs w:val="24"/>
        </w:rPr>
      </w:pPr>
      <w:r w:rsidRPr="00FF5BFE">
        <w:rPr>
          <w:rFonts w:ascii="Consolas" w:eastAsia="宋体" w:hAnsi="Consolas" w:cs="宋体" w:hint="eastAsia"/>
          <w:b/>
          <w:bCs/>
          <w:color w:val="000000"/>
          <w:kern w:val="0"/>
          <w:sz w:val="24"/>
          <w:szCs w:val="24"/>
        </w:rPr>
        <w:t>解答：</w:t>
      </w:r>
      <w:r w:rsidR="006C5471">
        <w:rPr>
          <w:rFonts w:ascii="Times New Roman" w:eastAsia="宋体" w:hAnsi="Times New Roman" w:cs="Times New Roman" w:hint="cs"/>
          <w:color w:val="000000"/>
          <w:kern w:val="0"/>
          <w:sz w:val="24"/>
          <w:szCs w:val="24"/>
        </w:rPr>
        <w:t>(</w:t>
      </w:r>
      <w:r w:rsidR="006C5471">
        <w:rPr>
          <w:rFonts w:ascii="Times New Roman" w:eastAsia="宋体" w:hAnsi="Times New Roman" w:cs="Times New Roman"/>
          <w:color w:val="000000"/>
          <w:kern w:val="0"/>
          <w:sz w:val="24"/>
          <w:szCs w:val="24"/>
        </w:rPr>
        <w:t>1):</w:t>
      </w:r>
    </w:p>
    <w:p w14:paraId="3C86D46D" w14:textId="1EABAAA1" w:rsidR="006C5471" w:rsidRDefault="006C5471" w:rsidP="00B80154">
      <w:pPr>
        <w:widowControl/>
        <w:shd w:val="clear" w:color="auto" w:fill="FFFFFF"/>
        <w:spacing w:line="285" w:lineRule="atLeast"/>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ab/>
      </w:r>
      <w:r>
        <w:rPr>
          <w:rFonts w:ascii="Times New Roman" w:eastAsia="宋体" w:hAnsi="Times New Roman" w:cs="Times New Roman" w:hint="eastAsia"/>
          <w:color w:val="000000"/>
          <w:kern w:val="0"/>
          <w:sz w:val="24"/>
          <w:szCs w:val="24"/>
        </w:rPr>
        <w:t>在</w:t>
      </w:r>
      <w:r>
        <w:rPr>
          <w:rFonts w:ascii="Times New Roman" w:eastAsia="宋体" w:hAnsi="Times New Roman" w:cs="Times New Roman" w:hint="eastAsia"/>
          <w:color w:val="000000"/>
          <w:kern w:val="0"/>
          <w:sz w:val="24"/>
          <w:szCs w:val="24"/>
        </w:rPr>
        <w:t>mulx</w:t>
      </w:r>
      <w:r>
        <w:rPr>
          <w:rFonts w:ascii="Times New Roman" w:eastAsia="宋体" w:hAnsi="Times New Roman" w:cs="Times New Roman" w:hint="eastAsia"/>
          <w:color w:val="000000"/>
          <w:kern w:val="0"/>
          <w:sz w:val="24"/>
          <w:szCs w:val="24"/>
        </w:rPr>
        <w:t>函数和</w:t>
      </w:r>
      <w:r>
        <w:rPr>
          <w:rFonts w:ascii="Times New Roman" w:eastAsia="宋体" w:hAnsi="Times New Roman" w:cs="Times New Roman" w:hint="eastAsia"/>
          <w:color w:val="000000"/>
          <w:kern w:val="0"/>
          <w:sz w:val="24"/>
          <w:szCs w:val="24"/>
        </w:rPr>
        <w:t>fac</w:t>
      </w:r>
      <w:r>
        <w:rPr>
          <w:rFonts w:ascii="Times New Roman" w:eastAsia="宋体" w:hAnsi="Times New Roman" w:cs="Times New Roman" w:hint="eastAsia"/>
          <w:color w:val="000000"/>
          <w:kern w:val="0"/>
          <w:sz w:val="24"/>
          <w:szCs w:val="24"/>
        </w:rPr>
        <w:t>函数中分别啊</w:t>
      </w:r>
      <w:r>
        <w:rPr>
          <w:rFonts w:ascii="Times New Roman" w:eastAsia="宋体" w:hAnsi="Times New Roman" w:cs="Times New Roman" w:hint="eastAsia"/>
          <w:color w:val="000000"/>
          <w:kern w:val="0"/>
          <w:sz w:val="24"/>
          <w:szCs w:val="24"/>
        </w:rPr>
        <w:t>z</w:t>
      </w:r>
      <w:r>
        <w:rPr>
          <w:rFonts w:ascii="Times New Roman" w:eastAsia="宋体" w:hAnsi="Times New Roman" w:cs="Times New Roman" w:hint="eastAsia"/>
          <w:color w:val="000000"/>
          <w:kern w:val="0"/>
          <w:sz w:val="24"/>
          <w:szCs w:val="24"/>
        </w:rPr>
        <w:t>和</w:t>
      </w:r>
      <w:r>
        <w:rPr>
          <w:rFonts w:ascii="Times New Roman" w:eastAsia="宋体" w:hAnsi="Times New Roman" w:cs="Times New Roman" w:hint="eastAsia"/>
          <w:color w:val="000000"/>
          <w:kern w:val="0"/>
          <w:sz w:val="24"/>
          <w:szCs w:val="24"/>
        </w:rPr>
        <w:t>h</w:t>
      </w:r>
      <w:r>
        <w:rPr>
          <w:rFonts w:ascii="Times New Roman" w:eastAsia="宋体" w:hAnsi="Times New Roman" w:cs="Times New Roman" w:hint="eastAsia"/>
          <w:color w:val="000000"/>
          <w:kern w:val="0"/>
          <w:sz w:val="24"/>
          <w:szCs w:val="24"/>
        </w:rPr>
        <w:t>定义为静态变量，同时要去掉原来的</w:t>
      </w:r>
      <w:r>
        <w:rPr>
          <w:rFonts w:ascii="Times New Roman" w:eastAsia="宋体" w:hAnsi="Times New Roman" w:cs="Times New Roman" w:hint="eastAsia"/>
          <w:color w:val="000000"/>
          <w:kern w:val="0"/>
          <w:sz w:val="24"/>
          <w:szCs w:val="24"/>
        </w:rPr>
        <w:t>for</w:t>
      </w:r>
      <w:r>
        <w:rPr>
          <w:rFonts w:ascii="Times New Roman" w:eastAsia="宋体" w:hAnsi="Times New Roman" w:cs="Times New Roman" w:hint="eastAsia"/>
          <w:color w:val="000000"/>
          <w:kern w:val="0"/>
          <w:sz w:val="24"/>
          <w:szCs w:val="24"/>
        </w:rPr>
        <w:t>循环，修改后程序源代码如下：</w:t>
      </w:r>
    </w:p>
    <w:p w14:paraId="62540CD5" w14:textId="4EF81788"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AF00DB"/>
          <w:kern w:val="0"/>
          <w:szCs w:val="21"/>
        </w:rPr>
        <w:t>#include</w:t>
      </w:r>
      <w:r w:rsidRPr="006C5471">
        <w:rPr>
          <w:rFonts w:ascii="Consolas" w:eastAsia="宋体" w:hAnsi="Consolas" w:cs="宋体"/>
          <w:color w:val="A31515"/>
          <w:kern w:val="0"/>
          <w:szCs w:val="21"/>
        </w:rPr>
        <w:t>&lt;stdio.h&gt;</w:t>
      </w:r>
    </w:p>
    <w:p w14:paraId="4D7D34A0"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FF"/>
          <w:kern w:val="0"/>
          <w:szCs w:val="21"/>
        </w:rPr>
        <w:t>double</w:t>
      </w:r>
      <w:r w:rsidRPr="006C5471">
        <w:rPr>
          <w:rFonts w:ascii="Consolas" w:eastAsia="宋体" w:hAnsi="Consolas" w:cs="宋体"/>
          <w:color w:val="000000"/>
          <w:kern w:val="0"/>
          <w:szCs w:val="21"/>
        </w:rPr>
        <w:t> </w:t>
      </w:r>
      <w:r w:rsidRPr="006C5471">
        <w:rPr>
          <w:rFonts w:ascii="Consolas" w:eastAsia="宋体" w:hAnsi="Consolas" w:cs="宋体"/>
          <w:color w:val="795E26"/>
          <w:kern w:val="0"/>
          <w:szCs w:val="21"/>
        </w:rPr>
        <w:t>mulx</w:t>
      </w:r>
      <w:r w:rsidRPr="006C5471">
        <w:rPr>
          <w:rFonts w:ascii="Consolas" w:eastAsia="宋体" w:hAnsi="Consolas" w:cs="宋体"/>
          <w:color w:val="000000"/>
          <w:kern w:val="0"/>
          <w:szCs w:val="21"/>
        </w:rPr>
        <w:t>(</w:t>
      </w:r>
      <w:r w:rsidRPr="006C5471">
        <w:rPr>
          <w:rFonts w:ascii="Consolas" w:eastAsia="宋体" w:hAnsi="Consolas" w:cs="宋体"/>
          <w:color w:val="0000FF"/>
          <w:kern w:val="0"/>
          <w:szCs w:val="21"/>
        </w:rPr>
        <w:t>double</w:t>
      </w:r>
      <w:r w:rsidRPr="006C5471">
        <w:rPr>
          <w:rFonts w:ascii="Consolas" w:eastAsia="宋体" w:hAnsi="Consolas" w:cs="宋体"/>
          <w:color w:val="000000"/>
          <w:kern w:val="0"/>
          <w:szCs w:val="21"/>
        </w:rPr>
        <w:t> </w:t>
      </w:r>
      <w:r w:rsidRPr="006C5471">
        <w:rPr>
          <w:rFonts w:ascii="Consolas" w:eastAsia="宋体" w:hAnsi="Consolas" w:cs="宋体"/>
          <w:color w:val="001080"/>
          <w:kern w:val="0"/>
          <w:szCs w:val="21"/>
        </w:rPr>
        <w:t>x</w:t>
      </w:r>
      <w:r w:rsidRPr="006C5471">
        <w:rPr>
          <w:rFonts w:ascii="Consolas" w:eastAsia="宋体" w:hAnsi="Consolas" w:cs="宋体"/>
          <w:color w:val="000000"/>
          <w:kern w:val="0"/>
          <w:szCs w:val="21"/>
        </w:rPr>
        <w:t>,</w:t>
      </w:r>
      <w:r w:rsidRPr="006C5471">
        <w:rPr>
          <w:rFonts w:ascii="Consolas" w:eastAsia="宋体" w:hAnsi="Consolas" w:cs="宋体"/>
          <w:color w:val="0000FF"/>
          <w:kern w:val="0"/>
          <w:szCs w:val="21"/>
        </w:rPr>
        <w:t>int</w:t>
      </w:r>
      <w:r w:rsidRPr="006C5471">
        <w:rPr>
          <w:rFonts w:ascii="Consolas" w:eastAsia="宋体" w:hAnsi="Consolas" w:cs="宋体"/>
          <w:color w:val="000000"/>
          <w:kern w:val="0"/>
          <w:szCs w:val="21"/>
        </w:rPr>
        <w:t> </w:t>
      </w:r>
      <w:r w:rsidRPr="006C5471">
        <w:rPr>
          <w:rFonts w:ascii="Consolas" w:eastAsia="宋体" w:hAnsi="Consolas" w:cs="宋体"/>
          <w:color w:val="001080"/>
          <w:kern w:val="0"/>
          <w:szCs w:val="21"/>
        </w:rPr>
        <w:t>n</w:t>
      </w:r>
      <w:r w:rsidRPr="006C5471">
        <w:rPr>
          <w:rFonts w:ascii="Consolas" w:eastAsia="宋体" w:hAnsi="Consolas" w:cs="宋体"/>
          <w:color w:val="000000"/>
          <w:kern w:val="0"/>
          <w:szCs w:val="21"/>
        </w:rPr>
        <w:t>);</w:t>
      </w:r>
    </w:p>
    <w:p w14:paraId="5758B185"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FF"/>
          <w:kern w:val="0"/>
          <w:szCs w:val="21"/>
        </w:rPr>
        <w:t>long</w:t>
      </w:r>
      <w:r w:rsidRPr="006C5471">
        <w:rPr>
          <w:rFonts w:ascii="Consolas" w:eastAsia="宋体" w:hAnsi="Consolas" w:cs="宋体"/>
          <w:color w:val="000000"/>
          <w:kern w:val="0"/>
          <w:szCs w:val="21"/>
        </w:rPr>
        <w:t> </w:t>
      </w:r>
      <w:r w:rsidRPr="006C5471">
        <w:rPr>
          <w:rFonts w:ascii="Consolas" w:eastAsia="宋体" w:hAnsi="Consolas" w:cs="宋体"/>
          <w:color w:val="795E26"/>
          <w:kern w:val="0"/>
          <w:szCs w:val="21"/>
        </w:rPr>
        <w:t>fac</w:t>
      </w:r>
      <w:r w:rsidRPr="006C5471">
        <w:rPr>
          <w:rFonts w:ascii="Consolas" w:eastAsia="宋体" w:hAnsi="Consolas" w:cs="宋体"/>
          <w:color w:val="000000"/>
          <w:kern w:val="0"/>
          <w:szCs w:val="21"/>
        </w:rPr>
        <w:t>(</w:t>
      </w:r>
      <w:r w:rsidRPr="006C5471">
        <w:rPr>
          <w:rFonts w:ascii="Consolas" w:eastAsia="宋体" w:hAnsi="Consolas" w:cs="宋体"/>
          <w:color w:val="0000FF"/>
          <w:kern w:val="0"/>
          <w:szCs w:val="21"/>
        </w:rPr>
        <w:t>int</w:t>
      </w:r>
      <w:r w:rsidRPr="006C5471">
        <w:rPr>
          <w:rFonts w:ascii="Consolas" w:eastAsia="宋体" w:hAnsi="Consolas" w:cs="宋体"/>
          <w:color w:val="000000"/>
          <w:kern w:val="0"/>
          <w:szCs w:val="21"/>
        </w:rPr>
        <w:t> </w:t>
      </w:r>
      <w:r w:rsidRPr="006C5471">
        <w:rPr>
          <w:rFonts w:ascii="Consolas" w:eastAsia="宋体" w:hAnsi="Consolas" w:cs="宋体"/>
          <w:color w:val="001080"/>
          <w:kern w:val="0"/>
          <w:szCs w:val="21"/>
        </w:rPr>
        <w:t>n</w:t>
      </w:r>
      <w:r w:rsidRPr="006C5471">
        <w:rPr>
          <w:rFonts w:ascii="Consolas" w:eastAsia="宋体" w:hAnsi="Consolas" w:cs="宋体"/>
          <w:color w:val="000000"/>
          <w:kern w:val="0"/>
          <w:szCs w:val="21"/>
        </w:rPr>
        <w:t>);</w:t>
      </w:r>
    </w:p>
    <w:p w14:paraId="009F1B87"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FF"/>
          <w:kern w:val="0"/>
          <w:szCs w:val="21"/>
        </w:rPr>
        <w:t>double</w:t>
      </w:r>
      <w:r w:rsidRPr="006C5471">
        <w:rPr>
          <w:rFonts w:ascii="Consolas" w:eastAsia="宋体" w:hAnsi="Consolas" w:cs="宋体"/>
          <w:color w:val="000000"/>
          <w:kern w:val="0"/>
          <w:szCs w:val="21"/>
        </w:rPr>
        <w:t> </w:t>
      </w:r>
      <w:r w:rsidRPr="006C5471">
        <w:rPr>
          <w:rFonts w:ascii="Consolas" w:eastAsia="宋体" w:hAnsi="Consolas" w:cs="宋体"/>
          <w:color w:val="795E26"/>
          <w:kern w:val="0"/>
          <w:szCs w:val="21"/>
        </w:rPr>
        <w:t>sum</w:t>
      </w:r>
      <w:r w:rsidRPr="006C5471">
        <w:rPr>
          <w:rFonts w:ascii="Consolas" w:eastAsia="宋体" w:hAnsi="Consolas" w:cs="宋体"/>
          <w:color w:val="000000"/>
          <w:kern w:val="0"/>
          <w:szCs w:val="21"/>
        </w:rPr>
        <w:t>(</w:t>
      </w:r>
      <w:r w:rsidRPr="006C5471">
        <w:rPr>
          <w:rFonts w:ascii="Consolas" w:eastAsia="宋体" w:hAnsi="Consolas" w:cs="宋体"/>
          <w:color w:val="0000FF"/>
          <w:kern w:val="0"/>
          <w:szCs w:val="21"/>
        </w:rPr>
        <w:t>double</w:t>
      </w:r>
      <w:r w:rsidRPr="006C5471">
        <w:rPr>
          <w:rFonts w:ascii="Consolas" w:eastAsia="宋体" w:hAnsi="Consolas" w:cs="宋体"/>
          <w:color w:val="000000"/>
          <w:kern w:val="0"/>
          <w:szCs w:val="21"/>
        </w:rPr>
        <w:t> </w:t>
      </w:r>
      <w:r w:rsidRPr="006C5471">
        <w:rPr>
          <w:rFonts w:ascii="Consolas" w:eastAsia="宋体" w:hAnsi="Consolas" w:cs="宋体"/>
          <w:color w:val="001080"/>
          <w:kern w:val="0"/>
          <w:szCs w:val="21"/>
        </w:rPr>
        <w:t>x</w:t>
      </w:r>
      <w:r w:rsidRPr="006C5471">
        <w:rPr>
          <w:rFonts w:ascii="Consolas" w:eastAsia="宋体" w:hAnsi="Consolas" w:cs="宋体"/>
          <w:color w:val="000000"/>
          <w:kern w:val="0"/>
          <w:szCs w:val="21"/>
        </w:rPr>
        <w:t>,</w:t>
      </w:r>
      <w:r w:rsidRPr="006C5471">
        <w:rPr>
          <w:rFonts w:ascii="Consolas" w:eastAsia="宋体" w:hAnsi="Consolas" w:cs="宋体"/>
          <w:color w:val="0000FF"/>
          <w:kern w:val="0"/>
          <w:szCs w:val="21"/>
        </w:rPr>
        <w:t>int</w:t>
      </w:r>
      <w:r w:rsidRPr="006C5471">
        <w:rPr>
          <w:rFonts w:ascii="Consolas" w:eastAsia="宋体" w:hAnsi="Consolas" w:cs="宋体"/>
          <w:color w:val="000000"/>
          <w:kern w:val="0"/>
          <w:szCs w:val="21"/>
        </w:rPr>
        <w:t> </w:t>
      </w:r>
      <w:r w:rsidRPr="006C5471">
        <w:rPr>
          <w:rFonts w:ascii="Consolas" w:eastAsia="宋体" w:hAnsi="Consolas" w:cs="宋体"/>
          <w:color w:val="001080"/>
          <w:kern w:val="0"/>
          <w:szCs w:val="21"/>
        </w:rPr>
        <w:t>n</w:t>
      </w:r>
      <w:r w:rsidRPr="006C5471">
        <w:rPr>
          <w:rFonts w:ascii="Consolas" w:eastAsia="宋体" w:hAnsi="Consolas" w:cs="宋体"/>
          <w:color w:val="000000"/>
          <w:kern w:val="0"/>
          <w:szCs w:val="21"/>
        </w:rPr>
        <w:t>)</w:t>
      </w:r>
    </w:p>
    <w:p w14:paraId="72EFC635"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w:t>
      </w:r>
    </w:p>
    <w:p w14:paraId="7393D9FC"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r w:rsidRPr="006C5471">
        <w:rPr>
          <w:rFonts w:ascii="Consolas" w:eastAsia="宋体" w:hAnsi="Consolas" w:cs="宋体"/>
          <w:color w:val="0000FF"/>
          <w:kern w:val="0"/>
          <w:szCs w:val="21"/>
        </w:rPr>
        <w:t>int</w:t>
      </w:r>
      <w:r w:rsidRPr="006C5471">
        <w:rPr>
          <w:rFonts w:ascii="Consolas" w:eastAsia="宋体" w:hAnsi="Consolas" w:cs="宋体"/>
          <w:color w:val="000000"/>
          <w:kern w:val="0"/>
          <w:szCs w:val="21"/>
        </w:rPr>
        <w:t> </w:t>
      </w:r>
      <w:r w:rsidRPr="006C5471">
        <w:rPr>
          <w:rFonts w:ascii="Consolas" w:eastAsia="宋体" w:hAnsi="Consolas" w:cs="宋体"/>
          <w:color w:val="001080"/>
          <w:kern w:val="0"/>
          <w:szCs w:val="21"/>
        </w:rPr>
        <w:t>i</w:t>
      </w:r>
      <w:r w:rsidRPr="006C5471">
        <w:rPr>
          <w:rFonts w:ascii="Consolas" w:eastAsia="宋体" w:hAnsi="Consolas" w:cs="宋体"/>
          <w:color w:val="000000"/>
          <w:kern w:val="0"/>
          <w:szCs w:val="21"/>
        </w:rPr>
        <w:t>;</w:t>
      </w:r>
    </w:p>
    <w:p w14:paraId="0A1E9229"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r w:rsidRPr="006C5471">
        <w:rPr>
          <w:rFonts w:ascii="Consolas" w:eastAsia="宋体" w:hAnsi="Consolas" w:cs="宋体"/>
          <w:color w:val="0000FF"/>
          <w:kern w:val="0"/>
          <w:szCs w:val="21"/>
        </w:rPr>
        <w:t>double</w:t>
      </w:r>
      <w:r w:rsidRPr="006C5471">
        <w:rPr>
          <w:rFonts w:ascii="Consolas" w:eastAsia="宋体" w:hAnsi="Consolas" w:cs="宋体"/>
          <w:color w:val="000000"/>
          <w:kern w:val="0"/>
          <w:szCs w:val="21"/>
        </w:rPr>
        <w:t> </w:t>
      </w:r>
      <w:r w:rsidRPr="006C5471">
        <w:rPr>
          <w:rFonts w:ascii="Consolas" w:eastAsia="宋体" w:hAnsi="Consolas" w:cs="宋体"/>
          <w:color w:val="001080"/>
          <w:kern w:val="0"/>
          <w:szCs w:val="21"/>
        </w:rPr>
        <w:t>z</w:t>
      </w:r>
      <w:r w:rsidRPr="006C5471">
        <w:rPr>
          <w:rFonts w:ascii="Consolas" w:eastAsia="宋体" w:hAnsi="Consolas" w:cs="宋体"/>
          <w:color w:val="000000"/>
          <w:kern w:val="0"/>
          <w:szCs w:val="21"/>
        </w:rPr>
        <w:t>=</w:t>
      </w:r>
      <w:r w:rsidRPr="006C5471">
        <w:rPr>
          <w:rFonts w:ascii="Consolas" w:eastAsia="宋体" w:hAnsi="Consolas" w:cs="宋体"/>
          <w:color w:val="098658"/>
          <w:kern w:val="0"/>
          <w:szCs w:val="21"/>
        </w:rPr>
        <w:t>1.0</w:t>
      </w:r>
      <w:r w:rsidRPr="006C5471">
        <w:rPr>
          <w:rFonts w:ascii="Consolas" w:eastAsia="宋体" w:hAnsi="Consolas" w:cs="宋体"/>
          <w:color w:val="000000"/>
          <w:kern w:val="0"/>
          <w:szCs w:val="21"/>
        </w:rPr>
        <w:t>;</w:t>
      </w:r>
    </w:p>
    <w:p w14:paraId="51D9DAE0"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r w:rsidRPr="006C5471">
        <w:rPr>
          <w:rFonts w:ascii="Consolas" w:eastAsia="宋体" w:hAnsi="Consolas" w:cs="宋体"/>
          <w:color w:val="AF00DB"/>
          <w:kern w:val="0"/>
          <w:szCs w:val="21"/>
        </w:rPr>
        <w:t>for</w:t>
      </w:r>
      <w:r w:rsidRPr="006C5471">
        <w:rPr>
          <w:rFonts w:ascii="Consolas" w:eastAsia="宋体" w:hAnsi="Consolas" w:cs="宋体"/>
          <w:color w:val="000000"/>
          <w:kern w:val="0"/>
          <w:szCs w:val="21"/>
        </w:rPr>
        <w:t>(</w:t>
      </w:r>
      <w:r w:rsidRPr="006C5471">
        <w:rPr>
          <w:rFonts w:ascii="Consolas" w:eastAsia="宋体" w:hAnsi="Consolas" w:cs="宋体"/>
          <w:color w:val="001080"/>
          <w:kern w:val="0"/>
          <w:szCs w:val="21"/>
        </w:rPr>
        <w:t>i</w:t>
      </w:r>
      <w:r w:rsidRPr="006C5471">
        <w:rPr>
          <w:rFonts w:ascii="Consolas" w:eastAsia="宋体" w:hAnsi="Consolas" w:cs="宋体"/>
          <w:color w:val="000000"/>
          <w:kern w:val="0"/>
          <w:szCs w:val="21"/>
        </w:rPr>
        <w:t>=</w:t>
      </w:r>
      <w:r w:rsidRPr="006C5471">
        <w:rPr>
          <w:rFonts w:ascii="Consolas" w:eastAsia="宋体" w:hAnsi="Consolas" w:cs="宋体"/>
          <w:color w:val="098658"/>
          <w:kern w:val="0"/>
          <w:szCs w:val="21"/>
        </w:rPr>
        <w:t>1</w:t>
      </w:r>
      <w:r w:rsidRPr="006C5471">
        <w:rPr>
          <w:rFonts w:ascii="Consolas" w:eastAsia="宋体" w:hAnsi="Consolas" w:cs="宋体"/>
          <w:color w:val="000000"/>
          <w:kern w:val="0"/>
          <w:szCs w:val="21"/>
        </w:rPr>
        <w:t>;</w:t>
      </w:r>
      <w:r w:rsidRPr="006C5471">
        <w:rPr>
          <w:rFonts w:ascii="Consolas" w:eastAsia="宋体" w:hAnsi="Consolas" w:cs="宋体"/>
          <w:color w:val="001080"/>
          <w:kern w:val="0"/>
          <w:szCs w:val="21"/>
        </w:rPr>
        <w:t>i</w:t>
      </w:r>
      <w:r w:rsidRPr="006C5471">
        <w:rPr>
          <w:rFonts w:ascii="Consolas" w:eastAsia="宋体" w:hAnsi="Consolas" w:cs="宋体"/>
          <w:color w:val="000000"/>
          <w:kern w:val="0"/>
          <w:szCs w:val="21"/>
        </w:rPr>
        <w:t>&lt;=</w:t>
      </w:r>
      <w:r w:rsidRPr="006C5471">
        <w:rPr>
          <w:rFonts w:ascii="Consolas" w:eastAsia="宋体" w:hAnsi="Consolas" w:cs="宋体"/>
          <w:color w:val="001080"/>
          <w:kern w:val="0"/>
          <w:szCs w:val="21"/>
        </w:rPr>
        <w:t>n</w:t>
      </w:r>
      <w:r w:rsidRPr="006C5471">
        <w:rPr>
          <w:rFonts w:ascii="Consolas" w:eastAsia="宋体" w:hAnsi="Consolas" w:cs="宋体"/>
          <w:color w:val="000000"/>
          <w:kern w:val="0"/>
          <w:szCs w:val="21"/>
        </w:rPr>
        <w:t>;</w:t>
      </w:r>
      <w:r w:rsidRPr="006C5471">
        <w:rPr>
          <w:rFonts w:ascii="Consolas" w:eastAsia="宋体" w:hAnsi="Consolas" w:cs="宋体"/>
          <w:color w:val="001080"/>
          <w:kern w:val="0"/>
          <w:szCs w:val="21"/>
        </w:rPr>
        <w:t>i</w:t>
      </w:r>
      <w:r w:rsidRPr="006C5471">
        <w:rPr>
          <w:rFonts w:ascii="Consolas" w:eastAsia="宋体" w:hAnsi="Consolas" w:cs="宋体"/>
          <w:color w:val="000000"/>
          <w:kern w:val="0"/>
          <w:szCs w:val="21"/>
        </w:rPr>
        <w:t>++)</w:t>
      </w:r>
    </w:p>
    <w:p w14:paraId="2DAEB51E"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p>
    <w:p w14:paraId="22670F66"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r w:rsidRPr="006C5471">
        <w:rPr>
          <w:rFonts w:ascii="Consolas" w:eastAsia="宋体" w:hAnsi="Consolas" w:cs="宋体"/>
          <w:color w:val="001080"/>
          <w:kern w:val="0"/>
          <w:szCs w:val="21"/>
        </w:rPr>
        <w:t>z</w:t>
      </w:r>
      <w:r w:rsidRPr="006C5471">
        <w:rPr>
          <w:rFonts w:ascii="Consolas" w:eastAsia="宋体" w:hAnsi="Consolas" w:cs="宋体"/>
          <w:color w:val="000000"/>
          <w:kern w:val="0"/>
          <w:szCs w:val="21"/>
        </w:rPr>
        <w:t>=</w:t>
      </w:r>
      <w:r w:rsidRPr="006C5471">
        <w:rPr>
          <w:rFonts w:ascii="Consolas" w:eastAsia="宋体" w:hAnsi="Consolas" w:cs="宋体"/>
          <w:color w:val="001080"/>
          <w:kern w:val="0"/>
          <w:szCs w:val="21"/>
        </w:rPr>
        <w:t>z</w:t>
      </w:r>
      <w:r w:rsidRPr="006C5471">
        <w:rPr>
          <w:rFonts w:ascii="Consolas" w:eastAsia="宋体" w:hAnsi="Consolas" w:cs="宋体"/>
          <w:color w:val="000000"/>
          <w:kern w:val="0"/>
          <w:szCs w:val="21"/>
        </w:rPr>
        <w:t>+</w:t>
      </w:r>
      <w:r w:rsidRPr="006C5471">
        <w:rPr>
          <w:rFonts w:ascii="Consolas" w:eastAsia="宋体" w:hAnsi="Consolas" w:cs="宋体"/>
          <w:color w:val="795E26"/>
          <w:kern w:val="0"/>
          <w:szCs w:val="21"/>
        </w:rPr>
        <w:t>mulx</w:t>
      </w:r>
      <w:r w:rsidRPr="006C5471">
        <w:rPr>
          <w:rFonts w:ascii="Consolas" w:eastAsia="宋体" w:hAnsi="Consolas" w:cs="宋体"/>
          <w:color w:val="000000"/>
          <w:kern w:val="0"/>
          <w:szCs w:val="21"/>
        </w:rPr>
        <w:t>(</w:t>
      </w:r>
      <w:r w:rsidRPr="006C5471">
        <w:rPr>
          <w:rFonts w:ascii="Consolas" w:eastAsia="宋体" w:hAnsi="Consolas" w:cs="宋体"/>
          <w:color w:val="001080"/>
          <w:kern w:val="0"/>
          <w:szCs w:val="21"/>
        </w:rPr>
        <w:t>x</w:t>
      </w:r>
      <w:r w:rsidRPr="006C5471">
        <w:rPr>
          <w:rFonts w:ascii="Consolas" w:eastAsia="宋体" w:hAnsi="Consolas" w:cs="宋体"/>
          <w:color w:val="000000"/>
          <w:kern w:val="0"/>
          <w:szCs w:val="21"/>
        </w:rPr>
        <w:t>,</w:t>
      </w:r>
      <w:r w:rsidRPr="006C5471">
        <w:rPr>
          <w:rFonts w:ascii="Consolas" w:eastAsia="宋体" w:hAnsi="Consolas" w:cs="宋体"/>
          <w:color w:val="001080"/>
          <w:kern w:val="0"/>
          <w:szCs w:val="21"/>
        </w:rPr>
        <w:t>i</w:t>
      </w:r>
      <w:r w:rsidRPr="006C5471">
        <w:rPr>
          <w:rFonts w:ascii="Consolas" w:eastAsia="宋体" w:hAnsi="Consolas" w:cs="宋体"/>
          <w:color w:val="000000"/>
          <w:kern w:val="0"/>
          <w:szCs w:val="21"/>
        </w:rPr>
        <w:t>)/</w:t>
      </w:r>
      <w:r w:rsidRPr="006C5471">
        <w:rPr>
          <w:rFonts w:ascii="Consolas" w:eastAsia="宋体" w:hAnsi="Consolas" w:cs="宋体"/>
          <w:color w:val="795E26"/>
          <w:kern w:val="0"/>
          <w:szCs w:val="21"/>
        </w:rPr>
        <w:t>fac</w:t>
      </w:r>
      <w:r w:rsidRPr="006C5471">
        <w:rPr>
          <w:rFonts w:ascii="Consolas" w:eastAsia="宋体" w:hAnsi="Consolas" w:cs="宋体"/>
          <w:color w:val="000000"/>
          <w:kern w:val="0"/>
          <w:szCs w:val="21"/>
        </w:rPr>
        <w:t>(</w:t>
      </w:r>
      <w:r w:rsidRPr="006C5471">
        <w:rPr>
          <w:rFonts w:ascii="Consolas" w:eastAsia="宋体" w:hAnsi="Consolas" w:cs="宋体"/>
          <w:color w:val="001080"/>
          <w:kern w:val="0"/>
          <w:szCs w:val="21"/>
        </w:rPr>
        <w:t>i</w:t>
      </w:r>
      <w:r w:rsidRPr="006C5471">
        <w:rPr>
          <w:rFonts w:ascii="Consolas" w:eastAsia="宋体" w:hAnsi="Consolas" w:cs="宋体"/>
          <w:color w:val="000000"/>
          <w:kern w:val="0"/>
          <w:szCs w:val="21"/>
        </w:rPr>
        <w:t>);</w:t>
      </w:r>
    </w:p>
    <w:p w14:paraId="66C68B2D"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p>
    <w:p w14:paraId="69D6365B"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r w:rsidRPr="006C5471">
        <w:rPr>
          <w:rFonts w:ascii="Consolas" w:eastAsia="宋体" w:hAnsi="Consolas" w:cs="宋体"/>
          <w:color w:val="AF00DB"/>
          <w:kern w:val="0"/>
          <w:szCs w:val="21"/>
        </w:rPr>
        <w:t>return</w:t>
      </w:r>
      <w:r w:rsidRPr="006C5471">
        <w:rPr>
          <w:rFonts w:ascii="Consolas" w:eastAsia="宋体" w:hAnsi="Consolas" w:cs="宋体"/>
          <w:color w:val="000000"/>
          <w:kern w:val="0"/>
          <w:szCs w:val="21"/>
        </w:rPr>
        <w:t> </w:t>
      </w:r>
      <w:r w:rsidRPr="006C5471">
        <w:rPr>
          <w:rFonts w:ascii="Consolas" w:eastAsia="宋体" w:hAnsi="Consolas" w:cs="宋体"/>
          <w:color w:val="001080"/>
          <w:kern w:val="0"/>
          <w:szCs w:val="21"/>
        </w:rPr>
        <w:t>z</w:t>
      </w:r>
      <w:r w:rsidRPr="006C5471">
        <w:rPr>
          <w:rFonts w:ascii="Consolas" w:eastAsia="宋体" w:hAnsi="Consolas" w:cs="宋体"/>
          <w:color w:val="000000"/>
          <w:kern w:val="0"/>
          <w:szCs w:val="21"/>
        </w:rPr>
        <w:t>;</w:t>
      </w:r>
    </w:p>
    <w:p w14:paraId="59F0284F"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p>
    <w:p w14:paraId="6D474413"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FF"/>
          <w:kern w:val="0"/>
          <w:szCs w:val="21"/>
        </w:rPr>
        <w:t>double</w:t>
      </w:r>
      <w:r w:rsidRPr="006C5471">
        <w:rPr>
          <w:rFonts w:ascii="Consolas" w:eastAsia="宋体" w:hAnsi="Consolas" w:cs="宋体"/>
          <w:color w:val="000000"/>
          <w:kern w:val="0"/>
          <w:szCs w:val="21"/>
        </w:rPr>
        <w:t> </w:t>
      </w:r>
      <w:r w:rsidRPr="006C5471">
        <w:rPr>
          <w:rFonts w:ascii="Consolas" w:eastAsia="宋体" w:hAnsi="Consolas" w:cs="宋体"/>
          <w:color w:val="795E26"/>
          <w:kern w:val="0"/>
          <w:szCs w:val="21"/>
        </w:rPr>
        <w:t>mulx</w:t>
      </w:r>
      <w:r w:rsidRPr="006C5471">
        <w:rPr>
          <w:rFonts w:ascii="Consolas" w:eastAsia="宋体" w:hAnsi="Consolas" w:cs="宋体"/>
          <w:color w:val="000000"/>
          <w:kern w:val="0"/>
          <w:szCs w:val="21"/>
        </w:rPr>
        <w:t>(</w:t>
      </w:r>
      <w:r w:rsidRPr="006C5471">
        <w:rPr>
          <w:rFonts w:ascii="Consolas" w:eastAsia="宋体" w:hAnsi="Consolas" w:cs="宋体"/>
          <w:color w:val="0000FF"/>
          <w:kern w:val="0"/>
          <w:szCs w:val="21"/>
        </w:rPr>
        <w:t>double</w:t>
      </w:r>
      <w:r w:rsidRPr="006C5471">
        <w:rPr>
          <w:rFonts w:ascii="Consolas" w:eastAsia="宋体" w:hAnsi="Consolas" w:cs="宋体"/>
          <w:color w:val="000000"/>
          <w:kern w:val="0"/>
          <w:szCs w:val="21"/>
        </w:rPr>
        <w:t> </w:t>
      </w:r>
      <w:r w:rsidRPr="006C5471">
        <w:rPr>
          <w:rFonts w:ascii="Consolas" w:eastAsia="宋体" w:hAnsi="Consolas" w:cs="宋体"/>
          <w:color w:val="001080"/>
          <w:kern w:val="0"/>
          <w:szCs w:val="21"/>
        </w:rPr>
        <w:t>x</w:t>
      </w:r>
      <w:r w:rsidRPr="006C5471">
        <w:rPr>
          <w:rFonts w:ascii="Consolas" w:eastAsia="宋体" w:hAnsi="Consolas" w:cs="宋体"/>
          <w:color w:val="000000"/>
          <w:kern w:val="0"/>
          <w:szCs w:val="21"/>
        </w:rPr>
        <w:t>,</w:t>
      </w:r>
      <w:r w:rsidRPr="006C5471">
        <w:rPr>
          <w:rFonts w:ascii="Consolas" w:eastAsia="宋体" w:hAnsi="Consolas" w:cs="宋体"/>
          <w:color w:val="0000FF"/>
          <w:kern w:val="0"/>
          <w:szCs w:val="21"/>
        </w:rPr>
        <w:t>int</w:t>
      </w:r>
      <w:r w:rsidRPr="006C5471">
        <w:rPr>
          <w:rFonts w:ascii="Consolas" w:eastAsia="宋体" w:hAnsi="Consolas" w:cs="宋体"/>
          <w:color w:val="000000"/>
          <w:kern w:val="0"/>
          <w:szCs w:val="21"/>
        </w:rPr>
        <w:t> </w:t>
      </w:r>
      <w:r w:rsidRPr="006C5471">
        <w:rPr>
          <w:rFonts w:ascii="Consolas" w:eastAsia="宋体" w:hAnsi="Consolas" w:cs="宋体"/>
          <w:color w:val="001080"/>
          <w:kern w:val="0"/>
          <w:szCs w:val="21"/>
        </w:rPr>
        <w:t>n</w:t>
      </w:r>
      <w:r w:rsidRPr="006C5471">
        <w:rPr>
          <w:rFonts w:ascii="Consolas" w:eastAsia="宋体" w:hAnsi="Consolas" w:cs="宋体"/>
          <w:color w:val="000000"/>
          <w:kern w:val="0"/>
          <w:szCs w:val="21"/>
        </w:rPr>
        <w:t>)</w:t>
      </w:r>
    </w:p>
    <w:p w14:paraId="620B83E3"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w:t>
      </w:r>
    </w:p>
    <w:p w14:paraId="6ECF8663"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r w:rsidRPr="006C5471">
        <w:rPr>
          <w:rFonts w:ascii="Consolas" w:eastAsia="宋体" w:hAnsi="Consolas" w:cs="宋体"/>
          <w:color w:val="0000FF"/>
          <w:kern w:val="0"/>
          <w:szCs w:val="21"/>
        </w:rPr>
        <w:t>int</w:t>
      </w:r>
      <w:r w:rsidRPr="006C5471">
        <w:rPr>
          <w:rFonts w:ascii="Consolas" w:eastAsia="宋体" w:hAnsi="Consolas" w:cs="宋体"/>
          <w:color w:val="000000"/>
          <w:kern w:val="0"/>
          <w:szCs w:val="21"/>
        </w:rPr>
        <w:t> </w:t>
      </w:r>
      <w:r w:rsidRPr="006C5471">
        <w:rPr>
          <w:rFonts w:ascii="Consolas" w:eastAsia="宋体" w:hAnsi="Consolas" w:cs="宋体"/>
          <w:color w:val="001080"/>
          <w:kern w:val="0"/>
          <w:szCs w:val="21"/>
        </w:rPr>
        <w:t>i</w:t>
      </w:r>
      <w:r w:rsidRPr="006C5471">
        <w:rPr>
          <w:rFonts w:ascii="Consolas" w:eastAsia="宋体" w:hAnsi="Consolas" w:cs="宋体"/>
          <w:color w:val="000000"/>
          <w:kern w:val="0"/>
          <w:szCs w:val="21"/>
        </w:rPr>
        <w:t>;</w:t>
      </w:r>
    </w:p>
    <w:p w14:paraId="2A636586"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r w:rsidRPr="006C5471">
        <w:rPr>
          <w:rFonts w:ascii="Consolas" w:eastAsia="宋体" w:hAnsi="Consolas" w:cs="宋体"/>
          <w:color w:val="0000FF"/>
          <w:kern w:val="0"/>
          <w:szCs w:val="21"/>
        </w:rPr>
        <w:t>static</w:t>
      </w:r>
      <w:r w:rsidRPr="006C5471">
        <w:rPr>
          <w:rFonts w:ascii="Consolas" w:eastAsia="宋体" w:hAnsi="Consolas" w:cs="宋体"/>
          <w:color w:val="000000"/>
          <w:kern w:val="0"/>
          <w:szCs w:val="21"/>
        </w:rPr>
        <w:t> </w:t>
      </w:r>
      <w:r w:rsidRPr="006C5471">
        <w:rPr>
          <w:rFonts w:ascii="Consolas" w:eastAsia="宋体" w:hAnsi="Consolas" w:cs="宋体"/>
          <w:color w:val="0000FF"/>
          <w:kern w:val="0"/>
          <w:szCs w:val="21"/>
        </w:rPr>
        <w:t>double</w:t>
      </w:r>
      <w:r w:rsidRPr="006C5471">
        <w:rPr>
          <w:rFonts w:ascii="Consolas" w:eastAsia="宋体" w:hAnsi="Consolas" w:cs="宋体"/>
          <w:color w:val="000000"/>
          <w:kern w:val="0"/>
          <w:szCs w:val="21"/>
        </w:rPr>
        <w:t> </w:t>
      </w:r>
      <w:r w:rsidRPr="006C5471">
        <w:rPr>
          <w:rFonts w:ascii="Consolas" w:eastAsia="宋体" w:hAnsi="Consolas" w:cs="宋体"/>
          <w:color w:val="001080"/>
          <w:kern w:val="0"/>
          <w:szCs w:val="21"/>
        </w:rPr>
        <w:t>z</w:t>
      </w:r>
      <w:r w:rsidRPr="006C5471">
        <w:rPr>
          <w:rFonts w:ascii="Consolas" w:eastAsia="宋体" w:hAnsi="Consolas" w:cs="宋体"/>
          <w:color w:val="000000"/>
          <w:kern w:val="0"/>
          <w:szCs w:val="21"/>
        </w:rPr>
        <w:t>=</w:t>
      </w:r>
      <w:r w:rsidRPr="006C5471">
        <w:rPr>
          <w:rFonts w:ascii="Consolas" w:eastAsia="宋体" w:hAnsi="Consolas" w:cs="宋体"/>
          <w:color w:val="098658"/>
          <w:kern w:val="0"/>
          <w:szCs w:val="21"/>
        </w:rPr>
        <w:t>1.0</w:t>
      </w:r>
      <w:r w:rsidRPr="006C5471">
        <w:rPr>
          <w:rFonts w:ascii="Consolas" w:eastAsia="宋体" w:hAnsi="Consolas" w:cs="宋体"/>
          <w:color w:val="000000"/>
          <w:kern w:val="0"/>
          <w:szCs w:val="21"/>
        </w:rPr>
        <w:t>;</w:t>
      </w:r>
    </w:p>
    <w:p w14:paraId="423A8C56"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r w:rsidRPr="006C5471">
        <w:rPr>
          <w:rFonts w:ascii="Consolas" w:eastAsia="宋体" w:hAnsi="Consolas" w:cs="宋体"/>
          <w:color w:val="001080"/>
          <w:kern w:val="0"/>
          <w:szCs w:val="21"/>
        </w:rPr>
        <w:t>z</w:t>
      </w:r>
      <w:r w:rsidRPr="006C5471">
        <w:rPr>
          <w:rFonts w:ascii="Consolas" w:eastAsia="宋体" w:hAnsi="Consolas" w:cs="宋体"/>
          <w:color w:val="000000"/>
          <w:kern w:val="0"/>
          <w:szCs w:val="21"/>
        </w:rPr>
        <w:t>=</w:t>
      </w:r>
      <w:r w:rsidRPr="006C5471">
        <w:rPr>
          <w:rFonts w:ascii="Consolas" w:eastAsia="宋体" w:hAnsi="Consolas" w:cs="宋体"/>
          <w:color w:val="001080"/>
          <w:kern w:val="0"/>
          <w:szCs w:val="21"/>
        </w:rPr>
        <w:t>z</w:t>
      </w:r>
      <w:r w:rsidRPr="006C5471">
        <w:rPr>
          <w:rFonts w:ascii="Consolas" w:eastAsia="宋体" w:hAnsi="Consolas" w:cs="宋体"/>
          <w:color w:val="000000"/>
          <w:kern w:val="0"/>
          <w:szCs w:val="21"/>
        </w:rPr>
        <w:t>*</w:t>
      </w:r>
      <w:r w:rsidRPr="006C5471">
        <w:rPr>
          <w:rFonts w:ascii="Consolas" w:eastAsia="宋体" w:hAnsi="Consolas" w:cs="宋体"/>
          <w:color w:val="001080"/>
          <w:kern w:val="0"/>
          <w:szCs w:val="21"/>
        </w:rPr>
        <w:t>x</w:t>
      </w:r>
      <w:r w:rsidRPr="006C5471">
        <w:rPr>
          <w:rFonts w:ascii="Consolas" w:eastAsia="宋体" w:hAnsi="Consolas" w:cs="宋体"/>
          <w:color w:val="000000"/>
          <w:kern w:val="0"/>
          <w:szCs w:val="21"/>
        </w:rPr>
        <w:t>;</w:t>
      </w:r>
    </w:p>
    <w:p w14:paraId="5B26A418"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r w:rsidRPr="006C5471">
        <w:rPr>
          <w:rFonts w:ascii="Consolas" w:eastAsia="宋体" w:hAnsi="Consolas" w:cs="宋体"/>
          <w:color w:val="AF00DB"/>
          <w:kern w:val="0"/>
          <w:szCs w:val="21"/>
        </w:rPr>
        <w:t>return</w:t>
      </w:r>
      <w:r w:rsidRPr="006C5471">
        <w:rPr>
          <w:rFonts w:ascii="Consolas" w:eastAsia="宋体" w:hAnsi="Consolas" w:cs="宋体"/>
          <w:color w:val="000000"/>
          <w:kern w:val="0"/>
          <w:szCs w:val="21"/>
        </w:rPr>
        <w:t> </w:t>
      </w:r>
      <w:r w:rsidRPr="006C5471">
        <w:rPr>
          <w:rFonts w:ascii="Consolas" w:eastAsia="宋体" w:hAnsi="Consolas" w:cs="宋体"/>
          <w:color w:val="001080"/>
          <w:kern w:val="0"/>
          <w:szCs w:val="21"/>
        </w:rPr>
        <w:t>z</w:t>
      </w:r>
      <w:r w:rsidRPr="006C5471">
        <w:rPr>
          <w:rFonts w:ascii="Consolas" w:eastAsia="宋体" w:hAnsi="Consolas" w:cs="宋体"/>
          <w:color w:val="000000"/>
          <w:kern w:val="0"/>
          <w:szCs w:val="21"/>
        </w:rPr>
        <w:t>;</w:t>
      </w:r>
    </w:p>
    <w:p w14:paraId="74721949"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p>
    <w:p w14:paraId="58410D4A"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FF"/>
          <w:kern w:val="0"/>
          <w:szCs w:val="21"/>
        </w:rPr>
        <w:t>long</w:t>
      </w:r>
      <w:r w:rsidRPr="006C5471">
        <w:rPr>
          <w:rFonts w:ascii="Consolas" w:eastAsia="宋体" w:hAnsi="Consolas" w:cs="宋体"/>
          <w:color w:val="000000"/>
          <w:kern w:val="0"/>
          <w:szCs w:val="21"/>
        </w:rPr>
        <w:t> </w:t>
      </w:r>
      <w:r w:rsidRPr="006C5471">
        <w:rPr>
          <w:rFonts w:ascii="Consolas" w:eastAsia="宋体" w:hAnsi="Consolas" w:cs="宋体"/>
          <w:color w:val="795E26"/>
          <w:kern w:val="0"/>
          <w:szCs w:val="21"/>
        </w:rPr>
        <w:t>fac</w:t>
      </w:r>
      <w:r w:rsidRPr="006C5471">
        <w:rPr>
          <w:rFonts w:ascii="Consolas" w:eastAsia="宋体" w:hAnsi="Consolas" w:cs="宋体"/>
          <w:color w:val="000000"/>
          <w:kern w:val="0"/>
          <w:szCs w:val="21"/>
        </w:rPr>
        <w:t>(</w:t>
      </w:r>
      <w:r w:rsidRPr="006C5471">
        <w:rPr>
          <w:rFonts w:ascii="Consolas" w:eastAsia="宋体" w:hAnsi="Consolas" w:cs="宋体"/>
          <w:color w:val="0000FF"/>
          <w:kern w:val="0"/>
          <w:szCs w:val="21"/>
        </w:rPr>
        <w:t>int</w:t>
      </w:r>
      <w:r w:rsidRPr="006C5471">
        <w:rPr>
          <w:rFonts w:ascii="Consolas" w:eastAsia="宋体" w:hAnsi="Consolas" w:cs="宋体"/>
          <w:color w:val="000000"/>
          <w:kern w:val="0"/>
          <w:szCs w:val="21"/>
        </w:rPr>
        <w:t> </w:t>
      </w:r>
      <w:r w:rsidRPr="006C5471">
        <w:rPr>
          <w:rFonts w:ascii="Consolas" w:eastAsia="宋体" w:hAnsi="Consolas" w:cs="宋体"/>
          <w:color w:val="001080"/>
          <w:kern w:val="0"/>
          <w:szCs w:val="21"/>
        </w:rPr>
        <w:t>n</w:t>
      </w:r>
      <w:r w:rsidRPr="006C5471">
        <w:rPr>
          <w:rFonts w:ascii="Consolas" w:eastAsia="宋体" w:hAnsi="Consolas" w:cs="宋体"/>
          <w:color w:val="000000"/>
          <w:kern w:val="0"/>
          <w:szCs w:val="21"/>
        </w:rPr>
        <w:t>)</w:t>
      </w:r>
    </w:p>
    <w:p w14:paraId="52A7AED1"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w:t>
      </w:r>
    </w:p>
    <w:p w14:paraId="05EA6717"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r w:rsidRPr="006C5471">
        <w:rPr>
          <w:rFonts w:ascii="Consolas" w:eastAsia="宋体" w:hAnsi="Consolas" w:cs="宋体"/>
          <w:color w:val="0000FF"/>
          <w:kern w:val="0"/>
          <w:szCs w:val="21"/>
        </w:rPr>
        <w:t>static</w:t>
      </w:r>
      <w:r w:rsidRPr="006C5471">
        <w:rPr>
          <w:rFonts w:ascii="Consolas" w:eastAsia="宋体" w:hAnsi="Consolas" w:cs="宋体"/>
          <w:color w:val="000000"/>
          <w:kern w:val="0"/>
          <w:szCs w:val="21"/>
        </w:rPr>
        <w:t> </w:t>
      </w:r>
      <w:r w:rsidRPr="006C5471">
        <w:rPr>
          <w:rFonts w:ascii="Consolas" w:eastAsia="宋体" w:hAnsi="Consolas" w:cs="宋体"/>
          <w:color w:val="0000FF"/>
          <w:kern w:val="0"/>
          <w:szCs w:val="21"/>
        </w:rPr>
        <w:t>long</w:t>
      </w:r>
      <w:r w:rsidRPr="006C5471">
        <w:rPr>
          <w:rFonts w:ascii="Consolas" w:eastAsia="宋体" w:hAnsi="Consolas" w:cs="宋体"/>
          <w:color w:val="000000"/>
          <w:kern w:val="0"/>
          <w:szCs w:val="21"/>
        </w:rPr>
        <w:t> </w:t>
      </w:r>
      <w:r w:rsidRPr="006C5471">
        <w:rPr>
          <w:rFonts w:ascii="Consolas" w:eastAsia="宋体" w:hAnsi="Consolas" w:cs="宋体"/>
          <w:color w:val="001080"/>
          <w:kern w:val="0"/>
          <w:szCs w:val="21"/>
        </w:rPr>
        <w:t>h</w:t>
      </w:r>
      <w:r w:rsidRPr="006C5471">
        <w:rPr>
          <w:rFonts w:ascii="Consolas" w:eastAsia="宋体" w:hAnsi="Consolas" w:cs="宋体"/>
          <w:color w:val="000000"/>
          <w:kern w:val="0"/>
          <w:szCs w:val="21"/>
        </w:rPr>
        <w:t>=</w:t>
      </w:r>
      <w:r w:rsidRPr="006C5471">
        <w:rPr>
          <w:rFonts w:ascii="Consolas" w:eastAsia="宋体" w:hAnsi="Consolas" w:cs="宋体"/>
          <w:color w:val="098658"/>
          <w:kern w:val="0"/>
          <w:szCs w:val="21"/>
        </w:rPr>
        <w:t>1</w:t>
      </w:r>
      <w:r w:rsidRPr="006C5471">
        <w:rPr>
          <w:rFonts w:ascii="Consolas" w:eastAsia="宋体" w:hAnsi="Consolas" w:cs="宋体"/>
          <w:color w:val="000000"/>
          <w:kern w:val="0"/>
          <w:szCs w:val="21"/>
        </w:rPr>
        <w:t>;</w:t>
      </w:r>
    </w:p>
    <w:p w14:paraId="0C8184B2"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r w:rsidRPr="006C5471">
        <w:rPr>
          <w:rFonts w:ascii="Consolas" w:eastAsia="宋体" w:hAnsi="Consolas" w:cs="宋体"/>
          <w:color w:val="001080"/>
          <w:kern w:val="0"/>
          <w:szCs w:val="21"/>
        </w:rPr>
        <w:t>h</w:t>
      </w:r>
      <w:r w:rsidRPr="006C5471">
        <w:rPr>
          <w:rFonts w:ascii="Consolas" w:eastAsia="宋体" w:hAnsi="Consolas" w:cs="宋体"/>
          <w:color w:val="000000"/>
          <w:kern w:val="0"/>
          <w:szCs w:val="21"/>
        </w:rPr>
        <w:t>=</w:t>
      </w:r>
      <w:r w:rsidRPr="006C5471">
        <w:rPr>
          <w:rFonts w:ascii="Consolas" w:eastAsia="宋体" w:hAnsi="Consolas" w:cs="宋体"/>
          <w:color w:val="001080"/>
          <w:kern w:val="0"/>
          <w:szCs w:val="21"/>
        </w:rPr>
        <w:t>h</w:t>
      </w:r>
      <w:r w:rsidRPr="006C5471">
        <w:rPr>
          <w:rFonts w:ascii="Consolas" w:eastAsia="宋体" w:hAnsi="Consolas" w:cs="宋体"/>
          <w:color w:val="000000"/>
          <w:kern w:val="0"/>
          <w:szCs w:val="21"/>
        </w:rPr>
        <w:t>*</w:t>
      </w:r>
      <w:r w:rsidRPr="006C5471">
        <w:rPr>
          <w:rFonts w:ascii="Consolas" w:eastAsia="宋体" w:hAnsi="Consolas" w:cs="宋体"/>
          <w:color w:val="001080"/>
          <w:kern w:val="0"/>
          <w:szCs w:val="21"/>
        </w:rPr>
        <w:t>n</w:t>
      </w:r>
      <w:r w:rsidRPr="006C5471">
        <w:rPr>
          <w:rFonts w:ascii="Consolas" w:eastAsia="宋体" w:hAnsi="Consolas" w:cs="宋体"/>
          <w:color w:val="000000"/>
          <w:kern w:val="0"/>
          <w:szCs w:val="21"/>
        </w:rPr>
        <w:t>;</w:t>
      </w:r>
    </w:p>
    <w:p w14:paraId="5FCC6200"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r w:rsidRPr="006C5471">
        <w:rPr>
          <w:rFonts w:ascii="Consolas" w:eastAsia="宋体" w:hAnsi="Consolas" w:cs="宋体"/>
          <w:color w:val="AF00DB"/>
          <w:kern w:val="0"/>
          <w:szCs w:val="21"/>
        </w:rPr>
        <w:t>return</w:t>
      </w:r>
      <w:r w:rsidRPr="006C5471">
        <w:rPr>
          <w:rFonts w:ascii="Consolas" w:eastAsia="宋体" w:hAnsi="Consolas" w:cs="宋体"/>
          <w:color w:val="000000"/>
          <w:kern w:val="0"/>
          <w:szCs w:val="21"/>
        </w:rPr>
        <w:t> </w:t>
      </w:r>
      <w:r w:rsidRPr="006C5471">
        <w:rPr>
          <w:rFonts w:ascii="Consolas" w:eastAsia="宋体" w:hAnsi="Consolas" w:cs="宋体"/>
          <w:color w:val="001080"/>
          <w:kern w:val="0"/>
          <w:szCs w:val="21"/>
        </w:rPr>
        <w:t>h</w:t>
      </w:r>
      <w:r w:rsidRPr="006C5471">
        <w:rPr>
          <w:rFonts w:ascii="Consolas" w:eastAsia="宋体" w:hAnsi="Consolas" w:cs="宋体"/>
          <w:color w:val="000000"/>
          <w:kern w:val="0"/>
          <w:szCs w:val="21"/>
        </w:rPr>
        <w:t>;   </w:t>
      </w:r>
    </w:p>
    <w:p w14:paraId="3ED882D3"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lastRenderedPageBreak/>
        <w:t>}</w:t>
      </w:r>
    </w:p>
    <w:p w14:paraId="131FB6EA"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FF"/>
          <w:kern w:val="0"/>
          <w:szCs w:val="21"/>
        </w:rPr>
        <w:t>int</w:t>
      </w:r>
      <w:r w:rsidRPr="006C5471">
        <w:rPr>
          <w:rFonts w:ascii="Consolas" w:eastAsia="宋体" w:hAnsi="Consolas" w:cs="宋体"/>
          <w:color w:val="000000"/>
          <w:kern w:val="0"/>
          <w:szCs w:val="21"/>
        </w:rPr>
        <w:t> </w:t>
      </w:r>
      <w:r w:rsidRPr="006C5471">
        <w:rPr>
          <w:rFonts w:ascii="Consolas" w:eastAsia="宋体" w:hAnsi="Consolas" w:cs="宋体"/>
          <w:color w:val="795E26"/>
          <w:kern w:val="0"/>
          <w:szCs w:val="21"/>
        </w:rPr>
        <w:t>main</w:t>
      </w:r>
      <w:r w:rsidRPr="006C5471">
        <w:rPr>
          <w:rFonts w:ascii="Consolas" w:eastAsia="宋体" w:hAnsi="Consolas" w:cs="宋体"/>
          <w:color w:val="000000"/>
          <w:kern w:val="0"/>
          <w:szCs w:val="21"/>
        </w:rPr>
        <w:t>()</w:t>
      </w:r>
    </w:p>
    <w:p w14:paraId="42B8F5D1"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w:t>
      </w:r>
    </w:p>
    <w:p w14:paraId="4CBB1F5A"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r w:rsidRPr="006C5471">
        <w:rPr>
          <w:rFonts w:ascii="Consolas" w:eastAsia="宋体" w:hAnsi="Consolas" w:cs="宋体"/>
          <w:color w:val="0000FF"/>
          <w:kern w:val="0"/>
          <w:szCs w:val="21"/>
        </w:rPr>
        <w:t>double</w:t>
      </w:r>
      <w:r w:rsidRPr="006C5471">
        <w:rPr>
          <w:rFonts w:ascii="Consolas" w:eastAsia="宋体" w:hAnsi="Consolas" w:cs="宋体"/>
          <w:color w:val="000000"/>
          <w:kern w:val="0"/>
          <w:szCs w:val="21"/>
        </w:rPr>
        <w:t> </w:t>
      </w:r>
      <w:r w:rsidRPr="006C5471">
        <w:rPr>
          <w:rFonts w:ascii="Consolas" w:eastAsia="宋体" w:hAnsi="Consolas" w:cs="宋体"/>
          <w:color w:val="001080"/>
          <w:kern w:val="0"/>
          <w:szCs w:val="21"/>
        </w:rPr>
        <w:t>x</w:t>
      </w:r>
      <w:r w:rsidRPr="006C5471">
        <w:rPr>
          <w:rFonts w:ascii="Consolas" w:eastAsia="宋体" w:hAnsi="Consolas" w:cs="宋体"/>
          <w:color w:val="000000"/>
          <w:kern w:val="0"/>
          <w:szCs w:val="21"/>
        </w:rPr>
        <w:t>;</w:t>
      </w:r>
    </w:p>
    <w:p w14:paraId="41AEA406"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r w:rsidRPr="006C5471">
        <w:rPr>
          <w:rFonts w:ascii="Consolas" w:eastAsia="宋体" w:hAnsi="Consolas" w:cs="宋体"/>
          <w:color w:val="0000FF"/>
          <w:kern w:val="0"/>
          <w:szCs w:val="21"/>
        </w:rPr>
        <w:t>int</w:t>
      </w:r>
      <w:r w:rsidRPr="006C5471">
        <w:rPr>
          <w:rFonts w:ascii="Consolas" w:eastAsia="宋体" w:hAnsi="Consolas" w:cs="宋体"/>
          <w:color w:val="000000"/>
          <w:kern w:val="0"/>
          <w:szCs w:val="21"/>
        </w:rPr>
        <w:t> </w:t>
      </w:r>
      <w:r w:rsidRPr="006C5471">
        <w:rPr>
          <w:rFonts w:ascii="Consolas" w:eastAsia="宋体" w:hAnsi="Consolas" w:cs="宋体"/>
          <w:color w:val="001080"/>
          <w:kern w:val="0"/>
          <w:szCs w:val="21"/>
        </w:rPr>
        <w:t>n</w:t>
      </w:r>
      <w:r w:rsidRPr="006C5471">
        <w:rPr>
          <w:rFonts w:ascii="Consolas" w:eastAsia="宋体" w:hAnsi="Consolas" w:cs="宋体"/>
          <w:color w:val="000000"/>
          <w:kern w:val="0"/>
          <w:szCs w:val="21"/>
        </w:rPr>
        <w:t>;</w:t>
      </w:r>
    </w:p>
    <w:p w14:paraId="63D75C55"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r w:rsidRPr="006C5471">
        <w:rPr>
          <w:rFonts w:ascii="Consolas" w:eastAsia="宋体" w:hAnsi="Consolas" w:cs="宋体"/>
          <w:color w:val="795E26"/>
          <w:kern w:val="0"/>
          <w:szCs w:val="21"/>
        </w:rPr>
        <w:t>printf</w:t>
      </w:r>
      <w:r w:rsidRPr="006C5471">
        <w:rPr>
          <w:rFonts w:ascii="Consolas" w:eastAsia="宋体" w:hAnsi="Consolas" w:cs="宋体"/>
          <w:color w:val="000000"/>
          <w:kern w:val="0"/>
          <w:szCs w:val="21"/>
        </w:rPr>
        <w:t>(</w:t>
      </w:r>
      <w:r w:rsidRPr="006C5471">
        <w:rPr>
          <w:rFonts w:ascii="Consolas" w:eastAsia="宋体" w:hAnsi="Consolas" w:cs="宋体"/>
          <w:color w:val="A31515"/>
          <w:kern w:val="0"/>
          <w:szCs w:val="21"/>
        </w:rPr>
        <w:t>"Input x and n:"</w:t>
      </w:r>
      <w:r w:rsidRPr="006C5471">
        <w:rPr>
          <w:rFonts w:ascii="Consolas" w:eastAsia="宋体" w:hAnsi="Consolas" w:cs="宋体"/>
          <w:color w:val="000000"/>
          <w:kern w:val="0"/>
          <w:szCs w:val="21"/>
        </w:rPr>
        <w:t>);</w:t>
      </w:r>
    </w:p>
    <w:p w14:paraId="57FE2722"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r w:rsidRPr="006C5471">
        <w:rPr>
          <w:rFonts w:ascii="Consolas" w:eastAsia="宋体" w:hAnsi="Consolas" w:cs="宋体"/>
          <w:color w:val="795E26"/>
          <w:kern w:val="0"/>
          <w:szCs w:val="21"/>
        </w:rPr>
        <w:t>scanf</w:t>
      </w:r>
      <w:r w:rsidRPr="006C5471">
        <w:rPr>
          <w:rFonts w:ascii="Consolas" w:eastAsia="宋体" w:hAnsi="Consolas" w:cs="宋体"/>
          <w:color w:val="000000"/>
          <w:kern w:val="0"/>
          <w:szCs w:val="21"/>
        </w:rPr>
        <w:t>(</w:t>
      </w:r>
      <w:r w:rsidRPr="006C5471">
        <w:rPr>
          <w:rFonts w:ascii="Consolas" w:eastAsia="宋体" w:hAnsi="Consolas" w:cs="宋体"/>
          <w:color w:val="A31515"/>
          <w:kern w:val="0"/>
          <w:szCs w:val="21"/>
        </w:rPr>
        <w:t>"%lf%d"</w:t>
      </w:r>
      <w:r w:rsidRPr="006C5471">
        <w:rPr>
          <w:rFonts w:ascii="Consolas" w:eastAsia="宋体" w:hAnsi="Consolas" w:cs="宋体"/>
          <w:color w:val="000000"/>
          <w:kern w:val="0"/>
          <w:szCs w:val="21"/>
        </w:rPr>
        <w:t>,&amp;</w:t>
      </w:r>
      <w:r w:rsidRPr="006C5471">
        <w:rPr>
          <w:rFonts w:ascii="Consolas" w:eastAsia="宋体" w:hAnsi="Consolas" w:cs="宋体"/>
          <w:color w:val="001080"/>
          <w:kern w:val="0"/>
          <w:szCs w:val="21"/>
        </w:rPr>
        <w:t>x</w:t>
      </w:r>
      <w:r w:rsidRPr="006C5471">
        <w:rPr>
          <w:rFonts w:ascii="Consolas" w:eastAsia="宋体" w:hAnsi="Consolas" w:cs="宋体"/>
          <w:color w:val="000000"/>
          <w:kern w:val="0"/>
          <w:szCs w:val="21"/>
        </w:rPr>
        <w:t>,&amp;</w:t>
      </w:r>
      <w:r w:rsidRPr="006C5471">
        <w:rPr>
          <w:rFonts w:ascii="Consolas" w:eastAsia="宋体" w:hAnsi="Consolas" w:cs="宋体"/>
          <w:color w:val="001080"/>
          <w:kern w:val="0"/>
          <w:szCs w:val="21"/>
        </w:rPr>
        <w:t>n</w:t>
      </w:r>
      <w:r w:rsidRPr="006C5471">
        <w:rPr>
          <w:rFonts w:ascii="Consolas" w:eastAsia="宋体" w:hAnsi="Consolas" w:cs="宋体"/>
          <w:color w:val="000000"/>
          <w:kern w:val="0"/>
          <w:szCs w:val="21"/>
        </w:rPr>
        <w:t>);</w:t>
      </w:r>
    </w:p>
    <w:p w14:paraId="4C301FAA"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r w:rsidRPr="006C5471">
        <w:rPr>
          <w:rFonts w:ascii="Consolas" w:eastAsia="宋体" w:hAnsi="Consolas" w:cs="宋体"/>
          <w:color w:val="795E26"/>
          <w:kern w:val="0"/>
          <w:szCs w:val="21"/>
        </w:rPr>
        <w:t>printf</w:t>
      </w:r>
      <w:r w:rsidRPr="006C5471">
        <w:rPr>
          <w:rFonts w:ascii="Consolas" w:eastAsia="宋体" w:hAnsi="Consolas" w:cs="宋体"/>
          <w:color w:val="000000"/>
          <w:kern w:val="0"/>
          <w:szCs w:val="21"/>
        </w:rPr>
        <w:t>(</w:t>
      </w:r>
      <w:r w:rsidRPr="006C5471">
        <w:rPr>
          <w:rFonts w:ascii="Consolas" w:eastAsia="宋体" w:hAnsi="Consolas" w:cs="宋体"/>
          <w:color w:val="A31515"/>
          <w:kern w:val="0"/>
          <w:szCs w:val="21"/>
        </w:rPr>
        <w:t>"The result is %lf:"</w:t>
      </w:r>
      <w:r w:rsidRPr="006C5471">
        <w:rPr>
          <w:rFonts w:ascii="Consolas" w:eastAsia="宋体" w:hAnsi="Consolas" w:cs="宋体"/>
          <w:color w:val="000000"/>
          <w:kern w:val="0"/>
          <w:szCs w:val="21"/>
        </w:rPr>
        <w:t>,</w:t>
      </w:r>
      <w:r w:rsidRPr="006C5471">
        <w:rPr>
          <w:rFonts w:ascii="Consolas" w:eastAsia="宋体" w:hAnsi="Consolas" w:cs="宋体"/>
          <w:color w:val="795E26"/>
          <w:kern w:val="0"/>
          <w:szCs w:val="21"/>
        </w:rPr>
        <w:t>sum</w:t>
      </w:r>
      <w:r w:rsidRPr="006C5471">
        <w:rPr>
          <w:rFonts w:ascii="Consolas" w:eastAsia="宋体" w:hAnsi="Consolas" w:cs="宋体"/>
          <w:color w:val="000000"/>
          <w:kern w:val="0"/>
          <w:szCs w:val="21"/>
        </w:rPr>
        <w:t>(</w:t>
      </w:r>
      <w:r w:rsidRPr="006C5471">
        <w:rPr>
          <w:rFonts w:ascii="Consolas" w:eastAsia="宋体" w:hAnsi="Consolas" w:cs="宋体"/>
          <w:color w:val="001080"/>
          <w:kern w:val="0"/>
          <w:szCs w:val="21"/>
        </w:rPr>
        <w:t>x</w:t>
      </w:r>
      <w:r w:rsidRPr="006C5471">
        <w:rPr>
          <w:rFonts w:ascii="Consolas" w:eastAsia="宋体" w:hAnsi="Consolas" w:cs="宋体"/>
          <w:color w:val="000000"/>
          <w:kern w:val="0"/>
          <w:szCs w:val="21"/>
        </w:rPr>
        <w:t>,</w:t>
      </w:r>
      <w:r w:rsidRPr="006C5471">
        <w:rPr>
          <w:rFonts w:ascii="Consolas" w:eastAsia="宋体" w:hAnsi="Consolas" w:cs="宋体"/>
          <w:color w:val="001080"/>
          <w:kern w:val="0"/>
          <w:szCs w:val="21"/>
        </w:rPr>
        <w:t>n</w:t>
      </w:r>
      <w:r w:rsidRPr="006C5471">
        <w:rPr>
          <w:rFonts w:ascii="Consolas" w:eastAsia="宋体" w:hAnsi="Consolas" w:cs="宋体"/>
          <w:color w:val="000000"/>
          <w:kern w:val="0"/>
          <w:szCs w:val="21"/>
        </w:rPr>
        <w:t>));</w:t>
      </w:r>
    </w:p>
    <w:p w14:paraId="6D3B8E34"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r w:rsidRPr="006C5471">
        <w:rPr>
          <w:rFonts w:ascii="Consolas" w:eastAsia="宋体" w:hAnsi="Consolas" w:cs="宋体"/>
          <w:color w:val="AF00DB"/>
          <w:kern w:val="0"/>
          <w:szCs w:val="21"/>
        </w:rPr>
        <w:t>return</w:t>
      </w:r>
      <w:r w:rsidRPr="006C5471">
        <w:rPr>
          <w:rFonts w:ascii="Consolas" w:eastAsia="宋体" w:hAnsi="Consolas" w:cs="宋体"/>
          <w:color w:val="000000"/>
          <w:kern w:val="0"/>
          <w:szCs w:val="21"/>
        </w:rPr>
        <w:t> </w:t>
      </w:r>
      <w:r w:rsidRPr="006C5471">
        <w:rPr>
          <w:rFonts w:ascii="Consolas" w:eastAsia="宋体" w:hAnsi="Consolas" w:cs="宋体"/>
          <w:color w:val="098658"/>
          <w:kern w:val="0"/>
          <w:szCs w:val="21"/>
        </w:rPr>
        <w:t>0</w:t>
      </w:r>
      <w:r w:rsidRPr="006C5471">
        <w:rPr>
          <w:rFonts w:ascii="Consolas" w:eastAsia="宋体" w:hAnsi="Consolas" w:cs="宋体"/>
          <w:color w:val="000000"/>
          <w:kern w:val="0"/>
          <w:szCs w:val="21"/>
        </w:rPr>
        <w:t>;   </w:t>
      </w:r>
    </w:p>
    <w:p w14:paraId="20CB4BBE"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w:t>
      </w:r>
    </w:p>
    <w:p w14:paraId="11F44E4B" w14:textId="3E54930E" w:rsidR="006C5471" w:rsidRDefault="006C5471" w:rsidP="00B80154">
      <w:pPr>
        <w:widowControl/>
        <w:shd w:val="clear" w:color="auto" w:fill="FFFFFF"/>
        <w:spacing w:line="285" w:lineRule="atLeast"/>
        <w:jc w:val="left"/>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程序运行结果如图：</w:t>
      </w:r>
    </w:p>
    <w:p w14:paraId="4D9A5AC0" w14:textId="54B68BBF" w:rsidR="006C5471" w:rsidRDefault="006C5471" w:rsidP="00B80154">
      <w:pPr>
        <w:widowControl/>
        <w:shd w:val="clear" w:color="auto" w:fill="FFFFFF"/>
        <w:spacing w:line="285" w:lineRule="atLeast"/>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ab/>
      </w:r>
      <w:r w:rsidRPr="006C5471">
        <w:rPr>
          <w:rFonts w:ascii="Times New Roman" w:eastAsia="宋体" w:hAnsi="Times New Roman" w:cs="Times New Roman"/>
          <w:noProof/>
          <w:color w:val="000000"/>
          <w:kern w:val="0"/>
          <w:sz w:val="24"/>
          <w:szCs w:val="24"/>
        </w:rPr>
        <w:drawing>
          <wp:inline distT="0" distB="0" distL="0" distR="0" wp14:anchorId="5641BEC7" wp14:editId="3340B6EE">
            <wp:extent cx="3048157" cy="790616"/>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48157" cy="790616"/>
                    </a:xfrm>
                    <a:prstGeom prst="rect">
                      <a:avLst/>
                    </a:prstGeom>
                  </pic:spPr>
                </pic:pic>
              </a:graphicData>
            </a:graphic>
          </wp:inline>
        </w:drawing>
      </w:r>
    </w:p>
    <w:p w14:paraId="7A1BFC92" w14:textId="1BA1EAEC" w:rsidR="006C5471" w:rsidRDefault="006C5471" w:rsidP="00B80154">
      <w:pPr>
        <w:widowControl/>
        <w:shd w:val="clear" w:color="auto" w:fill="FFFFFF"/>
        <w:spacing w:line="285" w:lineRule="atLeast"/>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ab/>
      </w:r>
      <w:r w:rsidRPr="006C5471">
        <w:rPr>
          <w:rFonts w:ascii="Times New Roman" w:eastAsia="宋体" w:hAnsi="Times New Roman" w:cs="Times New Roman"/>
          <w:noProof/>
          <w:color w:val="000000"/>
          <w:kern w:val="0"/>
          <w:sz w:val="24"/>
          <w:szCs w:val="24"/>
        </w:rPr>
        <w:drawing>
          <wp:inline distT="0" distB="0" distL="0" distR="0" wp14:anchorId="0B52A1BE" wp14:editId="7C13B8B5">
            <wp:extent cx="4677015" cy="1324043"/>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77015" cy="1324043"/>
                    </a:xfrm>
                    <a:prstGeom prst="rect">
                      <a:avLst/>
                    </a:prstGeom>
                  </pic:spPr>
                </pic:pic>
              </a:graphicData>
            </a:graphic>
          </wp:inline>
        </w:drawing>
      </w:r>
    </w:p>
    <w:p w14:paraId="0F487F3F" w14:textId="77777777" w:rsidR="006C5471" w:rsidRPr="006C5471" w:rsidRDefault="006C5471" w:rsidP="006C5471">
      <w:pPr>
        <w:spacing w:line="360" w:lineRule="auto"/>
        <w:rPr>
          <w:rFonts w:ascii="Times New Roman" w:eastAsia="宋体" w:hAnsi="Times New Roman" w:cs="Times New Roman"/>
          <w:b/>
          <w:sz w:val="24"/>
          <w:szCs w:val="24"/>
        </w:rPr>
      </w:pPr>
      <w:r w:rsidRPr="006C5471">
        <w:rPr>
          <w:rFonts w:ascii="Times New Roman" w:eastAsia="宋体" w:hAnsi="Times New Roman" w:cs="Times New Roman"/>
          <w:b/>
          <w:sz w:val="24"/>
          <w:szCs w:val="24"/>
        </w:rPr>
        <w:t>3</w:t>
      </w:r>
      <w:r w:rsidRPr="006C5471">
        <w:rPr>
          <w:rFonts w:ascii="Times New Roman" w:eastAsia="宋体" w:hAnsi="Times New Roman" w:cs="Times New Roman"/>
          <w:b/>
          <w:sz w:val="24"/>
          <w:szCs w:val="24"/>
        </w:rPr>
        <w:t>．跟踪调试题</w:t>
      </w:r>
    </w:p>
    <w:p w14:paraId="6B465380"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ab/>
      </w:r>
      <w:r w:rsidRPr="006C5471">
        <w:rPr>
          <w:rFonts w:ascii="Times New Roman" w:eastAsia="宋体" w:hAnsi="Times New Roman" w:cs="Times New Roman"/>
          <w:sz w:val="24"/>
          <w:szCs w:val="24"/>
        </w:rPr>
        <w:t>下面是计算</w:t>
      </w:r>
      <w:r w:rsidRPr="006C5471">
        <w:rPr>
          <w:rFonts w:ascii="Times New Roman" w:eastAsia="宋体" w:hAnsi="Times New Roman" w:cs="Times New Roman"/>
          <w:sz w:val="24"/>
          <w:szCs w:val="24"/>
        </w:rPr>
        <w:t>fabonacci</w:t>
      </w:r>
      <w:r w:rsidRPr="006C5471">
        <w:rPr>
          <w:rFonts w:ascii="Times New Roman" w:eastAsia="宋体" w:hAnsi="Times New Roman" w:cs="Times New Roman"/>
          <w:sz w:val="24"/>
          <w:szCs w:val="24"/>
        </w:rPr>
        <w:t>数列前</w:t>
      </w:r>
      <w:r w:rsidRPr="006C5471">
        <w:rPr>
          <w:rFonts w:ascii="Times New Roman" w:eastAsia="宋体" w:hAnsi="Times New Roman" w:cs="Times New Roman"/>
          <w:sz w:val="24"/>
          <w:szCs w:val="24"/>
        </w:rPr>
        <w:t>n</w:t>
      </w:r>
      <w:r w:rsidRPr="006C5471">
        <w:rPr>
          <w:rFonts w:ascii="Times New Roman" w:eastAsia="宋体" w:hAnsi="Times New Roman" w:cs="Times New Roman"/>
          <w:sz w:val="24"/>
          <w:szCs w:val="24"/>
        </w:rPr>
        <w:t>项和的源程序，现要求单步执行该程序，在</w:t>
      </w:r>
      <w:r w:rsidRPr="006C5471">
        <w:rPr>
          <w:rFonts w:ascii="Times New Roman" w:eastAsia="宋体" w:hAnsi="Times New Roman" w:cs="Times New Roman"/>
          <w:sz w:val="24"/>
          <w:szCs w:val="24"/>
        </w:rPr>
        <w:t>watch</w:t>
      </w:r>
      <w:r w:rsidRPr="006C5471">
        <w:rPr>
          <w:rFonts w:ascii="Times New Roman" w:eastAsia="宋体" w:hAnsi="Times New Roman" w:cs="Times New Roman"/>
          <w:sz w:val="24"/>
          <w:szCs w:val="24"/>
        </w:rPr>
        <w:t>窗口中观察</w:t>
      </w:r>
      <w:r w:rsidRPr="006C5471">
        <w:rPr>
          <w:rFonts w:ascii="Times New Roman" w:eastAsia="宋体" w:hAnsi="Times New Roman" w:cs="Times New Roman"/>
          <w:sz w:val="24"/>
          <w:szCs w:val="24"/>
        </w:rPr>
        <w:t>Ik,sum,n</w:t>
      </w:r>
      <w:r w:rsidRPr="006C5471">
        <w:rPr>
          <w:rFonts w:ascii="Times New Roman" w:eastAsia="宋体" w:hAnsi="Times New Roman" w:cs="Times New Roman"/>
          <w:sz w:val="24"/>
          <w:szCs w:val="24"/>
        </w:rPr>
        <w:t>值。具体操作如下：</w:t>
      </w:r>
    </w:p>
    <w:p w14:paraId="03FE3783"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w:t>
      </w:r>
      <w:r w:rsidRPr="006C5471">
        <w:rPr>
          <w:rFonts w:ascii="Times New Roman" w:eastAsia="宋体" w:hAnsi="Times New Roman" w:cs="Times New Roman"/>
          <w:sz w:val="24"/>
          <w:szCs w:val="24"/>
        </w:rPr>
        <w:t>1</w:t>
      </w:r>
      <w:r w:rsidRPr="006C5471">
        <w:rPr>
          <w:rFonts w:ascii="Times New Roman" w:eastAsia="宋体" w:hAnsi="Times New Roman" w:cs="Times New Roman"/>
          <w:sz w:val="24"/>
          <w:szCs w:val="24"/>
        </w:rPr>
        <w:t>）设输入</w:t>
      </w:r>
      <w:r w:rsidRPr="006C5471">
        <w:rPr>
          <w:rFonts w:ascii="Times New Roman" w:eastAsia="宋体" w:hAnsi="Times New Roman" w:cs="Times New Roman"/>
          <w:sz w:val="24"/>
          <w:szCs w:val="24"/>
        </w:rPr>
        <w:t>5</w:t>
      </w:r>
      <w:r w:rsidRPr="006C5471">
        <w:rPr>
          <w:rFonts w:ascii="Times New Roman" w:eastAsia="宋体" w:hAnsi="Times New Roman" w:cs="Times New Roman"/>
          <w:sz w:val="24"/>
          <w:szCs w:val="24"/>
        </w:rPr>
        <w:t>，观察刚执行完</w:t>
      </w:r>
      <w:r w:rsidRPr="006C5471">
        <w:rPr>
          <w:rFonts w:ascii="Times New Roman" w:eastAsia="宋体" w:hAnsi="Times New Roman" w:cs="Times New Roman"/>
          <w:sz w:val="24"/>
          <w:szCs w:val="24"/>
        </w:rPr>
        <w:t>“scanf("%d",&amp;k);”</w:t>
      </w:r>
      <w:r w:rsidRPr="006C5471">
        <w:rPr>
          <w:rFonts w:ascii="Times New Roman" w:eastAsia="宋体" w:hAnsi="Times New Roman" w:cs="Times New Roman"/>
          <w:sz w:val="24"/>
          <w:szCs w:val="24"/>
        </w:rPr>
        <w:t>语句时，</w:t>
      </w:r>
      <w:r w:rsidRPr="006C5471">
        <w:rPr>
          <w:rFonts w:ascii="Times New Roman" w:eastAsia="宋体" w:hAnsi="Times New Roman" w:cs="Times New Roman"/>
          <w:sz w:val="24"/>
          <w:szCs w:val="24"/>
        </w:rPr>
        <w:t>sum</w:t>
      </w:r>
      <w:r w:rsidRPr="006C5471">
        <w:rPr>
          <w:rFonts w:ascii="Times New Roman" w:eastAsia="宋体" w:hAnsi="Times New Roman" w:cs="Times New Roman"/>
          <w:sz w:val="24"/>
          <w:szCs w:val="24"/>
        </w:rPr>
        <w:t>、</w:t>
      </w:r>
      <w:r w:rsidRPr="006C5471">
        <w:rPr>
          <w:rFonts w:ascii="Times New Roman" w:eastAsia="宋体" w:hAnsi="Times New Roman" w:cs="Times New Roman"/>
          <w:sz w:val="24"/>
          <w:szCs w:val="24"/>
        </w:rPr>
        <w:t>k</w:t>
      </w:r>
      <w:r w:rsidRPr="006C5471">
        <w:rPr>
          <w:rFonts w:ascii="Times New Roman" w:eastAsia="宋体" w:hAnsi="Times New Roman" w:cs="Times New Roman"/>
          <w:sz w:val="24"/>
          <w:szCs w:val="24"/>
        </w:rPr>
        <w:t>的值是多少？</w:t>
      </w:r>
    </w:p>
    <w:p w14:paraId="4AA4402E"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w:t>
      </w:r>
      <w:r w:rsidRPr="006C5471">
        <w:rPr>
          <w:rFonts w:ascii="Times New Roman" w:eastAsia="宋体" w:hAnsi="Times New Roman" w:cs="Times New Roman"/>
          <w:sz w:val="24"/>
          <w:szCs w:val="24"/>
        </w:rPr>
        <w:t>2</w:t>
      </w:r>
      <w:r w:rsidRPr="006C5471">
        <w:rPr>
          <w:rFonts w:ascii="Times New Roman" w:eastAsia="宋体" w:hAnsi="Times New Roman" w:cs="Times New Roman"/>
          <w:sz w:val="24"/>
          <w:szCs w:val="24"/>
        </w:rPr>
        <w:t>）在从</w:t>
      </w:r>
      <w:r w:rsidRPr="006C5471">
        <w:rPr>
          <w:rFonts w:ascii="Times New Roman" w:eastAsia="宋体" w:hAnsi="Times New Roman" w:cs="Times New Roman"/>
          <w:sz w:val="24"/>
          <w:szCs w:val="24"/>
        </w:rPr>
        <w:t>main</w:t>
      </w:r>
      <w:r w:rsidRPr="006C5471">
        <w:rPr>
          <w:rFonts w:ascii="Times New Roman" w:eastAsia="宋体" w:hAnsi="Times New Roman" w:cs="Times New Roman"/>
          <w:sz w:val="24"/>
          <w:szCs w:val="24"/>
        </w:rPr>
        <w:t>函数第一次进入</w:t>
      </w:r>
      <w:r w:rsidRPr="006C5471">
        <w:rPr>
          <w:rFonts w:ascii="Times New Roman" w:eastAsia="宋体" w:hAnsi="Times New Roman" w:cs="Times New Roman"/>
          <w:sz w:val="24"/>
          <w:szCs w:val="24"/>
        </w:rPr>
        <w:t>fabonacci</w:t>
      </w:r>
      <w:r w:rsidRPr="006C5471">
        <w:rPr>
          <w:rFonts w:ascii="Times New Roman" w:eastAsia="宋体" w:hAnsi="Times New Roman" w:cs="Times New Roman"/>
          <w:sz w:val="24"/>
          <w:szCs w:val="24"/>
        </w:rPr>
        <w:t>函数前的一刻，观察各变量的值是多少？返回后光条停留在哪个语句上？</w:t>
      </w:r>
    </w:p>
    <w:p w14:paraId="1A3F0944" w14:textId="77777777" w:rsidR="006C5471" w:rsidRPr="006C5471" w:rsidRDefault="006C5471" w:rsidP="006C5471">
      <w:pPr>
        <w:spacing w:line="360" w:lineRule="auto"/>
        <w:rPr>
          <w:rFonts w:ascii="Times New Roman" w:eastAsia="宋体" w:hAnsi="Times New Roman" w:cs="Times New Roman"/>
          <w:sz w:val="24"/>
          <w:szCs w:val="24"/>
        </w:rPr>
      </w:pPr>
      <w:bookmarkStart w:id="11" w:name="_Hlk55410186"/>
      <w:r w:rsidRPr="006C5471">
        <w:rPr>
          <w:rFonts w:ascii="Times New Roman" w:eastAsia="宋体" w:hAnsi="Times New Roman" w:cs="Times New Roman"/>
          <w:sz w:val="24"/>
          <w:szCs w:val="24"/>
        </w:rPr>
        <w:t>（</w:t>
      </w:r>
      <w:r w:rsidRPr="006C5471">
        <w:rPr>
          <w:rFonts w:ascii="Times New Roman" w:eastAsia="宋体" w:hAnsi="Times New Roman" w:cs="Times New Roman"/>
          <w:sz w:val="24"/>
          <w:szCs w:val="24"/>
        </w:rPr>
        <w:t>3</w:t>
      </w:r>
      <w:r w:rsidRPr="006C5471">
        <w:rPr>
          <w:rFonts w:ascii="Times New Roman" w:eastAsia="宋体" w:hAnsi="Times New Roman" w:cs="Times New Roman"/>
          <w:sz w:val="24"/>
          <w:szCs w:val="24"/>
        </w:rPr>
        <w:t>）在从</w:t>
      </w:r>
      <w:r w:rsidRPr="006C5471">
        <w:rPr>
          <w:rFonts w:ascii="Times New Roman" w:eastAsia="宋体" w:hAnsi="Times New Roman" w:cs="Times New Roman"/>
          <w:sz w:val="24"/>
          <w:szCs w:val="24"/>
        </w:rPr>
        <w:t>main</w:t>
      </w:r>
      <w:r w:rsidRPr="006C5471">
        <w:rPr>
          <w:rFonts w:ascii="Times New Roman" w:eastAsia="宋体" w:hAnsi="Times New Roman" w:cs="Times New Roman"/>
          <w:sz w:val="24"/>
          <w:szCs w:val="24"/>
        </w:rPr>
        <w:t>函数第一次进入</w:t>
      </w:r>
      <w:r w:rsidRPr="006C5471">
        <w:rPr>
          <w:rFonts w:ascii="Times New Roman" w:eastAsia="宋体" w:hAnsi="Times New Roman" w:cs="Times New Roman"/>
          <w:sz w:val="24"/>
          <w:szCs w:val="24"/>
        </w:rPr>
        <w:t>fabonacci</w:t>
      </w:r>
      <w:r w:rsidRPr="006C5471">
        <w:rPr>
          <w:rFonts w:ascii="Times New Roman" w:eastAsia="宋体" w:hAnsi="Times New Roman" w:cs="Times New Roman"/>
          <w:sz w:val="24"/>
          <w:szCs w:val="24"/>
        </w:rPr>
        <w:t>函数后的一刻，观察光条从</w:t>
      </w:r>
      <w:r w:rsidRPr="006C5471">
        <w:rPr>
          <w:rFonts w:ascii="Times New Roman" w:eastAsia="宋体" w:hAnsi="Times New Roman" w:cs="Times New Roman"/>
          <w:sz w:val="24"/>
          <w:szCs w:val="24"/>
        </w:rPr>
        <w:t>main</w:t>
      </w:r>
      <w:r w:rsidRPr="006C5471">
        <w:rPr>
          <w:rFonts w:ascii="Times New Roman" w:eastAsia="宋体" w:hAnsi="Times New Roman" w:cs="Times New Roman"/>
          <w:sz w:val="24"/>
          <w:szCs w:val="24"/>
        </w:rPr>
        <w:t>函数</w:t>
      </w:r>
      <w:r w:rsidRPr="006C5471">
        <w:rPr>
          <w:rFonts w:ascii="Times New Roman" w:eastAsia="宋体" w:hAnsi="Times New Roman" w:cs="Times New Roman"/>
          <w:sz w:val="24"/>
          <w:szCs w:val="24"/>
        </w:rPr>
        <w:t>“sum+=fabonacci(i);”</w:t>
      </w:r>
      <w:r w:rsidRPr="006C5471">
        <w:rPr>
          <w:rFonts w:ascii="Times New Roman" w:eastAsia="宋体" w:hAnsi="Times New Roman" w:cs="Times New Roman"/>
          <w:sz w:val="24"/>
          <w:szCs w:val="24"/>
        </w:rPr>
        <w:t>语句调到了哪里？</w:t>
      </w:r>
    </w:p>
    <w:bookmarkEnd w:id="11"/>
    <w:p w14:paraId="7F534666"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w:t>
      </w:r>
      <w:r w:rsidRPr="006C5471">
        <w:rPr>
          <w:rFonts w:ascii="Times New Roman" w:eastAsia="宋体" w:hAnsi="Times New Roman" w:cs="Times New Roman"/>
          <w:sz w:val="24"/>
          <w:szCs w:val="24"/>
        </w:rPr>
        <w:t>4</w:t>
      </w:r>
      <w:r w:rsidRPr="006C5471">
        <w:rPr>
          <w:rFonts w:ascii="Times New Roman" w:eastAsia="宋体" w:hAnsi="Times New Roman" w:cs="Times New Roman"/>
          <w:sz w:val="24"/>
          <w:szCs w:val="24"/>
        </w:rPr>
        <w:t>）在</w:t>
      </w:r>
      <w:r w:rsidRPr="006C5471">
        <w:rPr>
          <w:rFonts w:ascii="Times New Roman" w:eastAsia="宋体" w:hAnsi="Times New Roman" w:cs="Times New Roman"/>
          <w:sz w:val="24"/>
          <w:szCs w:val="24"/>
        </w:rPr>
        <w:t>fabonacci</w:t>
      </w:r>
      <w:r w:rsidRPr="006C5471">
        <w:rPr>
          <w:rFonts w:ascii="Times New Roman" w:eastAsia="宋体" w:hAnsi="Times New Roman" w:cs="Times New Roman"/>
          <w:sz w:val="24"/>
          <w:szCs w:val="24"/>
        </w:rPr>
        <w:t>函数内部单步执行，观察函数的递归执行过程。体会递归方式实现的计算过程是如何完成数计算的，并特别注意什么时刻结束递归，然后直接从第一个</w:t>
      </w:r>
      <w:r w:rsidRPr="006C5471">
        <w:rPr>
          <w:rFonts w:ascii="Times New Roman" w:eastAsia="宋体" w:hAnsi="Times New Roman" w:cs="Times New Roman"/>
          <w:sz w:val="24"/>
          <w:szCs w:val="24"/>
        </w:rPr>
        <w:t>return</w:t>
      </w:r>
      <w:r w:rsidRPr="006C5471">
        <w:rPr>
          <w:rFonts w:ascii="Times New Roman" w:eastAsia="宋体" w:hAnsi="Times New Roman" w:cs="Times New Roman"/>
          <w:sz w:val="24"/>
          <w:szCs w:val="24"/>
        </w:rPr>
        <w:t>语句返回到了哪里？</w:t>
      </w:r>
    </w:p>
    <w:p w14:paraId="38C0A8F2"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w:t>
      </w:r>
      <w:r w:rsidRPr="006C5471">
        <w:rPr>
          <w:rFonts w:ascii="Times New Roman" w:eastAsia="宋体" w:hAnsi="Times New Roman" w:cs="Times New Roman"/>
          <w:sz w:val="24"/>
          <w:szCs w:val="24"/>
        </w:rPr>
        <w:t>5</w:t>
      </w:r>
      <w:r w:rsidRPr="006C5471">
        <w:rPr>
          <w:rFonts w:ascii="Times New Roman" w:eastAsia="宋体" w:hAnsi="Times New Roman" w:cs="Times New Roman"/>
          <w:sz w:val="24"/>
          <w:szCs w:val="24"/>
        </w:rPr>
        <w:t>）在</w:t>
      </w:r>
      <w:r w:rsidRPr="006C5471">
        <w:rPr>
          <w:rFonts w:ascii="Times New Roman" w:eastAsia="宋体" w:hAnsi="Times New Roman" w:cs="Times New Roman"/>
          <w:sz w:val="24"/>
          <w:szCs w:val="24"/>
        </w:rPr>
        <w:t>fabonacci</w:t>
      </w:r>
      <w:r w:rsidRPr="006C5471">
        <w:rPr>
          <w:rFonts w:ascii="Times New Roman" w:eastAsia="宋体" w:hAnsi="Times New Roman" w:cs="Times New Roman"/>
          <w:sz w:val="24"/>
          <w:szCs w:val="24"/>
        </w:rPr>
        <w:t>函数递归执行过程中观察参数</w:t>
      </w:r>
      <w:r w:rsidRPr="006C5471">
        <w:rPr>
          <w:rFonts w:ascii="Times New Roman" w:eastAsia="宋体" w:hAnsi="Times New Roman" w:cs="Times New Roman"/>
          <w:sz w:val="24"/>
          <w:szCs w:val="24"/>
        </w:rPr>
        <w:t>n</w:t>
      </w:r>
      <w:r w:rsidRPr="006C5471">
        <w:rPr>
          <w:rFonts w:ascii="Times New Roman" w:eastAsia="宋体" w:hAnsi="Times New Roman" w:cs="Times New Roman"/>
          <w:sz w:val="24"/>
          <w:szCs w:val="24"/>
        </w:rPr>
        <w:t>的变化情况，并回答为什么</w:t>
      </w:r>
      <w:r w:rsidRPr="006C5471">
        <w:rPr>
          <w:rFonts w:ascii="Times New Roman" w:eastAsia="宋体" w:hAnsi="Times New Roman" w:cs="Times New Roman"/>
          <w:sz w:val="24"/>
          <w:szCs w:val="24"/>
        </w:rPr>
        <w:t>k</w:t>
      </w:r>
      <w:r w:rsidRPr="006C5471">
        <w:rPr>
          <w:rFonts w:ascii="Times New Roman" w:eastAsia="宋体" w:hAnsi="Times New Roman" w:cs="Times New Roman"/>
          <w:sz w:val="24"/>
          <w:szCs w:val="24"/>
        </w:rPr>
        <w:t>、</w:t>
      </w:r>
      <w:r w:rsidRPr="006C5471">
        <w:rPr>
          <w:rFonts w:ascii="Times New Roman" w:eastAsia="宋体" w:hAnsi="Times New Roman" w:cs="Times New Roman"/>
          <w:sz w:val="24"/>
          <w:szCs w:val="24"/>
        </w:rPr>
        <w:t>sum</w:t>
      </w:r>
      <w:r w:rsidRPr="006C5471">
        <w:rPr>
          <w:rFonts w:ascii="Times New Roman" w:eastAsia="宋体" w:hAnsi="Times New Roman" w:cs="Times New Roman"/>
          <w:sz w:val="24"/>
          <w:szCs w:val="24"/>
        </w:rPr>
        <w:t>在</w:t>
      </w:r>
      <w:r w:rsidRPr="006C5471">
        <w:rPr>
          <w:rFonts w:ascii="Times New Roman" w:eastAsia="宋体" w:hAnsi="Times New Roman" w:cs="Times New Roman"/>
          <w:sz w:val="24"/>
          <w:szCs w:val="24"/>
        </w:rPr>
        <w:t>fabonacci</w:t>
      </w:r>
      <w:r w:rsidRPr="006C5471">
        <w:rPr>
          <w:rFonts w:ascii="Times New Roman" w:eastAsia="宋体" w:hAnsi="Times New Roman" w:cs="Times New Roman"/>
          <w:sz w:val="24"/>
          <w:szCs w:val="24"/>
        </w:rPr>
        <w:t>函数内部不可见？</w:t>
      </w:r>
      <w:r w:rsidRPr="006C5471">
        <w:rPr>
          <w:rFonts w:ascii="Times New Roman" w:eastAsia="宋体" w:hAnsi="Times New Roman" w:cs="Times New Roman"/>
          <w:sz w:val="24"/>
          <w:szCs w:val="24"/>
        </w:rPr>
        <w:tab/>
      </w:r>
    </w:p>
    <w:p w14:paraId="521E2959" w14:textId="77777777" w:rsidR="006C5471" w:rsidRPr="006C5471" w:rsidRDefault="006C5471" w:rsidP="006C5471">
      <w:pPr>
        <w:rPr>
          <w:rFonts w:ascii="Times New Roman" w:eastAsia="宋体" w:hAnsi="Times New Roman" w:cs="Times New Roman"/>
          <w:sz w:val="24"/>
          <w:szCs w:val="24"/>
        </w:rPr>
      </w:pPr>
    </w:p>
    <w:p w14:paraId="6A252893" w14:textId="77777777" w:rsidR="006C5471" w:rsidRPr="006C5471" w:rsidRDefault="006C5471" w:rsidP="006C5471">
      <w:pPr>
        <w:spacing w:line="360" w:lineRule="auto"/>
        <w:rPr>
          <w:rFonts w:ascii="Times New Roman" w:eastAsia="宋体" w:hAnsi="Times New Roman" w:cs="Times New Roman"/>
          <w:b/>
          <w:sz w:val="24"/>
          <w:szCs w:val="24"/>
        </w:rPr>
      </w:pPr>
      <w:r w:rsidRPr="006C5471">
        <w:rPr>
          <w:rFonts w:ascii="Times New Roman" w:eastAsia="宋体" w:hAnsi="Times New Roman" w:cs="Times New Roman"/>
          <w:b/>
          <w:sz w:val="24"/>
          <w:szCs w:val="24"/>
        </w:rPr>
        <w:lastRenderedPageBreak/>
        <w:t>/*</w:t>
      </w:r>
      <w:r w:rsidRPr="006C5471">
        <w:rPr>
          <w:rFonts w:ascii="Times New Roman" w:eastAsia="宋体" w:hAnsi="Times New Roman" w:cs="Times New Roman"/>
          <w:b/>
          <w:sz w:val="24"/>
          <w:szCs w:val="24"/>
        </w:rPr>
        <w:t>实验</w:t>
      </w:r>
      <w:r w:rsidRPr="006C5471">
        <w:rPr>
          <w:rFonts w:ascii="Times New Roman" w:eastAsia="宋体" w:hAnsi="Times New Roman" w:cs="Times New Roman"/>
          <w:b/>
          <w:sz w:val="24"/>
          <w:szCs w:val="24"/>
        </w:rPr>
        <w:t>3-3</w:t>
      </w:r>
      <w:r w:rsidRPr="006C5471">
        <w:rPr>
          <w:rFonts w:ascii="Times New Roman" w:eastAsia="宋体" w:hAnsi="Times New Roman" w:cs="Times New Roman"/>
          <w:b/>
          <w:sz w:val="24"/>
          <w:szCs w:val="24"/>
        </w:rPr>
        <w:t>跟踪调试题程序：</w:t>
      </w:r>
      <w:r w:rsidRPr="006C5471">
        <w:rPr>
          <w:rFonts w:ascii="Times New Roman" w:eastAsia="宋体" w:hAnsi="Times New Roman" w:cs="Times New Roman"/>
          <w:sz w:val="24"/>
          <w:szCs w:val="24"/>
        </w:rPr>
        <w:t>计算</w:t>
      </w:r>
      <w:r w:rsidRPr="006C5471">
        <w:rPr>
          <w:rFonts w:ascii="Times New Roman" w:eastAsia="宋体" w:hAnsi="Times New Roman" w:cs="Times New Roman"/>
          <w:sz w:val="24"/>
          <w:szCs w:val="24"/>
        </w:rPr>
        <w:t>fabonacci</w:t>
      </w:r>
      <w:r w:rsidRPr="006C5471">
        <w:rPr>
          <w:rFonts w:ascii="Times New Roman" w:eastAsia="宋体" w:hAnsi="Times New Roman" w:cs="Times New Roman"/>
          <w:sz w:val="24"/>
          <w:szCs w:val="24"/>
        </w:rPr>
        <w:t>数列前</w:t>
      </w:r>
      <w:r w:rsidRPr="006C5471">
        <w:rPr>
          <w:rFonts w:ascii="Times New Roman" w:eastAsia="宋体" w:hAnsi="Times New Roman" w:cs="Times New Roman"/>
          <w:sz w:val="24"/>
          <w:szCs w:val="24"/>
        </w:rPr>
        <w:t>n</w:t>
      </w:r>
      <w:r w:rsidRPr="006C5471">
        <w:rPr>
          <w:rFonts w:ascii="Times New Roman" w:eastAsia="宋体" w:hAnsi="Times New Roman" w:cs="Times New Roman"/>
          <w:sz w:val="24"/>
          <w:szCs w:val="24"/>
        </w:rPr>
        <w:t>项和</w:t>
      </w:r>
      <w:r w:rsidRPr="006C5471">
        <w:rPr>
          <w:rFonts w:ascii="Times New Roman" w:eastAsia="宋体" w:hAnsi="Times New Roman" w:cs="Times New Roman"/>
          <w:b/>
          <w:sz w:val="24"/>
          <w:szCs w:val="24"/>
        </w:rPr>
        <w:t>*/</w:t>
      </w:r>
    </w:p>
    <w:p w14:paraId="2E92892A"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 xml:space="preserve">#include&lt;stdio.h&gt; </w:t>
      </w:r>
    </w:p>
    <w:p w14:paraId="46A4CA1A"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int main(void)</w:t>
      </w:r>
    </w:p>
    <w:p w14:paraId="3AEA29FA"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w:t>
      </w:r>
    </w:p>
    <w:p w14:paraId="44593031"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 xml:space="preserve">    int i,k;</w:t>
      </w:r>
    </w:p>
    <w:p w14:paraId="2C9A8F82"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 xml:space="preserve">    long sum=0,fabonacci(int n);</w:t>
      </w:r>
    </w:p>
    <w:p w14:paraId="4080418C"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 xml:space="preserve">    printf("Inut n:");</w:t>
      </w:r>
    </w:p>
    <w:p w14:paraId="135F711A"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 xml:space="preserve">    scanf("%d",&amp;k);</w:t>
      </w:r>
    </w:p>
    <w:p w14:paraId="4F82B2BC"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 xml:space="preserve">    for(i=1;i&lt;=k;i++){</w:t>
      </w:r>
    </w:p>
    <w:p w14:paraId="640FAA4A"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 xml:space="preserve">        sum+=fabonacci(i);</w:t>
      </w:r>
    </w:p>
    <w:p w14:paraId="4804CA79"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 xml:space="preserve">        printf("i=%d\tthe sum is %ld\n",i,sum);</w:t>
      </w:r>
    </w:p>
    <w:p w14:paraId="7AD86BE1"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 xml:space="preserve">    }</w:t>
      </w:r>
    </w:p>
    <w:p w14:paraId="5BAF9477"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 xml:space="preserve">    return 0;</w:t>
      </w:r>
    </w:p>
    <w:p w14:paraId="79DF91A3"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w:t>
      </w:r>
    </w:p>
    <w:p w14:paraId="10E31673"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long fabonacci(int n)</w:t>
      </w:r>
    </w:p>
    <w:p w14:paraId="72E0F38B"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w:t>
      </w:r>
    </w:p>
    <w:p w14:paraId="3AEC1D6C"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 xml:space="preserve">    if(n==1 || n==2)</w:t>
      </w:r>
    </w:p>
    <w:p w14:paraId="0F3190E1"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 xml:space="preserve">        return 1;</w:t>
      </w:r>
    </w:p>
    <w:p w14:paraId="7B8FB6A4"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 xml:space="preserve">    else</w:t>
      </w:r>
    </w:p>
    <w:p w14:paraId="535EA68A"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 xml:space="preserve">        return fabonacci(n-1)+fabonacci(n-2);</w:t>
      </w:r>
    </w:p>
    <w:p w14:paraId="4F3B0E90" w14:textId="5F3D3DCB" w:rsidR="006C5471" w:rsidRPr="00987706" w:rsidRDefault="006C5471" w:rsidP="006C5471">
      <w:pPr>
        <w:widowControl/>
        <w:shd w:val="clear" w:color="auto" w:fill="FFFFFF"/>
        <w:spacing w:line="285" w:lineRule="atLeast"/>
        <w:jc w:val="left"/>
        <w:rPr>
          <w:rFonts w:ascii="Times New Roman" w:eastAsia="宋体" w:hAnsi="Times New Roman" w:cs="Times New Roman"/>
          <w:sz w:val="24"/>
          <w:szCs w:val="24"/>
        </w:rPr>
      </w:pPr>
      <w:r w:rsidRPr="006C5471">
        <w:rPr>
          <w:rFonts w:ascii="Times New Roman" w:eastAsia="宋体" w:hAnsi="Times New Roman" w:cs="Times New Roman"/>
          <w:sz w:val="24"/>
          <w:szCs w:val="24"/>
        </w:rPr>
        <w:t>}</w:t>
      </w:r>
      <w:r w:rsidRPr="006C5471">
        <w:rPr>
          <w:rFonts w:ascii="Times New Roman" w:eastAsia="宋体" w:hAnsi="Times New Roman" w:cs="Times New Roman"/>
          <w:sz w:val="24"/>
          <w:szCs w:val="24"/>
        </w:rPr>
        <w:tab/>
      </w:r>
    </w:p>
    <w:p w14:paraId="02F2265A" w14:textId="1EB5FC60" w:rsidR="00987706" w:rsidRDefault="00987706" w:rsidP="00987706">
      <w:pPr>
        <w:pStyle w:val="a8"/>
        <w:widowControl/>
        <w:numPr>
          <w:ilvl w:val="0"/>
          <w:numId w:val="11"/>
        </w:numPr>
        <w:shd w:val="clear" w:color="auto" w:fill="FFFFFF"/>
        <w:spacing w:line="285" w:lineRule="atLeast"/>
        <w:ind w:firstLineChars="0"/>
        <w:jc w:val="left"/>
        <w:rPr>
          <w:rFonts w:ascii="Times New Roman" w:eastAsia="宋体" w:hAnsi="Times New Roman" w:cs="Times New Roman"/>
          <w:sz w:val="24"/>
          <w:szCs w:val="24"/>
        </w:rPr>
      </w:pPr>
      <w:r w:rsidRPr="00987706">
        <w:rPr>
          <w:rFonts w:ascii="Times New Roman" w:eastAsia="宋体" w:hAnsi="Times New Roman" w:cs="Times New Roman"/>
          <w:sz w:val="24"/>
          <w:szCs w:val="24"/>
        </w:rPr>
        <w:t>设输入</w:t>
      </w:r>
      <w:r w:rsidRPr="00987706">
        <w:rPr>
          <w:rFonts w:ascii="Times New Roman" w:eastAsia="宋体" w:hAnsi="Times New Roman" w:cs="Times New Roman"/>
          <w:sz w:val="24"/>
          <w:szCs w:val="24"/>
        </w:rPr>
        <w:t>5</w:t>
      </w:r>
      <w:r w:rsidRPr="00987706">
        <w:rPr>
          <w:rFonts w:ascii="Times New Roman" w:eastAsia="宋体" w:hAnsi="Times New Roman" w:cs="Times New Roman"/>
          <w:sz w:val="24"/>
          <w:szCs w:val="24"/>
        </w:rPr>
        <w:t>，观察刚执行完</w:t>
      </w:r>
      <w:r w:rsidRPr="00987706">
        <w:rPr>
          <w:rFonts w:ascii="Times New Roman" w:eastAsia="宋体" w:hAnsi="Times New Roman" w:cs="Times New Roman"/>
          <w:sz w:val="24"/>
          <w:szCs w:val="24"/>
        </w:rPr>
        <w:t>“scanf("%d",&amp;k);”</w:t>
      </w:r>
      <w:r w:rsidRPr="00987706">
        <w:rPr>
          <w:rFonts w:ascii="Times New Roman" w:eastAsia="宋体" w:hAnsi="Times New Roman" w:cs="Times New Roman"/>
          <w:sz w:val="24"/>
          <w:szCs w:val="24"/>
        </w:rPr>
        <w:t>语句时，</w:t>
      </w:r>
      <w:r w:rsidRPr="00987706">
        <w:rPr>
          <w:rFonts w:ascii="Times New Roman" w:eastAsia="宋体" w:hAnsi="Times New Roman" w:cs="Times New Roman"/>
          <w:sz w:val="24"/>
          <w:szCs w:val="24"/>
        </w:rPr>
        <w:t>sum</w:t>
      </w:r>
      <w:r w:rsidRPr="00987706">
        <w:rPr>
          <w:rFonts w:ascii="Times New Roman" w:eastAsia="宋体" w:hAnsi="Times New Roman" w:cs="Times New Roman"/>
          <w:sz w:val="24"/>
          <w:szCs w:val="24"/>
        </w:rPr>
        <w:t>、</w:t>
      </w:r>
      <w:r w:rsidRPr="00987706">
        <w:rPr>
          <w:rFonts w:ascii="Times New Roman" w:eastAsia="宋体" w:hAnsi="Times New Roman" w:cs="Times New Roman"/>
          <w:sz w:val="24"/>
          <w:szCs w:val="24"/>
        </w:rPr>
        <w:t>k</w:t>
      </w:r>
      <w:r w:rsidRPr="00987706">
        <w:rPr>
          <w:rFonts w:ascii="Times New Roman" w:eastAsia="宋体" w:hAnsi="Times New Roman" w:cs="Times New Roman"/>
          <w:sz w:val="24"/>
          <w:szCs w:val="24"/>
        </w:rPr>
        <w:t>的值是多少？</w:t>
      </w:r>
    </w:p>
    <w:p w14:paraId="469FB2C3" w14:textId="5BF87660" w:rsidR="00987706" w:rsidRDefault="00987706" w:rsidP="00987706">
      <w:pPr>
        <w:pStyle w:val="a8"/>
        <w:widowControl/>
        <w:shd w:val="clear" w:color="auto" w:fill="FFFFFF"/>
        <w:spacing w:line="285" w:lineRule="atLeast"/>
        <w:ind w:left="720" w:firstLineChars="0" w:firstLine="0"/>
        <w:jc w:val="left"/>
        <w:rPr>
          <w:rFonts w:ascii="Times New Roman" w:eastAsia="宋体" w:hAnsi="Times New Roman" w:cs="Times New Roman"/>
          <w:sz w:val="24"/>
          <w:szCs w:val="24"/>
        </w:rPr>
      </w:pPr>
      <w:r w:rsidRPr="00987706">
        <w:rPr>
          <w:rFonts w:ascii="Times New Roman" w:eastAsia="宋体" w:hAnsi="Times New Roman" w:cs="Times New Roman" w:hint="eastAsia"/>
          <w:b/>
          <w:bCs/>
          <w:sz w:val="24"/>
          <w:szCs w:val="24"/>
        </w:rPr>
        <w:t>解答</w:t>
      </w:r>
      <w:r>
        <w:rPr>
          <w:rFonts w:ascii="Times New Roman" w:eastAsia="宋体" w:hAnsi="Times New Roman" w:cs="Times New Roman" w:hint="eastAsia"/>
          <w:sz w:val="24"/>
          <w:szCs w:val="24"/>
        </w:rPr>
        <w:t>：</w:t>
      </w:r>
    </w:p>
    <w:p w14:paraId="616FCE29" w14:textId="72AD71C2" w:rsidR="006C5471" w:rsidRPr="00987706" w:rsidRDefault="005A0DB1" w:rsidP="00987706">
      <w:pPr>
        <w:pStyle w:val="a8"/>
        <w:widowControl/>
        <w:shd w:val="clear" w:color="auto" w:fill="FFFFFF"/>
        <w:spacing w:line="285" w:lineRule="atLeast"/>
        <w:ind w:left="720" w:firstLineChars="0" w:firstLine="0"/>
        <w:jc w:val="left"/>
        <w:rPr>
          <w:rFonts w:ascii="Times New Roman" w:eastAsia="宋体" w:hAnsi="Times New Roman" w:cs="Times New Roman"/>
          <w:sz w:val="24"/>
          <w:szCs w:val="24"/>
        </w:rPr>
      </w:pPr>
      <w:r w:rsidRPr="00987706">
        <w:rPr>
          <w:rFonts w:ascii="Times New Roman" w:eastAsia="宋体" w:hAnsi="Times New Roman" w:cs="Times New Roman" w:hint="eastAsia"/>
          <w:sz w:val="24"/>
          <w:szCs w:val="24"/>
        </w:rPr>
        <w:lastRenderedPageBreak/>
        <w:t>s</w:t>
      </w:r>
      <w:r w:rsidRPr="00987706">
        <w:rPr>
          <w:rFonts w:ascii="Times New Roman" w:eastAsia="宋体" w:hAnsi="Times New Roman" w:cs="Times New Roman"/>
          <w:sz w:val="24"/>
          <w:szCs w:val="24"/>
        </w:rPr>
        <w:t>um=0;k=5</w:t>
      </w:r>
      <w:r w:rsidRPr="005A0DB1">
        <w:rPr>
          <w:b/>
          <w:bCs/>
          <w:noProof/>
        </w:rPr>
        <w:drawing>
          <wp:inline distT="0" distB="0" distL="0" distR="0" wp14:anchorId="5FCBDAF9" wp14:editId="4069F545">
            <wp:extent cx="5274310" cy="3177540"/>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177540"/>
                    </a:xfrm>
                    <a:prstGeom prst="rect">
                      <a:avLst/>
                    </a:prstGeom>
                  </pic:spPr>
                </pic:pic>
              </a:graphicData>
            </a:graphic>
          </wp:inline>
        </w:drawing>
      </w:r>
    </w:p>
    <w:p w14:paraId="5FA9D82E" w14:textId="1F93E5A5" w:rsidR="00987706" w:rsidRDefault="00987706" w:rsidP="005A0DB1">
      <w:pPr>
        <w:widowControl/>
        <w:shd w:val="clear" w:color="auto" w:fill="FFFFFF"/>
        <w:spacing w:line="285" w:lineRule="atLeast"/>
        <w:jc w:val="left"/>
        <w:rPr>
          <w:rFonts w:ascii="Times New Roman" w:eastAsia="宋体" w:hAnsi="Times New Roman" w:cs="Times New Roman"/>
          <w:color w:val="000000"/>
          <w:kern w:val="0"/>
          <w:sz w:val="24"/>
          <w:szCs w:val="24"/>
        </w:rPr>
      </w:pPr>
      <w:r w:rsidRPr="00987706">
        <w:rPr>
          <w:rFonts w:ascii="Times New Roman" w:eastAsia="宋体" w:hAnsi="Times New Roman" w:cs="Times New Roman"/>
          <w:color w:val="000000"/>
          <w:kern w:val="0"/>
          <w:sz w:val="24"/>
          <w:szCs w:val="24"/>
        </w:rPr>
        <w:t>(2)</w:t>
      </w:r>
      <w:r w:rsidRPr="00987706">
        <w:rPr>
          <w:rFonts w:ascii="Times New Roman" w:eastAsia="宋体" w:hAnsi="Times New Roman" w:cs="Times New Roman"/>
          <w:sz w:val="24"/>
          <w:szCs w:val="24"/>
        </w:rPr>
        <w:t xml:space="preserve"> </w:t>
      </w:r>
      <w:r w:rsidRPr="006C5471">
        <w:rPr>
          <w:rFonts w:ascii="Times New Roman" w:eastAsia="宋体" w:hAnsi="Times New Roman" w:cs="Times New Roman"/>
          <w:sz w:val="24"/>
          <w:szCs w:val="24"/>
        </w:rPr>
        <w:t>在从</w:t>
      </w:r>
      <w:r w:rsidRPr="006C5471">
        <w:rPr>
          <w:rFonts w:ascii="Times New Roman" w:eastAsia="宋体" w:hAnsi="Times New Roman" w:cs="Times New Roman"/>
          <w:sz w:val="24"/>
          <w:szCs w:val="24"/>
        </w:rPr>
        <w:t>main</w:t>
      </w:r>
      <w:r w:rsidRPr="006C5471">
        <w:rPr>
          <w:rFonts w:ascii="Times New Roman" w:eastAsia="宋体" w:hAnsi="Times New Roman" w:cs="Times New Roman"/>
          <w:sz w:val="24"/>
          <w:szCs w:val="24"/>
        </w:rPr>
        <w:t>函数第一次进入</w:t>
      </w:r>
      <w:r w:rsidRPr="006C5471">
        <w:rPr>
          <w:rFonts w:ascii="Times New Roman" w:eastAsia="宋体" w:hAnsi="Times New Roman" w:cs="Times New Roman"/>
          <w:sz w:val="24"/>
          <w:szCs w:val="24"/>
        </w:rPr>
        <w:t>fabonacci</w:t>
      </w:r>
      <w:r w:rsidRPr="006C5471">
        <w:rPr>
          <w:rFonts w:ascii="Times New Roman" w:eastAsia="宋体" w:hAnsi="Times New Roman" w:cs="Times New Roman"/>
          <w:sz w:val="24"/>
          <w:szCs w:val="24"/>
        </w:rPr>
        <w:t>函数前的一刻，观察各变量的值是多少？返回后光条停留在哪个语句上？</w:t>
      </w:r>
    </w:p>
    <w:p w14:paraId="052A16B8" w14:textId="0325E7B2" w:rsidR="005A0DB1" w:rsidRDefault="00987706" w:rsidP="005A0DB1">
      <w:pPr>
        <w:widowControl/>
        <w:shd w:val="clear" w:color="auto" w:fill="FFFFFF"/>
        <w:spacing w:line="285" w:lineRule="atLeast"/>
        <w:jc w:val="left"/>
        <w:rPr>
          <w:rFonts w:ascii="Times New Roman" w:eastAsia="宋体" w:hAnsi="Times New Roman" w:cs="Times New Roman"/>
          <w:color w:val="000000"/>
          <w:kern w:val="0"/>
          <w:sz w:val="24"/>
          <w:szCs w:val="24"/>
        </w:rPr>
      </w:pPr>
      <w:r w:rsidRPr="00987706">
        <w:rPr>
          <w:rFonts w:ascii="Times New Roman" w:eastAsia="宋体" w:hAnsi="Times New Roman" w:cs="Times New Roman" w:hint="eastAsia"/>
          <w:b/>
          <w:bCs/>
          <w:color w:val="000000"/>
          <w:kern w:val="0"/>
          <w:sz w:val="24"/>
          <w:szCs w:val="24"/>
        </w:rPr>
        <w:t>解答</w:t>
      </w:r>
      <w:r>
        <w:rPr>
          <w:rFonts w:ascii="Times New Roman" w:eastAsia="宋体" w:hAnsi="Times New Roman" w:cs="Times New Roman" w:hint="eastAsia"/>
          <w:color w:val="000000"/>
          <w:kern w:val="0"/>
          <w:sz w:val="24"/>
          <w:szCs w:val="24"/>
        </w:rPr>
        <w:t>：</w:t>
      </w:r>
      <w:r>
        <w:rPr>
          <w:rFonts w:ascii="Times New Roman" w:eastAsia="宋体" w:hAnsi="Times New Roman" w:cs="Times New Roman"/>
          <w:color w:val="000000"/>
          <w:kern w:val="0"/>
          <w:sz w:val="24"/>
          <w:szCs w:val="24"/>
        </w:rPr>
        <w:t>i=1,k=5,sum=0</w:t>
      </w:r>
    </w:p>
    <w:p w14:paraId="2F7867CC" w14:textId="0775B4DF" w:rsidR="00987706" w:rsidRDefault="00987706" w:rsidP="005A0DB1">
      <w:pPr>
        <w:widowControl/>
        <w:shd w:val="clear" w:color="auto" w:fill="FFFFFF"/>
        <w:spacing w:line="285" w:lineRule="atLeast"/>
        <w:jc w:val="left"/>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返回后光条停在</w:t>
      </w:r>
      <w:r>
        <w:rPr>
          <w:rFonts w:ascii="Times New Roman" w:eastAsia="宋体" w:hAnsi="Times New Roman" w:cs="Times New Roman" w:hint="eastAsia"/>
          <w:color w:val="000000"/>
          <w:kern w:val="0"/>
          <w:sz w:val="24"/>
          <w:szCs w:val="24"/>
        </w:rPr>
        <w:t>printf</w:t>
      </w:r>
      <w:r>
        <w:rPr>
          <w:rFonts w:ascii="Times New Roman" w:eastAsia="宋体" w:hAnsi="Times New Roman" w:cs="Times New Roman" w:hint="eastAsia"/>
          <w:color w:val="000000"/>
          <w:kern w:val="0"/>
          <w:sz w:val="24"/>
          <w:szCs w:val="24"/>
        </w:rPr>
        <w:t>函数上，此时</w:t>
      </w:r>
      <w:r>
        <w:rPr>
          <w:rFonts w:ascii="Times New Roman" w:eastAsia="宋体" w:hAnsi="Times New Roman" w:cs="Times New Roman" w:hint="eastAsia"/>
          <w:color w:val="000000"/>
          <w:kern w:val="0"/>
          <w:sz w:val="24"/>
          <w:szCs w:val="24"/>
        </w:rPr>
        <w:t>sun</w:t>
      </w:r>
      <w:r>
        <w:rPr>
          <w:rFonts w:ascii="Times New Roman" w:eastAsia="宋体" w:hAnsi="Times New Roman" w:cs="Times New Roman" w:hint="eastAsia"/>
          <w:color w:val="000000"/>
          <w:kern w:val="0"/>
          <w:sz w:val="24"/>
          <w:szCs w:val="24"/>
        </w:rPr>
        <w:t>变为</w:t>
      </w:r>
      <w:r>
        <w:rPr>
          <w:rFonts w:ascii="Times New Roman" w:eastAsia="宋体" w:hAnsi="Times New Roman" w:cs="Times New Roman" w:hint="eastAsia"/>
          <w:color w:val="000000"/>
          <w:kern w:val="0"/>
          <w:sz w:val="24"/>
          <w:szCs w:val="24"/>
        </w:rPr>
        <w:t>1</w:t>
      </w:r>
    </w:p>
    <w:p w14:paraId="6D2DE84D" w14:textId="6676C6A5" w:rsidR="00987706" w:rsidRDefault="00987706" w:rsidP="005A0DB1">
      <w:pPr>
        <w:widowControl/>
        <w:shd w:val="clear" w:color="auto" w:fill="FFFFFF"/>
        <w:spacing w:line="285" w:lineRule="atLeast"/>
        <w:jc w:val="left"/>
        <w:rPr>
          <w:rFonts w:ascii="Times New Roman" w:eastAsia="宋体" w:hAnsi="Times New Roman" w:cs="Times New Roman"/>
          <w:color w:val="000000"/>
          <w:kern w:val="0"/>
          <w:sz w:val="24"/>
          <w:szCs w:val="24"/>
        </w:rPr>
      </w:pPr>
      <w:r w:rsidRPr="00987706">
        <w:rPr>
          <w:rFonts w:ascii="Times New Roman" w:eastAsia="宋体" w:hAnsi="Times New Roman" w:cs="Times New Roman"/>
          <w:noProof/>
          <w:color w:val="000000"/>
          <w:kern w:val="0"/>
          <w:sz w:val="24"/>
          <w:szCs w:val="24"/>
        </w:rPr>
        <w:drawing>
          <wp:inline distT="0" distB="0" distL="0" distR="0" wp14:anchorId="70438E2E" wp14:editId="0BD78786">
            <wp:extent cx="5274310" cy="3066415"/>
            <wp:effectExtent l="0" t="0" r="254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066415"/>
                    </a:xfrm>
                    <a:prstGeom prst="rect">
                      <a:avLst/>
                    </a:prstGeom>
                  </pic:spPr>
                </pic:pic>
              </a:graphicData>
            </a:graphic>
          </wp:inline>
        </w:drawing>
      </w:r>
    </w:p>
    <w:p w14:paraId="75AF83CB" w14:textId="76297DC1" w:rsidR="00987706" w:rsidRDefault="00987706" w:rsidP="005A0DB1">
      <w:pPr>
        <w:widowControl/>
        <w:shd w:val="clear" w:color="auto" w:fill="FFFFFF"/>
        <w:spacing w:line="285" w:lineRule="atLeast"/>
        <w:jc w:val="left"/>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14:anchorId="048C7523" wp14:editId="06DD62F1">
            <wp:extent cx="6858635" cy="27622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858635" cy="2762250"/>
                    </a:xfrm>
                    <a:prstGeom prst="rect">
                      <a:avLst/>
                    </a:prstGeom>
                    <a:noFill/>
                  </pic:spPr>
                </pic:pic>
              </a:graphicData>
            </a:graphic>
          </wp:inline>
        </w:drawing>
      </w:r>
    </w:p>
    <w:p w14:paraId="5CD74670" w14:textId="77777777" w:rsidR="00987706" w:rsidRPr="006C5471" w:rsidRDefault="00987706" w:rsidP="00987706">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w:t>
      </w:r>
      <w:r w:rsidRPr="006C5471">
        <w:rPr>
          <w:rFonts w:ascii="Times New Roman" w:eastAsia="宋体" w:hAnsi="Times New Roman" w:cs="Times New Roman"/>
          <w:sz w:val="24"/>
          <w:szCs w:val="24"/>
        </w:rPr>
        <w:t>3</w:t>
      </w:r>
      <w:r w:rsidRPr="006C5471">
        <w:rPr>
          <w:rFonts w:ascii="Times New Roman" w:eastAsia="宋体" w:hAnsi="Times New Roman" w:cs="Times New Roman"/>
          <w:sz w:val="24"/>
          <w:szCs w:val="24"/>
        </w:rPr>
        <w:t>）在从</w:t>
      </w:r>
      <w:r w:rsidRPr="006C5471">
        <w:rPr>
          <w:rFonts w:ascii="Times New Roman" w:eastAsia="宋体" w:hAnsi="Times New Roman" w:cs="Times New Roman"/>
          <w:sz w:val="24"/>
          <w:szCs w:val="24"/>
        </w:rPr>
        <w:t>main</w:t>
      </w:r>
      <w:r w:rsidRPr="006C5471">
        <w:rPr>
          <w:rFonts w:ascii="Times New Roman" w:eastAsia="宋体" w:hAnsi="Times New Roman" w:cs="Times New Roman"/>
          <w:sz w:val="24"/>
          <w:szCs w:val="24"/>
        </w:rPr>
        <w:t>函数第一次进入</w:t>
      </w:r>
      <w:r w:rsidRPr="006C5471">
        <w:rPr>
          <w:rFonts w:ascii="Times New Roman" w:eastAsia="宋体" w:hAnsi="Times New Roman" w:cs="Times New Roman"/>
          <w:sz w:val="24"/>
          <w:szCs w:val="24"/>
        </w:rPr>
        <w:t>fabonacci</w:t>
      </w:r>
      <w:r w:rsidRPr="006C5471">
        <w:rPr>
          <w:rFonts w:ascii="Times New Roman" w:eastAsia="宋体" w:hAnsi="Times New Roman" w:cs="Times New Roman"/>
          <w:sz w:val="24"/>
          <w:szCs w:val="24"/>
        </w:rPr>
        <w:t>函数后的一刻，观察光条从</w:t>
      </w:r>
      <w:r w:rsidRPr="006C5471">
        <w:rPr>
          <w:rFonts w:ascii="Times New Roman" w:eastAsia="宋体" w:hAnsi="Times New Roman" w:cs="Times New Roman"/>
          <w:sz w:val="24"/>
          <w:szCs w:val="24"/>
        </w:rPr>
        <w:t>main</w:t>
      </w:r>
      <w:r w:rsidRPr="006C5471">
        <w:rPr>
          <w:rFonts w:ascii="Times New Roman" w:eastAsia="宋体" w:hAnsi="Times New Roman" w:cs="Times New Roman"/>
          <w:sz w:val="24"/>
          <w:szCs w:val="24"/>
        </w:rPr>
        <w:t>函数</w:t>
      </w:r>
      <w:r w:rsidRPr="006C5471">
        <w:rPr>
          <w:rFonts w:ascii="Times New Roman" w:eastAsia="宋体" w:hAnsi="Times New Roman" w:cs="Times New Roman"/>
          <w:sz w:val="24"/>
          <w:szCs w:val="24"/>
        </w:rPr>
        <w:t>“sum+=fabonacci(i);”</w:t>
      </w:r>
      <w:r w:rsidRPr="006C5471">
        <w:rPr>
          <w:rFonts w:ascii="Times New Roman" w:eastAsia="宋体" w:hAnsi="Times New Roman" w:cs="Times New Roman"/>
          <w:sz w:val="24"/>
          <w:szCs w:val="24"/>
        </w:rPr>
        <w:t>语句调到了哪里？</w:t>
      </w:r>
    </w:p>
    <w:p w14:paraId="015C85DC" w14:textId="70B29AED" w:rsidR="00987706" w:rsidRDefault="00987706" w:rsidP="005A0DB1">
      <w:pPr>
        <w:widowControl/>
        <w:shd w:val="clear" w:color="auto" w:fill="FFFFFF"/>
        <w:spacing w:line="285" w:lineRule="atLeast"/>
        <w:jc w:val="left"/>
        <w:rPr>
          <w:rFonts w:ascii="Times New Roman" w:eastAsia="宋体" w:hAnsi="Times New Roman" w:cs="Times New Roman"/>
          <w:b/>
          <w:bCs/>
          <w:color w:val="000000"/>
          <w:kern w:val="0"/>
          <w:sz w:val="24"/>
          <w:szCs w:val="24"/>
        </w:rPr>
      </w:pPr>
      <w:r w:rsidRPr="00987706">
        <w:rPr>
          <w:rFonts w:ascii="Times New Roman" w:eastAsia="宋体" w:hAnsi="Times New Roman" w:cs="Times New Roman" w:hint="eastAsia"/>
          <w:b/>
          <w:bCs/>
          <w:color w:val="000000"/>
          <w:kern w:val="0"/>
          <w:sz w:val="24"/>
          <w:szCs w:val="24"/>
        </w:rPr>
        <w:t>解答：</w:t>
      </w:r>
    </w:p>
    <w:p w14:paraId="0EEE7182" w14:textId="5592698B" w:rsidR="00AE6D21" w:rsidRDefault="00AE6D21" w:rsidP="005A0DB1">
      <w:pPr>
        <w:widowControl/>
        <w:shd w:val="clear" w:color="auto" w:fill="FFFFFF"/>
        <w:spacing w:line="285" w:lineRule="atLeast"/>
        <w:jc w:val="left"/>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调到</w:t>
      </w:r>
      <w:r>
        <w:rPr>
          <w:rFonts w:ascii="Times New Roman" w:eastAsia="宋体" w:hAnsi="Times New Roman" w:cs="Times New Roman"/>
          <w:color w:val="000000"/>
          <w:kern w:val="0"/>
          <w:sz w:val="24"/>
          <w:szCs w:val="24"/>
        </w:rPr>
        <w:t>fabonacci</w:t>
      </w:r>
      <w:r>
        <w:rPr>
          <w:rFonts w:ascii="Times New Roman" w:eastAsia="宋体" w:hAnsi="Times New Roman" w:cs="Times New Roman" w:hint="eastAsia"/>
          <w:color w:val="000000"/>
          <w:kern w:val="0"/>
          <w:sz w:val="24"/>
          <w:szCs w:val="24"/>
        </w:rPr>
        <w:t>函数的</w:t>
      </w:r>
      <w:r>
        <w:rPr>
          <w:rFonts w:ascii="Times New Roman" w:eastAsia="宋体" w:hAnsi="Times New Roman" w:cs="Times New Roman" w:hint="eastAsia"/>
          <w:color w:val="000000"/>
          <w:kern w:val="0"/>
          <w:sz w:val="24"/>
          <w:szCs w:val="24"/>
        </w:rPr>
        <w:t>i</w:t>
      </w:r>
      <w:r>
        <w:rPr>
          <w:rFonts w:ascii="Times New Roman" w:eastAsia="宋体" w:hAnsi="Times New Roman" w:cs="Times New Roman"/>
          <w:color w:val="000000"/>
          <w:kern w:val="0"/>
          <w:sz w:val="24"/>
          <w:szCs w:val="24"/>
        </w:rPr>
        <w:t>f</w:t>
      </w:r>
      <w:r>
        <w:rPr>
          <w:rFonts w:ascii="Times New Roman" w:eastAsia="宋体" w:hAnsi="Times New Roman" w:cs="Times New Roman" w:hint="eastAsia"/>
          <w:color w:val="000000"/>
          <w:kern w:val="0"/>
          <w:sz w:val="24"/>
          <w:szCs w:val="24"/>
        </w:rPr>
        <w:t>语句中</w:t>
      </w:r>
    </w:p>
    <w:p w14:paraId="6CE7E611" w14:textId="33C5A6F8" w:rsidR="00AE6D21" w:rsidRPr="00AE6D21" w:rsidRDefault="00AE6D21" w:rsidP="005A0DB1">
      <w:pPr>
        <w:widowControl/>
        <w:shd w:val="clear" w:color="auto" w:fill="FFFFFF"/>
        <w:spacing w:line="285" w:lineRule="atLeast"/>
        <w:jc w:val="left"/>
        <w:rPr>
          <w:rFonts w:ascii="Times New Roman" w:eastAsia="宋体" w:hAnsi="Times New Roman" w:cs="Times New Roman"/>
          <w:color w:val="000000"/>
          <w:kern w:val="0"/>
          <w:sz w:val="24"/>
          <w:szCs w:val="24"/>
        </w:rPr>
      </w:pPr>
      <w:r w:rsidRPr="00AE6D21">
        <w:rPr>
          <w:rFonts w:ascii="Times New Roman" w:eastAsia="宋体" w:hAnsi="Times New Roman" w:cs="Times New Roman"/>
          <w:noProof/>
          <w:color w:val="000000"/>
          <w:kern w:val="0"/>
          <w:sz w:val="24"/>
          <w:szCs w:val="24"/>
        </w:rPr>
        <w:drawing>
          <wp:inline distT="0" distB="0" distL="0" distR="0" wp14:anchorId="40A34485" wp14:editId="168AC4C6">
            <wp:extent cx="5274310" cy="2297430"/>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297430"/>
                    </a:xfrm>
                    <a:prstGeom prst="rect">
                      <a:avLst/>
                    </a:prstGeom>
                  </pic:spPr>
                </pic:pic>
              </a:graphicData>
            </a:graphic>
          </wp:inline>
        </w:drawing>
      </w:r>
    </w:p>
    <w:p w14:paraId="5028BDC6" w14:textId="77777777" w:rsidR="00AE6D21" w:rsidRPr="006C5471" w:rsidRDefault="00AE6D21" w:rsidP="00AE6D2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w:t>
      </w:r>
      <w:r w:rsidRPr="006C5471">
        <w:rPr>
          <w:rFonts w:ascii="Times New Roman" w:eastAsia="宋体" w:hAnsi="Times New Roman" w:cs="Times New Roman"/>
          <w:sz w:val="24"/>
          <w:szCs w:val="24"/>
        </w:rPr>
        <w:t>4</w:t>
      </w:r>
      <w:r w:rsidRPr="006C5471">
        <w:rPr>
          <w:rFonts w:ascii="Times New Roman" w:eastAsia="宋体" w:hAnsi="Times New Roman" w:cs="Times New Roman"/>
          <w:sz w:val="24"/>
          <w:szCs w:val="24"/>
        </w:rPr>
        <w:t>）在</w:t>
      </w:r>
      <w:r w:rsidRPr="006C5471">
        <w:rPr>
          <w:rFonts w:ascii="Times New Roman" w:eastAsia="宋体" w:hAnsi="Times New Roman" w:cs="Times New Roman"/>
          <w:sz w:val="24"/>
          <w:szCs w:val="24"/>
        </w:rPr>
        <w:t>fabonacci</w:t>
      </w:r>
      <w:r w:rsidRPr="006C5471">
        <w:rPr>
          <w:rFonts w:ascii="Times New Roman" w:eastAsia="宋体" w:hAnsi="Times New Roman" w:cs="Times New Roman"/>
          <w:sz w:val="24"/>
          <w:szCs w:val="24"/>
        </w:rPr>
        <w:t>函数内部单步执行，观察函数的递归执行过程。体会递归方式实现的计算过程是如何完成数计算的，并特别注意什么时刻结束递归，然后直接从第一个</w:t>
      </w:r>
      <w:r w:rsidRPr="006C5471">
        <w:rPr>
          <w:rFonts w:ascii="Times New Roman" w:eastAsia="宋体" w:hAnsi="Times New Roman" w:cs="Times New Roman"/>
          <w:sz w:val="24"/>
          <w:szCs w:val="24"/>
        </w:rPr>
        <w:t>return</w:t>
      </w:r>
      <w:r w:rsidRPr="006C5471">
        <w:rPr>
          <w:rFonts w:ascii="Times New Roman" w:eastAsia="宋体" w:hAnsi="Times New Roman" w:cs="Times New Roman"/>
          <w:sz w:val="24"/>
          <w:szCs w:val="24"/>
        </w:rPr>
        <w:t>语句返回到了哪里？</w:t>
      </w:r>
    </w:p>
    <w:p w14:paraId="5D74A085" w14:textId="0F7E40D8" w:rsidR="00987706" w:rsidRDefault="00AE6D21" w:rsidP="00F1124F">
      <w:pPr>
        <w:widowControl/>
        <w:shd w:val="clear" w:color="auto" w:fill="FFFFFF"/>
        <w:spacing w:line="400" w:lineRule="exact"/>
        <w:jc w:val="left"/>
        <w:rPr>
          <w:rFonts w:ascii="Times New Roman" w:eastAsia="宋体" w:hAnsi="Times New Roman" w:cs="Times New Roman"/>
          <w:b/>
          <w:bCs/>
          <w:color w:val="000000"/>
          <w:kern w:val="0"/>
          <w:sz w:val="24"/>
          <w:szCs w:val="24"/>
        </w:rPr>
      </w:pPr>
      <w:r w:rsidRPr="00AE6D21">
        <w:rPr>
          <w:rFonts w:ascii="Times New Roman" w:eastAsia="宋体" w:hAnsi="Times New Roman" w:cs="Times New Roman" w:hint="eastAsia"/>
          <w:b/>
          <w:bCs/>
          <w:color w:val="000000"/>
          <w:kern w:val="0"/>
          <w:sz w:val="24"/>
          <w:szCs w:val="24"/>
        </w:rPr>
        <w:t>解答</w:t>
      </w:r>
      <w:r w:rsidRPr="00AE6D21">
        <w:rPr>
          <w:rFonts w:ascii="Times New Roman" w:eastAsia="宋体" w:hAnsi="Times New Roman" w:cs="Times New Roman"/>
          <w:b/>
          <w:bCs/>
          <w:color w:val="000000"/>
          <w:kern w:val="0"/>
          <w:sz w:val="24"/>
          <w:szCs w:val="24"/>
        </w:rPr>
        <w:t>:</w:t>
      </w:r>
    </w:p>
    <w:p w14:paraId="798A49B3" w14:textId="69AA6CD5" w:rsidR="00AE6D21" w:rsidRPr="00AE6D21" w:rsidRDefault="00AE6D21" w:rsidP="00F1124F">
      <w:pPr>
        <w:widowControl/>
        <w:shd w:val="clear" w:color="auto" w:fill="FFFFFF"/>
        <w:spacing w:line="400" w:lineRule="exact"/>
        <w:jc w:val="left"/>
        <w:rPr>
          <w:rFonts w:ascii="Times New Roman" w:eastAsia="宋体" w:hAnsi="Times New Roman" w:cs="Times New Roman"/>
          <w:color w:val="000000"/>
          <w:kern w:val="0"/>
          <w:sz w:val="24"/>
          <w:szCs w:val="24"/>
        </w:rPr>
      </w:pPr>
      <w:r>
        <w:rPr>
          <w:rFonts w:ascii="Times New Roman" w:eastAsia="宋体" w:hAnsi="Times New Roman" w:cs="Times New Roman"/>
          <w:b/>
          <w:bCs/>
          <w:color w:val="000000"/>
          <w:kern w:val="0"/>
          <w:sz w:val="24"/>
          <w:szCs w:val="24"/>
        </w:rPr>
        <w:tab/>
      </w:r>
      <w:r w:rsidRPr="00AE6D21">
        <w:rPr>
          <w:rFonts w:ascii="Times New Roman" w:eastAsia="宋体" w:hAnsi="Times New Roman" w:cs="Times New Roman" w:hint="eastAsia"/>
          <w:color w:val="000000"/>
          <w:kern w:val="0"/>
          <w:sz w:val="24"/>
          <w:szCs w:val="24"/>
        </w:rPr>
        <w:t>这个函数中</w:t>
      </w:r>
      <w:r>
        <w:rPr>
          <w:rFonts w:ascii="Times New Roman" w:eastAsia="宋体" w:hAnsi="Times New Roman" w:cs="Times New Roman" w:hint="eastAsia"/>
          <w:color w:val="000000"/>
          <w:kern w:val="0"/>
          <w:sz w:val="24"/>
          <w:szCs w:val="24"/>
        </w:rPr>
        <w:t>存在两个递归，都从第一个</w:t>
      </w:r>
      <w:r w:rsidR="00964CF3">
        <w:rPr>
          <w:rFonts w:ascii="Times New Roman" w:eastAsia="宋体" w:hAnsi="Times New Roman" w:cs="Times New Roman" w:hint="eastAsia"/>
          <w:color w:val="000000"/>
          <w:kern w:val="0"/>
          <w:sz w:val="24"/>
          <w:szCs w:val="24"/>
        </w:rPr>
        <w:t>return</w:t>
      </w:r>
      <w:r w:rsidR="00964CF3">
        <w:rPr>
          <w:rFonts w:ascii="Times New Roman" w:eastAsia="宋体" w:hAnsi="Times New Roman" w:cs="Times New Roman" w:hint="eastAsia"/>
          <w:color w:val="000000"/>
          <w:kern w:val="0"/>
          <w:sz w:val="24"/>
          <w:szCs w:val="24"/>
        </w:rPr>
        <w:t>语句结束递归，当第一个递归结束时，第一个</w:t>
      </w:r>
      <w:r w:rsidR="00964CF3">
        <w:rPr>
          <w:rFonts w:ascii="Times New Roman" w:eastAsia="宋体" w:hAnsi="Times New Roman" w:cs="Times New Roman" w:hint="eastAsia"/>
          <w:color w:val="000000"/>
          <w:kern w:val="0"/>
          <w:sz w:val="24"/>
          <w:szCs w:val="24"/>
        </w:rPr>
        <w:t>return</w:t>
      </w:r>
      <w:r w:rsidR="00964CF3">
        <w:rPr>
          <w:rFonts w:ascii="Times New Roman" w:eastAsia="宋体" w:hAnsi="Times New Roman" w:cs="Times New Roman" w:hint="eastAsia"/>
          <w:color w:val="000000"/>
          <w:kern w:val="0"/>
          <w:sz w:val="24"/>
          <w:szCs w:val="24"/>
        </w:rPr>
        <w:t>语句直接返回到底部花括号语句，在进行第二个递归，第二个递归结束时，返回到</w:t>
      </w:r>
      <w:r w:rsidR="00964CF3">
        <w:rPr>
          <w:rFonts w:ascii="Times New Roman" w:eastAsia="宋体" w:hAnsi="Times New Roman" w:cs="Times New Roman" w:hint="eastAsia"/>
          <w:color w:val="000000"/>
          <w:kern w:val="0"/>
          <w:sz w:val="24"/>
          <w:szCs w:val="24"/>
        </w:rPr>
        <w:t>printf</w:t>
      </w:r>
      <w:r w:rsidR="00964CF3">
        <w:rPr>
          <w:rFonts w:ascii="Times New Roman" w:eastAsia="宋体" w:hAnsi="Times New Roman" w:cs="Times New Roman" w:hint="eastAsia"/>
          <w:color w:val="000000"/>
          <w:kern w:val="0"/>
          <w:sz w:val="24"/>
          <w:szCs w:val="24"/>
        </w:rPr>
        <w:t>函数。</w:t>
      </w:r>
    </w:p>
    <w:p w14:paraId="6A1C6C9E" w14:textId="6CE71B0A" w:rsidR="00AE6D21" w:rsidRPr="00964CF3" w:rsidRDefault="00964CF3" w:rsidP="00F1124F">
      <w:pPr>
        <w:widowControl/>
        <w:shd w:val="clear" w:color="auto" w:fill="FFFFFF"/>
        <w:spacing w:line="400" w:lineRule="exac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w:t>
      </w:r>
      <w:r w:rsidRPr="00964CF3">
        <w:rPr>
          <w:rFonts w:ascii="Times New Roman" w:eastAsia="宋体" w:hAnsi="Times New Roman" w:cs="Times New Roman"/>
          <w:sz w:val="24"/>
          <w:szCs w:val="24"/>
        </w:rPr>
        <w:t>在</w:t>
      </w:r>
      <w:r w:rsidRPr="00964CF3">
        <w:rPr>
          <w:rFonts w:ascii="Times New Roman" w:eastAsia="宋体" w:hAnsi="Times New Roman" w:cs="Times New Roman"/>
          <w:sz w:val="24"/>
          <w:szCs w:val="24"/>
        </w:rPr>
        <w:t>fabonacci</w:t>
      </w:r>
      <w:r w:rsidRPr="00964CF3">
        <w:rPr>
          <w:rFonts w:ascii="Times New Roman" w:eastAsia="宋体" w:hAnsi="Times New Roman" w:cs="Times New Roman"/>
          <w:sz w:val="24"/>
          <w:szCs w:val="24"/>
        </w:rPr>
        <w:t>函数递归执行过程中观察参数</w:t>
      </w:r>
      <w:r w:rsidRPr="00964CF3">
        <w:rPr>
          <w:rFonts w:ascii="Times New Roman" w:eastAsia="宋体" w:hAnsi="Times New Roman" w:cs="Times New Roman"/>
          <w:sz w:val="24"/>
          <w:szCs w:val="24"/>
        </w:rPr>
        <w:t>n</w:t>
      </w:r>
      <w:r w:rsidRPr="00964CF3">
        <w:rPr>
          <w:rFonts w:ascii="Times New Roman" w:eastAsia="宋体" w:hAnsi="Times New Roman" w:cs="Times New Roman"/>
          <w:sz w:val="24"/>
          <w:szCs w:val="24"/>
        </w:rPr>
        <w:t>的变化情况，并回答为什么</w:t>
      </w:r>
      <w:r w:rsidRPr="00964CF3">
        <w:rPr>
          <w:rFonts w:ascii="Times New Roman" w:eastAsia="宋体" w:hAnsi="Times New Roman" w:cs="Times New Roman"/>
          <w:sz w:val="24"/>
          <w:szCs w:val="24"/>
        </w:rPr>
        <w:t>k</w:t>
      </w:r>
      <w:r w:rsidRPr="00964CF3">
        <w:rPr>
          <w:rFonts w:ascii="Times New Roman" w:eastAsia="宋体" w:hAnsi="Times New Roman" w:cs="Times New Roman"/>
          <w:sz w:val="24"/>
          <w:szCs w:val="24"/>
        </w:rPr>
        <w:t>、</w:t>
      </w:r>
      <w:r w:rsidRPr="00964CF3">
        <w:rPr>
          <w:rFonts w:ascii="Times New Roman" w:eastAsia="宋体" w:hAnsi="Times New Roman" w:cs="Times New Roman"/>
          <w:sz w:val="24"/>
          <w:szCs w:val="24"/>
        </w:rPr>
        <w:t>sum</w:t>
      </w:r>
      <w:r w:rsidRPr="00964CF3">
        <w:rPr>
          <w:rFonts w:ascii="Times New Roman" w:eastAsia="宋体" w:hAnsi="Times New Roman" w:cs="Times New Roman"/>
          <w:sz w:val="24"/>
          <w:szCs w:val="24"/>
        </w:rPr>
        <w:t>在</w:t>
      </w:r>
      <w:r w:rsidRPr="00964CF3">
        <w:rPr>
          <w:rFonts w:ascii="Times New Roman" w:eastAsia="宋体" w:hAnsi="Times New Roman" w:cs="Times New Roman"/>
          <w:sz w:val="24"/>
          <w:szCs w:val="24"/>
        </w:rPr>
        <w:t>fabonacci</w:t>
      </w:r>
      <w:r w:rsidRPr="00964CF3">
        <w:rPr>
          <w:rFonts w:ascii="Times New Roman" w:eastAsia="宋体" w:hAnsi="Times New Roman" w:cs="Times New Roman"/>
          <w:sz w:val="24"/>
          <w:szCs w:val="24"/>
        </w:rPr>
        <w:t>函数内部不可见？</w:t>
      </w:r>
    </w:p>
    <w:p w14:paraId="680EDAF2" w14:textId="51EF3828" w:rsidR="00964CF3" w:rsidRPr="00964CF3" w:rsidRDefault="00964CF3" w:rsidP="00F1124F">
      <w:pPr>
        <w:widowControl/>
        <w:shd w:val="clear" w:color="auto" w:fill="FFFFFF"/>
        <w:spacing w:line="400" w:lineRule="exact"/>
        <w:jc w:val="left"/>
        <w:rPr>
          <w:rFonts w:ascii="Times New Roman" w:eastAsia="宋体" w:hAnsi="Times New Roman" w:cs="Times New Roman"/>
          <w:b/>
          <w:bCs/>
          <w:color w:val="000000"/>
          <w:kern w:val="0"/>
          <w:sz w:val="24"/>
          <w:szCs w:val="24"/>
        </w:rPr>
      </w:pPr>
      <w:r>
        <w:rPr>
          <w:rFonts w:ascii="Times New Roman" w:eastAsia="宋体" w:hAnsi="Times New Roman" w:cs="Times New Roman"/>
          <w:color w:val="000000"/>
          <w:kern w:val="0"/>
          <w:sz w:val="24"/>
          <w:szCs w:val="24"/>
        </w:rPr>
        <w:tab/>
      </w:r>
      <w:r w:rsidRPr="00964CF3">
        <w:rPr>
          <w:rFonts w:ascii="Times New Roman" w:eastAsia="宋体" w:hAnsi="Times New Roman" w:cs="Times New Roman" w:hint="eastAsia"/>
          <w:b/>
          <w:bCs/>
          <w:color w:val="000000"/>
          <w:kern w:val="0"/>
          <w:sz w:val="24"/>
          <w:szCs w:val="24"/>
        </w:rPr>
        <w:t>解答：</w:t>
      </w:r>
    </w:p>
    <w:p w14:paraId="614A408E" w14:textId="5AEDE42E" w:rsidR="00964CF3" w:rsidRDefault="00964CF3" w:rsidP="00F1124F">
      <w:pPr>
        <w:widowControl/>
        <w:shd w:val="clear" w:color="auto" w:fill="FFFFFF"/>
        <w:spacing w:line="400" w:lineRule="exact"/>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lastRenderedPageBreak/>
        <w:t>Fabonacci</w:t>
      </w:r>
      <w:r>
        <w:rPr>
          <w:rFonts w:ascii="Times New Roman" w:eastAsia="宋体" w:hAnsi="Times New Roman" w:cs="Times New Roman" w:hint="eastAsia"/>
          <w:color w:val="000000"/>
          <w:kern w:val="0"/>
          <w:sz w:val="24"/>
          <w:szCs w:val="24"/>
        </w:rPr>
        <w:t>函数多次递归，</w:t>
      </w:r>
      <w:r>
        <w:rPr>
          <w:rFonts w:ascii="Times New Roman" w:eastAsia="宋体" w:hAnsi="Times New Roman" w:cs="Times New Roman" w:hint="eastAsia"/>
          <w:color w:val="000000"/>
          <w:kern w:val="0"/>
          <w:sz w:val="24"/>
          <w:szCs w:val="24"/>
        </w:rPr>
        <w:t>n</w:t>
      </w:r>
      <w:r>
        <w:rPr>
          <w:rFonts w:ascii="Times New Roman" w:eastAsia="宋体" w:hAnsi="Times New Roman" w:cs="Times New Roman" w:hint="eastAsia"/>
          <w:color w:val="000000"/>
          <w:kern w:val="0"/>
          <w:sz w:val="24"/>
          <w:szCs w:val="24"/>
        </w:rPr>
        <w:t>的值发生了多次递减的变化直到</w:t>
      </w:r>
      <w:r>
        <w:rPr>
          <w:rFonts w:ascii="Times New Roman" w:eastAsia="宋体" w:hAnsi="Times New Roman" w:cs="Times New Roman" w:hint="eastAsia"/>
          <w:color w:val="000000"/>
          <w:kern w:val="0"/>
          <w:sz w:val="24"/>
          <w:szCs w:val="24"/>
        </w:rPr>
        <w:t>n</w:t>
      </w:r>
      <w:r>
        <w:rPr>
          <w:rFonts w:ascii="Times New Roman" w:eastAsia="宋体" w:hAnsi="Times New Roman" w:cs="Times New Roman" w:hint="eastAsia"/>
          <w:color w:val="000000"/>
          <w:kern w:val="0"/>
          <w:sz w:val="24"/>
          <w:szCs w:val="24"/>
        </w:rPr>
        <w:t>变为</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或</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；而且每次递归</w:t>
      </w:r>
      <w:r>
        <w:rPr>
          <w:rFonts w:ascii="Times New Roman" w:eastAsia="宋体" w:hAnsi="Times New Roman" w:cs="Times New Roman" w:hint="eastAsia"/>
          <w:color w:val="000000"/>
          <w:kern w:val="0"/>
          <w:sz w:val="24"/>
          <w:szCs w:val="24"/>
        </w:rPr>
        <w:t>n</w:t>
      </w:r>
      <w:r>
        <w:rPr>
          <w:rFonts w:ascii="Times New Roman" w:eastAsia="宋体" w:hAnsi="Times New Roman" w:cs="Times New Roman" w:hint="eastAsia"/>
          <w:color w:val="000000"/>
          <w:kern w:val="0"/>
          <w:sz w:val="24"/>
          <w:szCs w:val="24"/>
        </w:rPr>
        <w:t>的初始值不同</w:t>
      </w:r>
      <w:r w:rsidR="00F1124F">
        <w:rPr>
          <w:rFonts w:ascii="Times New Roman" w:eastAsia="宋体" w:hAnsi="Times New Roman" w:cs="Times New Roman" w:hint="eastAsia"/>
          <w:color w:val="000000"/>
          <w:kern w:val="0"/>
          <w:sz w:val="24"/>
          <w:szCs w:val="24"/>
        </w:rPr>
        <w:t>；</w:t>
      </w:r>
    </w:p>
    <w:p w14:paraId="73579E3C" w14:textId="5AE8B55D" w:rsidR="00F1124F" w:rsidRDefault="00F1124F" w:rsidP="00F1124F">
      <w:pPr>
        <w:widowControl/>
        <w:shd w:val="clear" w:color="auto" w:fill="FFFFFF"/>
        <w:spacing w:line="400" w:lineRule="exact"/>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ab/>
      </w:r>
      <w:r>
        <w:rPr>
          <w:rFonts w:ascii="Times New Roman" w:eastAsia="宋体" w:hAnsi="Times New Roman" w:cs="Times New Roman" w:hint="eastAsia"/>
          <w:color w:val="000000"/>
          <w:kern w:val="0"/>
          <w:sz w:val="24"/>
          <w:szCs w:val="24"/>
        </w:rPr>
        <w:t>因为</w:t>
      </w:r>
      <w:r>
        <w:rPr>
          <w:rFonts w:ascii="Times New Roman" w:eastAsia="宋体" w:hAnsi="Times New Roman" w:cs="Times New Roman" w:hint="eastAsia"/>
          <w:color w:val="000000"/>
          <w:kern w:val="0"/>
          <w:sz w:val="24"/>
          <w:szCs w:val="24"/>
        </w:rPr>
        <w:t>k</w:t>
      </w: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sum</w:t>
      </w:r>
      <w:r>
        <w:rPr>
          <w:rFonts w:ascii="Times New Roman" w:eastAsia="宋体" w:hAnsi="Times New Roman" w:cs="Times New Roman" w:hint="eastAsia"/>
          <w:color w:val="000000"/>
          <w:kern w:val="0"/>
          <w:sz w:val="24"/>
          <w:szCs w:val="24"/>
        </w:rPr>
        <w:t>没有作为参数传递进</w:t>
      </w:r>
      <w:r>
        <w:rPr>
          <w:rFonts w:ascii="Times New Roman" w:eastAsia="宋体" w:hAnsi="Times New Roman" w:cs="Times New Roman" w:hint="eastAsia"/>
          <w:color w:val="000000"/>
          <w:kern w:val="0"/>
          <w:sz w:val="24"/>
          <w:szCs w:val="24"/>
        </w:rPr>
        <w:t>fabonacci</w:t>
      </w:r>
      <w:r>
        <w:rPr>
          <w:rFonts w:ascii="Times New Roman" w:eastAsia="宋体" w:hAnsi="Times New Roman" w:cs="Times New Roman" w:hint="eastAsia"/>
          <w:color w:val="000000"/>
          <w:kern w:val="0"/>
          <w:sz w:val="24"/>
          <w:szCs w:val="24"/>
        </w:rPr>
        <w:t>函数，所以在</w:t>
      </w:r>
      <w:r>
        <w:rPr>
          <w:rFonts w:ascii="Times New Roman" w:eastAsia="宋体" w:hAnsi="Times New Roman" w:cs="Times New Roman" w:hint="eastAsia"/>
          <w:color w:val="000000"/>
          <w:kern w:val="0"/>
          <w:sz w:val="24"/>
          <w:szCs w:val="24"/>
        </w:rPr>
        <w:t>fabonacci</w:t>
      </w:r>
      <w:r>
        <w:rPr>
          <w:rFonts w:ascii="Times New Roman" w:eastAsia="宋体" w:hAnsi="Times New Roman" w:cs="Times New Roman" w:hint="eastAsia"/>
          <w:color w:val="000000"/>
          <w:kern w:val="0"/>
          <w:sz w:val="24"/>
          <w:szCs w:val="24"/>
        </w:rPr>
        <w:t>函数中</w:t>
      </w:r>
      <w:r>
        <w:rPr>
          <w:rFonts w:ascii="Times New Roman" w:eastAsia="宋体" w:hAnsi="Times New Roman" w:cs="Times New Roman" w:hint="eastAsia"/>
          <w:color w:val="000000"/>
          <w:kern w:val="0"/>
          <w:sz w:val="24"/>
          <w:szCs w:val="24"/>
        </w:rPr>
        <w:t>k</w:t>
      </w:r>
      <w:r>
        <w:rPr>
          <w:rFonts w:ascii="Times New Roman" w:eastAsia="宋体" w:hAnsi="Times New Roman" w:cs="Times New Roman" w:hint="eastAsia"/>
          <w:color w:val="000000"/>
          <w:kern w:val="0"/>
          <w:sz w:val="24"/>
          <w:szCs w:val="24"/>
        </w:rPr>
        <w:t>和</w:t>
      </w:r>
      <w:r>
        <w:rPr>
          <w:rFonts w:ascii="Times New Roman" w:eastAsia="宋体" w:hAnsi="Times New Roman" w:cs="Times New Roman" w:hint="eastAsia"/>
          <w:color w:val="000000"/>
          <w:kern w:val="0"/>
          <w:sz w:val="24"/>
          <w:szCs w:val="24"/>
        </w:rPr>
        <w:t>sum</w:t>
      </w:r>
      <w:r>
        <w:rPr>
          <w:rFonts w:ascii="Times New Roman" w:eastAsia="宋体" w:hAnsi="Times New Roman" w:cs="Times New Roman" w:hint="eastAsia"/>
          <w:color w:val="000000"/>
          <w:kern w:val="0"/>
          <w:sz w:val="24"/>
          <w:szCs w:val="24"/>
        </w:rPr>
        <w:t>的值是不可见的。</w:t>
      </w:r>
    </w:p>
    <w:p w14:paraId="21827397" w14:textId="77777777" w:rsidR="00F1124F" w:rsidRPr="00F1124F" w:rsidRDefault="00F1124F" w:rsidP="00F1124F">
      <w:pPr>
        <w:spacing w:line="360" w:lineRule="auto"/>
        <w:rPr>
          <w:rFonts w:ascii="Times New Roman" w:eastAsia="宋体" w:hAnsi="Times New Roman" w:cs="Times New Roman"/>
          <w:b/>
          <w:sz w:val="24"/>
          <w:szCs w:val="24"/>
        </w:rPr>
      </w:pPr>
      <w:r w:rsidRPr="00F1124F">
        <w:rPr>
          <w:rFonts w:ascii="Times New Roman" w:eastAsia="宋体" w:hAnsi="Times New Roman" w:cs="Times New Roman"/>
          <w:b/>
          <w:sz w:val="24"/>
          <w:szCs w:val="24"/>
        </w:rPr>
        <w:t>4</w:t>
      </w:r>
      <w:r w:rsidRPr="00F1124F">
        <w:rPr>
          <w:rFonts w:ascii="Times New Roman" w:eastAsia="宋体" w:hAnsi="Times New Roman" w:cs="Times New Roman"/>
          <w:b/>
          <w:sz w:val="24"/>
          <w:szCs w:val="24"/>
        </w:rPr>
        <w:t>．程序设计</w:t>
      </w:r>
    </w:p>
    <w:p w14:paraId="249921A1" w14:textId="77777777" w:rsidR="00F1124F" w:rsidRPr="00F1124F" w:rsidRDefault="00F1124F" w:rsidP="00F1124F">
      <w:pPr>
        <w:spacing w:line="360" w:lineRule="auto"/>
        <w:rPr>
          <w:rFonts w:ascii="Times New Roman" w:eastAsia="宋体" w:hAnsi="Times New Roman" w:cs="Times New Roman"/>
          <w:sz w:val="24"/>
          <w:szCs w:val="24"/>
        </w:rPr>
      </w:pPr>
      <w:r w:rsidRPr="00F1124F">
        <w:rPr>
          <w:rFonts w:ascii="Times New Roman" w:eastAsia="宋体" w:hAnsi="Times New Roman" w:cs="Times New Roman"/>
          <w:sz w:val="24"/>
          <w:szCs w:val="24"/>
        </w:rPr>
        <w:t>（</w:t>
      </w:r>
      <w:r w:rsidRPr="00F1124F">
        <w:rPr>
          <w:rFonts w:ascii="Times New Roman" w:eastAsia="宋体" w:hAnsi="Times New Roman" w:cs="Times New Roman"/>
          <w:sz w:val="24"/>
          <w:szCs w:val="24"/>
        </w:rPr>
        <w:t>1</w:t>
      </w:r>
      <w:r w:rsidRPr="00F1124F">
        <w:rPr>
          <w:rFonts w:ascii="Times New Roman" w:eastAsia="宋体" w:hAnsi="Times New Roman" w:cs="Times New Roman"/>
          <w:sz w:val="24"/>
          <w:szCs w:val="24"/>
        </w:rPr>
        <w:t>）编程验证歌德巴赫猜想：一个大于等于</w:t>
      </w:r>
      <w:r w:rsidRPr="00F1124F">
        <w:rPr>
          <w:rFonts w:ascii="Times New Roman" w:eastAsia="宋体" w:hAnsi="Times New Roman" w:cs="Times New Roman"/>
          <w:sz w:val="24"/>
          <w:szCs w:val="24"/>
        </w:rPr>
        <w:t>4</w:t>
      </w:r>
      <w:r w:rsidRPr="00F1124F">
        <w:rPr>
          <w:rFonts w:ascii="Times New Roman" w:eastAsia="宋体" w:hAnsi="Times New Roman" w:cs="Times New Roman"/>
          <w:sz w:val="24"/>
          <w:szCs w:val="24"/>
        </w:rPr>
        <w:t>的偶数都是两个素数之和。要求设计一个函数对其形参</w:t>
      </w:r>
      <w:r w:rsidRPr="00F1124F">
        <w:rPr>
          <w:rFonts w:ascii="Times New Roman" w:eastAsia="宋体" w:hAnsi="Times New Roman" w:cs="Times New Roman"/>
          <w:sz w:val="24"/>
          <w:szCs w:val="24"/>
        </w:rPr>
        <w:t>n</w:t>
      </w:r>
      <w:r w:rsidRPr="00F1124F">
        <w:rPr>
          <w:rFonts w:ascii="Times New Roman" w:eastAsia="宋体" w:hAnsi="Times New Roman" w:cs="Times New Roman"/>
          <w:sz w:val="24"/>
          <w:szCs w:val="24"/>
        </w:rPr>
        <w:t>验证哥德巴赫猜想，并以</w:t>
      </w:r>
      <w:r w:rsidRPr="00F1124F">
        <w:rPr>
          <w:rFonts w:ascii="Times New Roman" w:eastAsia="宋体" w:hAnsi="Times New Roman" w:cs="Times New Roman"/>
          <w:sz w:val="24"/>
          <w:szCs w:val="24"/>
        </w:rPr>
        <w:t>“n=n1+n2”</w:t>
      </w:r>
      <w:r w:rsidRPr="00F1124F">
        <w:rPr>
          <w:rFonts w:ascii="Times New Roman" w:eastAsia="宋体" w:hAnsi="Times New Roman" w:cs="Times New Roman"/>
          <w:sz w:val="24"/>
          <w:szCs w:val="24"/>
        </w:rPr>
        <w:t>的形式输出结果。例如：</w:t>
      </w:r>
      <w:r w:rsidRPr="00F1124F">
        <w:rPr>
          <w:rFonts w:ascii="Times New Roman" w:eastAsia="宋体" w:hAnsi="Times New Roman" w:cs="Times New Roman"/>
          <w:sz w:val="24"/>
          <w:szCs w:val="24"/>
        </w:rPr>
        <w:t>n=6</w:t>
      </w:r>
      <w:r w:rsidRPr="00F1124F">
        <w:rPr>
          <w:rFonts w:ascii="Times New Roman" w:eastAsia="宋体" w:hAnsi="Times New Roman" w:cs="Times New Roman"/>
          <w:sz w:val="24"/>
          <w:szCs w:val="24"/>
        </w:rPr>
        <w:t>，输出</w:t>
      </w:r>
      <w:r w:rsidRPr="00F1124F">
        <w:rPr>
          <w:rFonts w:ascii="Times New Roman" w:eastAsia="宋体" w:hAnsi="Times New Roman" w:cs="Times New Roman"/>
          <w:sz w:val="24"/>
          <w:szCs w:val="24"/>
        </w:rPr>
        <w:t>“6=3+3”</w:t>
      </w:r>
      <w:r w:rsidRPr="00F1124F">
        <w:rPr>
          <w:rFonts w:ascii="Times New Roman" w:eastAsia="宋体" w:hAnsi="Times New Roman" w:cs="Times New Roman"/>
          <w:sz w:val="24"/>
          <w:szCs w:val="24"/>
        </w:rPr>
        <w:t>。</w:t>
      </w:r>
      <w:r w:rsidRPr="00F1124F">
        <w:rPr>
          <w:rFonts w:ascii="Times New Roman" w:eastAsia="宋体" w:hAnsi="Times New Roman" w:cs="Times New Roman"/>
          <w:sz w:val="24"/>
          <w:szCs w:val="24"/>
        </w:rPr>
        <w:t>main</w:t>
      </w:r>
      <w:r w:rsidRPr="00F1124F">
        <w:rPr>
          <w:rFonts w:ascii="Times New Roman" w:eastAsia="宋体" w:hAnsi="Times New Roman" w:cs="Times New Roman"/>
          <w:sz w:val="24"/>
          <w:szCs w:val="24"/>
        </w:rPr>
        <w:t>函数循环接收从键盘输入的整数</w:t>
      </w:r>
      <w:r w:rsidRPr="00F1124F">
        <w:rPr>
          <w:rFonts w:ascii="Times New Roman" w:eastAsia="宋体" w:hAnsi="Times New Roman" w:cs="Times New Roman"/>
          <w:sz w:val="24"/>
          <w:szCs w:val="24"/>
        </w:rPr>
        <w:t>n</w:t>
      </w:r>
      <w:r w:rsidRPr="00F1124F">
        <w:rPr>
          <w:rFonts w:ascii="Times New Roman" w:eastAsia="宋体" w:hAnsi="Times New Roman" w:cs="Times New Roman"/>
          <w:sz w:val="24"/>
          <w:szCs w:val="24"/>
        </w:rPr>
        <w:t>，如果</w:t>
      </w:r>
      <w:r w:rsidRPr="00F1124F">
        <w:rPr>
          <w:rFonts w:ascii="Times New Roman" w:eastAsia="宋体" w:hAnsi="Times New Roman" w:cs="Times New Roman"/>
          <w:sz w:val="24"/>
          <w:szCs w:val="24"/>
        </w:rPr>
        <w:t>n</w:t>
      </w:r>
      <w:r w:rsidRPr="00F1124F">
        <w:rPr>
          <w:rFonts w:ascii="Times New Roman" w:eastAsia="宋体" w:hAnsi="Times New Roman" w:cs="Times New Roman"/>
          <w:sz w:val="24"/>
          <w:szCs w:val="24"/>
        </w:rPr>
        <w:t>是大于或等于</w:t>
      </w:r>
      <w:r w:rsidRPr="00F1124F">
        <w:rPr>
          <w:rFonts w:ascii="Times New Roman" w:eastAsia="宋体" w:hAnsi="Times New Roman" w:cs="Times New Roman"/>
          <w:sz w:val="24"/>
          <w:szCs w:val="24"/>
        </w:rPr>
        <w:t>4</w:t>
      </w:r>
      <w:r w:rsidRPr="00F1124F">
        <w:rPr>
          <w:rFonts w:ascii="Times New Roman" w:eastAsia="宋体" w:hAnsi="Times New Roman" w:cs="Times New Roman"/>
          <w:sz w:val="24"/>
          <w:szCs w:val="24"/>
        </w:rPr>
        <w:t>的偶数，调用上述函数进行验证。</w:t>
      </w:r>
    </w:p>
    <w:p w14:paraId="7C1502D8" w14:textId="5230069F" w:rsidR="00964CF3" w:rsidRDefault="00F1124F" w:rsidP="00964CF3">
      <w:pPr>
        <w:widowControl/>
        <w:shd w:val="clear" w:color="auto" w:fill="FFFFFF"/>
        <w:spacing w:line="285" w:lineRule="atLeast"/>
        <w:jc w:val="left"/>
        <w:rPr>
          <w:rFonts w:ascii="Times New Roman" w:eastAsia="宋体" w:hAnsi="Times New Roman" w:cs="Times New Roman"/>
          <w:b/>
          <w:bCs/>
          <w:color w:val="000000"/>
          <w:kern w:val="0"/>
          <w:sz w:val="24"/>
          <w:szCs w:val="24"/>
        </w:rPr>
      </w:pPr>
      <w:r w:rsidRPr="00F1124F">
        <w:rPr>
          <w:rFonts w:ascii="Times New Roman" w:eastAsia="宋体" w:hAnsi="Times New Roman" w:cs="Times New Roman" w:hint="eastAsia"/>
          <w:b/>
          <w:bCs/>
          <w:color w:val="000000"/>
          <w:kern w:val="0"/>
          <w:sz w:val="24"/>
          <w:szCs w:val="24"/>
        </w:rPr>
        <w:t>解答：</w:t>
      </w:r>
    </w:p>
    <w:p w14:paraId="177AE4E5" w14:textId="6C31776D" w:rsidR="00F1124F" w:rsidRPr="00132EF1" w:rsidRDefault="00132EF1" w:rsidP="00132EF1">
      <w:pPr>
        <w:widowControl/>
        <w:shd w:val="clear" w:color="auto" w:fill="FFFFFF"/>
        <w:spacing w:line="285" w:lineRule="atLeast"/>
        <w:ind w:firstLine="420"/>
        <w:jc w:val="left"/>
        <w:rPr>
          <w:rFonts w:ascii="Times New Roman" w:eastAsia="宋体" w:hAnsi="宋体" w:cs="Times New Roman"/>
          <w:sz w:val="24"/>
          <w:szCs w:val="24"/>
        </w:rPr>
      </w:pPr>
      <w:r>
        <w:rPr>
          <w:rFonts w:ascii="Times New Roman" w:eastAsia="宋体" w:hAnsi="宋体" w:cs="Times New Roman" w:hint="eastAsia"/>
          <w:sz w:val="24"/>
          <w:szCs w:val="24"/>
        </w:rPr>
        <w:t>（</w:t>
      </w:r>
      <w:r>
        <w:rPr>
          <w:rFonts w:ascii="Times New Roman" w:eastAsia="宋体" w:hAnsi="宋体" w:cs="Times New Roman" w:hint="eastAsia"/>
          <w:sz w:val="24"/>
          <w:szCs w:val="24"/>
        </w:rPr>
        <w:t>1</w:t>
      </w:r>
      <w:r>
        <w:rPr>
          <w:rFonts w:ascii="Times New Roman" w:eastAsia="宋体" w:hAnsi="宋体" w:cs="Times New Roman" w:hint="eastAsia"/>
          <w:sz w:val="24"/>
          <w:szCs w:val="24"/>
        </w:rPr>
        <w:t>）</w:t>
      </w:r>
      <w:r w:rsidR="00F1124F" w:rsidRPr="00132EF1">
        <w:rPr>
          <w:rFonts w:ascii="Times New Roman" w:eastAsia="宋体" w:hAnsi="宋体" w:cs="Times New Roman"/>
          <w:sz w:val="24"/>
          <w:szCs w:val="24"/>
        </w:rPr>
        <w:t>算法流程如图</w:t>
      </w:r>
    </w:p>
    <w:p w14:paraId="2F1ADF87" w14:textId="184A6FBC" w:rsidR="00F1124F" w:rsidRDefault="00F1124F" w:rsidP="00F1124F">
      <w:pPr>
        <w:pStyle w:val="a8"/>
        <w:widowControl/>
        <w:numPr>
          <w:ilvl w:val="0"/>
          <w:numId w:val="13"/>
        </w:numPr>
        <w:shd w:val="clear" w:color="auto" w:fill="FFFFFF"/>
        <w:spacing w:line="285" w:lineRule="atLeast"/>
        <w:ind w:firstLineChars="0"/>
        <w:jc w:val="left"/>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主调函数流程图</w:t>
      </w:r>
    </w:p>
    <w:p w14:paraId="405BAEB7" w14:textId="2468FE8C" w:rsidR="00F1124F" w:rsidRDefault="00F1124F" w:rsidP="00F1124F">
      <w:pPr>
        <w:pStyle w:val="a8"/>
        <w:widowControl/>
        <w:shd w:val="clear" w:color="auto" w:fill="FFFFFF"/>
        <w:spacing w:line="285" w:lineRule="atLeast"/>
        <w:ind w:left="1555" w:firstLineChars="0" w:firstLine="0"/>
        <w:jc w:val="left"/>
        <w:rPr>
          <w:rFonts w:ascii="Times New Roman" w:eastAsia="宋体" w:hAnsi="Times New Roman" w:cs="Times New Roman"/>
          <w:color w:val="000000"/>
          <w:kern w:val="0"/>
          <w:sz w:val="24"/>
          <w:szCs w:val="24"/>
        </w:rPr>
      </w:pPr>
      <w:r w:rsidRPr="00F1124F">
        <w:rPr>
          <w:rFonts w:ascii="Times New Roman" w:eastAsia="宋体" w:hAnsi="Times New Roman" w:cs="Times New Roman"/>
          <w:noProof/>
          <w:color w:val="000000"/>
          <w:kern w:val="0"/>
          <w:sz w:val="24"/>
          <w:szCs w:val="24"/>
        </w:rPr>
        <w:drawing>
          <wp:inline distT="0" distB="0" distL="0" distR="0" wp14:anchorId="53D03790" wp14:editId="75F07297">
            <wp:extent cx="4115011" cy="415311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15011" cy="4153113"/>
                    </a:xfrm>
                    <a:prstGeom prst="rect">
                      <a:avLst/>
                    </a:prstGeom>
                  </pic:spPr>
                </pic:pic>
              </a:graphicData>
            </a:graphic>
          </wp:inline>
        </w:drawing>
      </w:r>
    </w:p>
    <w:p w14:paraId="6AFA05B7" w14:textId="74B54A8D" w:rsidR="00F1124F" w:rsidRPr="00535137" w:rsidRDefault="00F1124F" w:rsidP="00535137">
      <w:pPr>
        <w:pStyle w:val="a8"/>
        <w:widowControl/>
        <w:numPr>
          <w:ilvl w:val="0"/>
          <w:numId w:val="13"/>
        </w:numPr>
        <w:shd w:val="clear" w:color="auto" w:fill="FFFFFF"/>
        <w:spacing w:line="285" w:lineRule="atLeast"/>
        <w:ind w:firstLineChars="0"/>
        <w:jc w:val="left"/>
        <w:rPr>
          <w:rFonts w:ascii="Times New Roman" w:eastAsia="宋体" w:hAnsi="Times New Roman" w:cs="Times New Roman"/>
          <w:color w:val="000000"/>
          <w:kern w:val="0"/>
          <w:sz w:val="24"/>
          <w:szCs w:val="24"/>
        </w:rPr>
      </w:pPr>
      <w:r w:rsidRPr="00535137">
        <w:rPr>
          <w:rFonts w:ascii="Times New Roman" w:eastAsia="宋体" w:hAnsi="Times New Roman" w:cs="Times New Roman" w:hint="eastAsia"/>
          <w:color w:val="000000"/>
          <w:kern w:val="0"/>
          <w:sz w:val="24"/>
          <w:szCs w:val="24"/>
        </w:rPr>
        <w:t>g</w:t>
      </w:r>
      <w:r w:rsidRPr="00535137">
        <w:rPr>
          <w:rFonts w:ascii="Times New Roman" w:eastAsia="宋体" w:hAnsi="Times New Roman" w:cs="Times New Roman"/>
          <w:color w:val="000000"/>
          <w:kern w:val="0"/>
          <w:sz w:val="24"/>
          <w:szCs w:val="24"/>
        </w:rPr>
        <w:t>et</w:t>
      </w:r>
      <w:r w:rsidR="00535137" w:rsidRPr="00535137">
        <w:rPr>
          <w:rFonts w:ascii="Times New Roman" w:eastAsia="宋体" w:hAnsi="Times New Roman" w:cs="Times New Roman"/>
          <w:color w:val="000000"/>
          <w:kern w:val="0"/>
          <w:sz w:val="24"/>
          <w:szCs w:val="24"/>
        </w:rPr>
        <w:t>_equation(n)</w:t>
      </w:r>
      <w:r w:rsidR="00535137" w:rsidRPr="00535137">
        <w:rPr>
          <w:rFonts w:ascii="Times New Roman" w:eastAsia="宋体" w:hAnsi="Times New Roman" w:cs="Times New Roman" w:hint="eastAsia"/>
          <w:color w:val="000000"/>
          <w:kern w:val="0"/>
          <w:sz w:val="24"/>
          <w:szCs w:val="24"/>
        </w:rPr>
        <w:t>流程图</w:t>
      </w:r>
    </w:p>
    <w:p w14:paraId="4ECB9F91" w14:textId="0AF579D2" w:rsidR="00535137" w:rsidRDefault="00535137" w:rsidP="00535137">
      <w:pPr>
        <w:pStyle w:val="a8"/>
        <w:widowControl/>
        <w:shd w:val="clear" w:color="auto" w:fill="FFFFFF"/>
        <w:spacing w:line="285" w:lineRule="atLeast"/>
        <w:ind w:left="1555" w:firstLineChars="0" w:firstLine="0"/>
        <w:jc w:val="left"/>
        <w:rPr>
          <w:rFonts w:ascii="Times New Roman" w:eastAsia="宋体" w:hAnsi="Times New Roman" w:cs="Times New Roman"/>
          <w:color w:val="000000"/>
          <w:kern w:val="0"/>
          <w:sz w:val="24"/>
          <w:szCs w:val="24"/>
        </w:rPr>
      </w:pPr>
      <w:r w:rsidRPr="00535137">
        <w:rPr>
          <w:rFonts w:ascii="Times New Roman" w:eastAsia="宋体" w:hAnsi="Times New Roman" w:cs="Times New Roman"/>
          <w:noProof/>
          <w:color w:val="000000"/>
          <w:kern w:val="0"/>
          <w:sz w:val="24"/>
          <w:szCs w:val="24"/>
        </w:rPr>
        <w:lastRenderedPageBreak/>
        <w:drawing>
          <wp:inline distT="0" distB="0" distL="0" distR="0" wp14:anchorId="048ADAAE" wp14:editId="5DF3E727">
            <wp:extent cx="4476980" cy="42864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76980" cy="4286470"/>
                    </a:xfrm>
                    <a:prstGeom prst="rect">
                      <a:avLst/>
                    </a:prstGeom>
                  </pic:spPr>
                </pic:pic>
              </a:graphicData>
            </a:graphic>
          </wp:inline>
        </w:drawing>
      </w:r>
    </w:p>
    <w:p w14:paraId="57B09455" w14:textId="2C375A32" w:rsidR="00132EF1" w:rsidRDefault="00132EF1" w:rsidP="00535137">
      <w:pPr>
        <w:pStyle w:val="a8"/>
        <w:widowControl/>
        <w:shd w:val="clear" w:color="auto" w:fill="FFFFFF"/>
        <w:spacing w:line="285" w:lineRule="atLeast"/>
        <w:ind w:left="1555" w:firstLineChars="0" w:firstLine="0"/>
        <w:jc w:val="left"/>
        <w:rPr>
          <w:rFonts w:ascii="Times New Roman" w:eastAsia="宋体" w:hAnsi="Times New Roman" w:cs="Times New Roman"/>
          <w:color w:val="000000"/>
          <w:kern w:val="0"/>
          <w:sz w:val="24"/>
          <w:szCs w:val="24"/>
        </w:rPr>
      </w:pPr>
    </w:p>
    <w:p w14:paraId="628BF76B" w14:textId="4C40F5E1" w:rsidR="00132EF1" w:rsidRPr="00132EF1" w:rsidRDefault="00132EF1" w:rsidP="00132EF1">
      <w:pPr>
        <w:pStyle w:val="a8"/>
        <w:widowControl/>
        <w:shd w:val="clear" w:color="auto" w:fill="FFFFFF"/>
        <w:spacing w:line="285" w:lineRule="atLeast"/>
        <w:ind w:left="360" w:firstLineChars="0" w:firstLine="0"/>
        <w:jc w:val="left"/>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Pr="00132EF1">
        <w:rPr>
          <w:rFonts w:ascii="Times New Roman" w:eastAsia="宋体" w:hAnsi="Times New Roman" w:cs="Times New Roman" w:hint="eastAsia"/>
          <w:color w:val="000000"/>
          <w:kern w:val="0"/>
          <w:sz w:val="24"/>
          <w:szCs w:val="24"/>
        </w:rPr>
        <w:t>程序清单：</w:t>
      </w:r>
    </w:p>
    <w:p w14:paraId="46C13C01" w14:textId="77777777" w:rsidR="00132EF1" w:rsidRPr="00132EF1" w:rsidRDefault="00132EF1" w:rsidP="00132EF1">
      <w:pPr>
        <w:pStyle w:val="a8"/>
        <w:widowControl/>
        <w:shd w:val="clear" w:color="auto" w:fill="FFFFFF"/>
        <w:spacing w:line="285" w:lineRule="atLeast"/>
        <w:ind w:left="420" w:firstLineChars="0" w:firstLine="0"/>
        <w:jc w:val="left"/>
        <w:rPr>
          <w:rFonts w:ascii="Times New Roman" w:eastAsia="宋体" w:hAnsi="Times New Roman" w:cs="Times New Roman"/>
          <w:color w:val="000000"/>
          <w:kern w:val="0"/>
          <w:sz w:val="24"/>
          <w:szCs w:val="24"/>
        </w:rPr>
      </w:pPr>
    </w:p>
    <w:p w14:paraId="7C64E171"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AF00DB"/>
          <w:kern w:val="0"/>
          <w:szCs w:val="21"/>
        </w:rPr>
        <w:t>#include</w:t>
      </w:r>
      <w:r w:rsidRPr="00132EF1">
        <w:rPr>
          <w:rFonts w:ascii="Consolas" w:eastAsia="宋体" w:hAnsi="Consolas" w:cs="宋体"/>
          <w:color w:val="A31515"/>
          <w:kern w:val="0"/>
          <w:szCs w:val="21"/>
        </w:rPr>
        <w:t>&lt;stdio.h&gt;</w:t>
      </w:r>
    </w:p>
    <w:p w14:paraId="4529B7B8"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AF00DB"/>
          <w:kern w:val="0"/>
          <w:szCs w:val="21"/>
        </w:rPr>
        <w:t>#include</w:t>
      </w:r>
      <w:r w:rsidRPr="00132EF1">
        <w:rPr>
          <w:rFonts w:ascii="Consolas" w:eastAsia="宋体" w:hAnsi="Consolas" w:cs="宋体"/>
          <w:color w:val="A31515"/>
          <w:kern w:val="0"/>
          <w:szCs w:val="21"/>
        </w:rPr>
        <w:t>&lt;stdbool.h&gt;</w:t>
      </w:r>
    </w:p>
    <w:p w14:paraId="6C79D77F"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FF"/>
          <w:kern w:val="0"/>
          <w:szCs w:val="21"/>
        </w:rPr>
        <w:t>void</w:t>
      </w:r>
      <w:r w:rsidRPr="00132EF1">
        <w:rPr>
          <w:rFonts w:ascii="Consolas" w:eastAsia="宋体" w:hAnsi="Consolas" w:cs="宋体"/>
          <w:color w:val="000000"/>
          <w:kern w:val="0"/>
          <w:szCs w:val="21"/>
        </w:rPr>
        <w:t> </w:t>
      </w:r>
      <w:r w:rsidRPr="00132EF1">
        <w:rPr>
          <w:rFonts w:ascii="Consolas" w:eastAsia="宋体" w:hAnsi="Consolas" w:cs="宋体"/>
          <w:color w:val="795E26"/>
          <w:kern w:val="0"/>
          <w:szCs w:val="21"/>
        </w:rPr>
        <w:t>get_equation</w:t>
      </w:r>
      <w:r w:rsidRPr="00132EF1">
        <w:rPr>
          <w:rFonts w:ascii="Consolas" w:eastAsia="宋体" w:hAnsi="Consolas" w:cs="宋体"/>
          <w:color w:val="000000"/>
          <w:kern w:val="0"/>
          <w:szCs w:val="21"/>
        </w:rPr>
        <w:t>(</w:t>
      </w:r>
      <w:r w:rsidRPr="00132EF1">
        <w:rPr>
          <w:rFonts w:ascii="Consolas" w:eastAsia="宋体" w:hAnsi="Consolas" w:cs="宋体"/>
          <w:color w:val="0000FF"/>
          <w:kern w:val="0"/>
          <w:szCs w:val="21"/>
        </w:rPr>
        <w:t>int</w:t>
      </w:r>
      <w:r w:rsidRPr="00132EF1">
        <w:rPr>
          <w:rFonts w:ascii="Consolas" w:eastAsia="宋体" w:hAnsi="Consolas" w:cs="宋体"/>
          <w:color w:val="000000"/>
          <w:kern w:val="0"/>
          <w:szCs w:val="21"/>
        </w:rPr>
        <w:t> </w:t>
      </w:r>
      <w:r w:rsidRPr="00132EF1">
        <w:rPr>
          <w:rFonts w:ascii="Consolas" w:eastAsia="宋体" w:hAnsi="Consolas" w:cs="宋体"/>
          <w:color w:val="001080"/>
          <w:kern w:val="0"/>
          <w:szCs w:val="21"/>
        </w:rPr>
        <w:t>n</w:t>
      </w:r>
      <w:r w:rsidRPr="00132EF1">
        <w:rPr>
          <w:rFonts w:ascii="Consolas" w:eastAsia="宋体" w:hAnsi="Consolas" w:cs="宋体"/>
          <w:color w:val="000000"/>
          <w:kern w:val="0"/>
          <w:szCs w:val="21"/>
        </w:rPr>
        <w:t>);</w:t>
      </w:r>
    </w:p>
    <w:p w14:paraId="194D122F"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FF"/>
          <w:kern w:val="0"/>
          <w:szCs w:val="21"/>
        </w:rPr>
        <w:t>bool</w:t>
      </w:r>
      <w:r w:rsidRPr="00132EF1">
        <w:rPr>
          <w:rFonts w:ascii="Consolas" w:eastAsia="宋体" w:hAnsi="Consolas" w:cs="宋体"/>
          <w:color w:val="000000"/>
          <w:kern w:val="0"/>
          <w:szCs w:val="21"/>
        </w:rPr>
        <w:t> </w:t>
      </w:r>
      <w:r w:rsidRPr="00132EF1">
        <w:rPr>
          <w:rFonts w:ascii="Consolas" w:eastAsia="宋体" w:hAnsi="Consolas" w:cs="宋体"/>
          <w:color w:val="795E26"/>
          <w:kern w:val="0"/>
          <w:szCs w:val="21"/>
        </w:rPr>
        <w:t>judge_prinum</w:t>
      </w:r>
      <w:r w:rsidRPr="00132EF1">
        <w:rPr>
          <w:rFonts w:ascii="Consolas" w:eastAsia="宋体" w:hAnsi="Consolas" w:cs="宋体"/>
          <w:color w:val="000000"/>
          <w:kern w:val="0"/>
          <w:szCs w:val="21"/>
        </w:rPr>
        <w:t>(</w:t>
      </w:r>
      <w:r w:rsidRPr="00132EF1">
        <w:rPr>
          <w:rFonts w:ascii="Consolas" w:eastAsia="宋体" w:hAnsi="Consolas" w:cs="宋体"/>
          <w:color w:val="0000FF"/>
          <w:kern w:val="0"/>
          <w:szCs w:val="21"/>
        </w:rPr>
        <w:t>int</w:t>
      </w:r>
      <w:r w:rsidRPr="00132EF1">
        <w:rPr>
          <w:rFonts w:ascii="Consolas" w:eastAsia="宋体" w:hAnsi="Consolas" w:cs="宋体"/>
          <w:color w:val="000000"/>
          <w:kern w:val="0"/>
          <w:szCs w:val="21"/>
        </w:rPr>
        <w:t> </w:t>
      </w:r>
      <w:r w:rsidRPr="00132EF1">
        <w:rPr>
          <w:rFonts w:ascii="Consolas" w:eastAsia="宋体" w:hAnsi="Consolas" w:cs="宋体"/>
          <w:color w:val="001080"/>
          <w:kern w:val="0"/>
          <w:szCs w:val="21"/>
        </w:rPr>
        <w:t>n</w:t>
      </w:r>
      <w:r w:rsidRPr="00132EF1">
        <w:rPr>
          <w:rFonts w:ascii="Consolas" w:eastAsia="宋体" w:hAnsi="Consolas" w:cs="宋体"/>
          <w:color w:val="000000"/>
          <w:kern w:val="0"/>
          <w:szCs w:val="21"/>
        </w:rPr>
        <w:t>);</w:t>
      </w:r>
    </w:p>
    <w:p w14:paraId="3CBF500B"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FF"/>
          <w:kern w:val="0"/>
          <w:szCs w:val="21"/>
        </w:rPr>
        <w:t>int</w:t>
      </w:r>
      <w:r w:rsidRPr="00132EF1">
        <w:rPr>
          <w:rFonts w:ascii="Consolas" w:eastAsia="宋体" w:hAnsi="Consolas" w:cs="宋体"/>
          <w:color w:val="000000"/>
          <w:kern w:val="0"/>
          <w:szCs w:val="21"/>
        </w:rPr>
        <w:t> </w:t>
      </w:r>
      <w:r w:rsidRPr="00132EF1">
        <w:rPr>
          <w:rFonts w:ascii="Consolas" w:eastAsia="宋体" w:hAnsi="Consolas" w:cs="宋体"/>
          <w:color w:val="795E26"/>
          <w:kern w:val="0"/>
          <w:szCs w:val="21"/>
        </w:rPr>
        <w:t>main</w:t>
      </w:r>
      <w:r w:rsidRPr="00132EF1">
        <w:rPr>
          <w:rFonts w:ascii="Consolas" w:eastAsia="宋体" w:hAnsi="Consolas" w:cs="宋体"/>
          <w:color w:val="000000"/>
          <w:kern w:val="0"/>
          <w:szCs w:val="21"/>
        </w:rPr>
        <w:t>()</w:t>
      </w:r>
    </w:p>
    <w:p w14:paraId="126E8DF7"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w:t>
      </w:r>
    </w:p>
    <w:p w14:paraId="3648F9A6"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r w:rsidRPr="00132EF1">
        <w:rPr>
          <w:rFonts w:ascii="Consolas" w:eastAsia="宋体" w:hAnsi="Consolas" w:cs="宋体"/>
          <w:color w:val="0000FF"/>
          <w:kern w:val="0"/>
          <w:szCs w:val="21"/>
        </w:rPr>
        <w:t>int</w:t>
      </w:r>
      <w:r w:rsidRPr="00132EF1">
        <w:rPr>
          <w:rFonts w:ascii="Consolas" w:eastAsia="宋体" w:hAnsi="Consolas" w:cs="宋体"/>
          <w:color w:val="000000"/>
          <w:kern w:val="0"/>
          <w:szCs w:val="21"/>
        </w:rPr>
        <w:t> </w:t>
      </w:r>
      <w:r w:rsidRPr="00132EF1">
        <w:rPr>
          <w:rFonts w:ascii="Consolas" w:eastAsia="宋体" w:hAnsi="Consolas" w:cs="宋体"/>
          <w:color w:val="001080"/>
          <w:kern w:val="0"/>
          <w:szCs w:val="21"/>
        </w:rPr>
        <w:t>n</w:t>
      </w:r>
      <w:r w:rsidRPr="00132EF1">
        <w:rPr>
          <w:rFonts w:ascii="Consolas" w:eastAsia="宋体" w:hAnsi="Consolas" w:cs="宋体"/>
          <w:color w:val="000000"/>
          <w:kern w:val="0"/>
          <w:szCs w:val="21"/>
        </w:rPr>
        <w:t>;</w:t>
      </w:r>
    </w:p>
    <w:p w14:paraId="289E22A2"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r w:rsidRPr="00132EF1">
        <w:rPr>
          <w:rFonts w:ascii="Consolas" w:eastAsia="宋体" w:hAnsi="Consolas" w:cs="宋体"/>
          <w:color w:val="795E26"/>
          <w:kern w:val="0"/>
          <w:szCs w:val="21"/>
        </w:rPr>
        <w:t>printf</w:t>
      </w:r>
      <w:r w:rsidRPr="00132EF1">
        <w:rPr>
          <w:rFonts w:ascii="Consolas" w:eastAsia="宋体" w:hAnsi="Consolas" w:cs="宋体"/>
          <w:color w:val="000000"/>
          <w:kern w:val="0"/>
          <w:szCs w:val="21"/>
        </w:rPr>
        <w:t>(</w:t>
      </w:r>
      <w:r w:rsidRPr="00132EF1">
        <w:rPr>
          <w:rFonts w:ascii="Consolas" w:eastAsia="宋体" w:hAnsi="Consolas" w:cs="宋体"/>
          <w:color w:val="A31515"/>
          <w:kern w:val="0"/>
          <w:szCs w:val="21"/>
        </w:rPr>
        <w:t>"Input a num.</w:t>
      </w:r>
      <w:r w:rsidRPr="00132EF1">
        <w:rPr>
          <w:rFonts w:ascii="Consolas" w:eastAsia="宋体" w:hAnsi="Consolas" w:cs="宋体"/>
          <w:color w:val="EE0000"/>
          <w:kern w:val="0"/>
          <w:szCs w:val="21"/>
        </w:rPr>
        <w:t>\n</w:t>
      </w:r>
      <w:r w:rsidRPr="00132EF1">
        <w:rPr>
          <w:rFonts w:ascii="Consolas" w:eastAsia="宋体" w:hAnsi="Consolas" w:cs="宋体"/>
          <w:color w:val="A31515"/>
          <w:kern w:val="0"/>
          <w:szCs w:val="21"/>
        </w:rPr>
        <w:t>"</w:t>
      </w:r>
      <w:r w:rsidRPr="00132EF1">
        <w:rPr>
          <w:rFonts w:ascii="Consolas" w:eastAsia="宋体" w:hAnsi="Consolas" w:cs="宋体"/>
          <w:color w:val="000000"/>
          <w:kern w:val="0"/>
          <w:szCs w:val="21"/>
        </w:rPr>
        <w:t>);</w:t>
      </w:r>
    </w:p>
    <w:p w14:paraId="55A365B6"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r w:rsidRPr="00132EF1">
        <w:rPr>
          <w:rFonts w:ascii="Consolas" w:eastAsia="宋体" w:hAnsi="Consolas" w:cs="宋体"/>
          <w:color w:val="AF00DB"/>
          <w:kern w:val="0"/>
          <w:szCs w:val="21"/>
        </w:rPr>
        <w:t>while</w:t>
      </w:r>
      <w:r w:rsidRPr="00132EF1">
        <w:rPr>
          <w:rFonts w:ascii="Consolas" w:eastAsia="宋体" w:hAnsi="Consolas" w:cs="宋体"/>
          <w:color w:val="000000"/>
          <w:kern w:val="0"/>
          <w:szCs w:val="21"/>
        </w:rPr>
        <w:t> (</w:t>
      </w:r>
      <w:r w:rsidRPr="00132EF1">
        <w:rPr>
          <w:rFonts w:ascii="Consolas" w:eastAsia="宋体" w:hAnsi="Consolas" w:cs="宋体"/>
          <w:color w:val="795E26"/>
          <w:kern w:val="0"/>
          <w:szCs w:val="21"/>
        </w:rPr>
        <w:t>scanf</w:t>
      </w:r>
      <w:r w:rsidRPr="00132EF1">
        <w:rPr>
          <w:rFonts w:ascii="Consolas" w:eastAsia="宋体" w:hAnsi="Consolas" w:cs="宋体"/>
          <w:color w:val="000000"/>
          <w:kern w:val="0"/>
          <w:szCs w:val="21"/>
        </w:rPr>
        <w:t>(</w:t>
      </w:r>
      <w:r w:rsidRPr="00132EF1">
        <w:rPr>
          <w:rFonts w:ascii="Consolas" w:eastAsia="宋体" w:hAnsi="Consolas" w:cs="宋体"/>
          <w:color w:val="A31515"/>
          <w:kern w:val="0"/>
          <w:szCs w:val="21"/>
        </w:rPr>
        <w:t>"%d"</w:t>
      </w:r>
      <w:r w:rsidRPr="00132EF1">
        <w:rPr>
          <w:rFonts w:ascii="Consolas" w:eastAsia="宋体" w:hAnsi="Consolas" w:cs="宋体"/>
          <w:color w:val="000000"/>
          <w:kern w:val="0"/>
          <w:szCs w:val="21"/>
        </w:rPr>
        <w:t>,&amp;</w:t>
      </w:r>
      <w:r w:rsidRPr="00132EF1">
        <w:rPr>
          <w:rFonts w:ascii="Consolas" w:eastAsia="宋体" w:hAnsi="Consolas" w:cs="宋体"/>
          <w:color w:val="001080"/>
          <w:kern w:val="0"/>
          <w:szCs w:val="21"/>
        </w:rPr>
        <w:t>n</w:t>
      </w:r>
      <w:r w:rsidRPr="00132EF1">
        <w:rPr>
          <w:rFonts w:ascii="Consolas" w:eastAsia="宋体" w:hAnsi="Consolas" w:cs="宋体"/>
          <w:color w:val="000000"/>
          <w:kern w:val="0"/>
          <w:szCs w:val="21"/>
        </w:rPr>
        <w:t>)!=</w:t>
      </w:r>
      <w:r w:rsidRPr="00132EF1">
        <w:rPr>
          <w:rFonts w:ascii="Consolas" w:eastAsia="宋体" w:hAnsi="Consolas" w:cs="宋体"/>
          <w:color w:val="0000FF"/>
          <w:kern w:val="0"/>
          <w:szCs w:val="21"/>
        </w:rPr>
        <w:t>EOF</w:t>
      </w:r>
      <w:r w:rsidRPr="00132EF1">
        <w:rPr>
          <w:rFonts w:ascii="Consolas" w:eastAsia="宋体" w:hAnsi="Consolas" w:cs="宋体"/>
          <w:color w:val="000000"/>
          <w:kern w:val="0"/>
          <w:szCs w:val="21"/>
        </w:rPr>
        <w:t>)</w:t>
      </w:r>
    </w:p>
    <w:p w14:paraId="7881CE2E"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p>
    <w:p w14:paraId="26CFBD76"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r w:rsidRPr="00132EF1">
        <w:rPr>
          <w:rFonts w:ascii="Consolas" w:eastAsia="宋体" w:hAnsi="Consolas" w:cs="宋体"/>
          <w:color w:val="AF00DB"/>
          <w:kern w:val="0"/>
          <w:szCs w:val="21"/>
        </w:rPr>
        <w:t>if</w:t>
      </w:r>
      <w:r w:rsidRPr="00132EF1">
        <w:rPr>
          <w:rFonts w:ascii="Consolas" w:eastAsia="宋体" w:hAnsi="Consolas" w:cs="宋体"/>
          <w:color w:val="000000"/>
          <w:kern w:val="0"/>
          <w:szCs w:val="21"/>
        </w:rPr>
        <w:t>(</w:t>
      </w:r>
      <w:r w:rsidRPr="00132EF1">
        <w:rPr>
          <w:rFonts w:ascii="Consolas" w:eastAsia="宋体" w:hAnsi="Consolas" w:cs="宋体"/>
          <w:color w:val="001080"/>
          <w:kern w:val="0"/>
          <w:szCs w:val="21"/>
        </w:rPr>
        <w:t>n</w:t>
      </w:r>
      <w:r w:rsidRPr="00132EF1">
        <w:rPr>
          <w:rFonts w:ascii="Consolas" w:eastAsia="宋体" w:hAnsi="Consolas" w:cs="宋体"/>
          <w:color w:val="000000"/>
          <w:kern w:val="0"/>
          <w:szCs w:val="21"/>
        </w:rPr>
        <w:t>&gt;=</w:t>
      </w:r>
      <w:r w:rsidRPr="00132EF1">
        <w:rPr>
          <w:rFonts w:ascii="Consolas" w:eastAsia="宋体" w:hAnsi="Consolas" w:cs="宋体"/>
          <w:color w:val="098658"/>
          <w:kern w:val="0"/>
          <w:szCs w:val="21"/>
        </w:rPr>
        <w:t>4</w:t>
      </w:r>
      <w:r w:rsidRPr="00132EF1">
        <w:rPr>
          <w:rFonts w:ascii="Consolas" w:eastAsia="宋体" w:hAnsi="Consolas" w:cs="宋体"/>
          <w:color w:val="000000"/>
          <w:kern w:val="0"/>
          <w:szCs w:val="21"/>
        </w:rPr>
        <w:t>&amp;&amp;!(</w:t>
      </w:r>
      <w:r w:rsidRPr="00132EF1">
        <w:rPr>
          <w:rFonts w:ascii="Consolas" w:eastAsia="宋体" w:hAnsi="Consolas" w:cs="宋体"/>
          <w:color w:val="001080"/>
          <w:kern w:val="0"/>
          <w:szCs w:val="21"/>
        </w:rPr>
        <w:t>n</w:t>
      </w:r>
      <w:r w:rsidRPr="00132EF1">
        <w:rPr>
          <w:rFonts w:ascii="Consolas" w:eastAsia="宋体" w:hAnsi="Consolas" w:cs="宋体"/>
          <w:color w:val="000000"/>
          <w:kern w:val="0"/>
          <w:szCs w:val="21"/>
        </w:rPr>
        <w:t>%</w:t>
      </w:r>
      <w:r w:rsidRPr="00132EF1">
        <w:rPr>
          <w:rFonts w:ascii="Consolas" w:eastAsia="宋体" w:hAnsi="Consolas" w:cs="宋体"/>
          <w:color w:val="098658"/>
          <w:kern w:val="0"/>
          <w:szCs w:val="21"/>
        </w:rPr>
        <w:t>2</w:t>
      </w:r>
      <w:r w:rsidRPr="00132EF1">
        <w:rPr>
          <w:rFonts w:ascii="Consolas" w:eastAsia="宋体" w:hAnsi="Consolas" w:cs="宋体"/>
          <w:color w:val="000000"/>
          <w:kern w:val="0"/>
          <w:szCs w:val="21"/>
        </w:rPr>
        <w:t>))</w:t>
      </w:r>
    </w:p>
    <w:p w14:paraId="0AA4305C"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r w:rsidRPr="00132EF1">
        <w:rPr>
          <w:rFonts w:ascii="Consolas" w:eastAsia="宋体" w:hAnsi="Consolas" w:cs="宋体"/>
          <w:color w:val="795E26"/>
          <w:kern w:val="0"/>
          <w:szCs w:val="21"/>
        </w:rPr>
        <w:t>get_equation</w:t>
      </w:r>
      <w:r w:rsidRPr="00132EF1">
        <w:rPr>
          <w:rFonts w:ascii="Consolas" w:eastAsia="宋体" w:hAnsi="Consolas" w:cs="宋体"/>
          <w:color w:val="000000"/>
          <w:kern w:val="0"/>
          <w:szCs w:val="21"/>
        </w:rPr>
        <w:t>(</w:t>
      </w:r>
      <w:r w:rsidRPr="00132EF1">
        <w:rPr>
          <w:rFonts w:ascii="Consolas" w:eastAsia="宋体" w:hAnsi="Consolas" w:cs="宋体"/>
          <w:color w:val="001080"/>
          <w:kern w:val="0"/>
          <w:szCs w:val="21"/>
        </w:rPr>
        <w:t>n</w:t>
      </w:r>
      <w:r w:rsidRPr="00132EF1">
        <w:rPr>
          <w:rFonts w:ascii="Consolas" w:eastAsia="宋体" w:hAnsi="Consolas" w:cs="宋体"/>
          <w:color w:val="000000"/>
          <w:kern w:val="0"/>
          <w:szCs w:val="21"/>
        </w:rPr>
        <w:t>);</w:t>
      </w:r>
    </w:p>
    <w:p w14:paraId="57E000C1"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r w:rsidRPr="00132EF1">
        <w:rPr>
          <w:rFonts w:ascii="Consolas" w:eastAsia="宋体" w:hAnsi="Consolas" w:cs="宋体"/>
          <w:color w:val="AF00DB"/>
          <w:kern w:val="0"/>
          <w:szCs w:val="21"/>
        </w:rPr>
        <w:t>else</w:t>
      </w:r>
    </w:p>
    <w:p w14:paraId="4789C2F4"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r w:rsidRPr="00132EF1">
        <w:rPr>
          <w:rFonts w:ascii="Consolas" w:eastAsia="宋体" w:hAnsi="Consolas" w:cs="宋体"/>
          <w:color w:val="795E26"/>
          <w:kern w:val="0"/>
          <w:szCs w:val="21"/>
        </w:rPr>
        <w:t>printf</w:t>
      </w:r>
      <w:r w:rsidRPr="00132EF1">
        <w:rPr>
          <w:rFonts w:ascii="Consolas" w:eastAsia="宋体" w:hAnsi="Consolas" w:cs="宋体"/>
          <w:color w:val="000000"/>
          <w:kern w:val="0"/>
          <w:szCs w:val="21"/>
        </w:rPr>
        <w:t>(</w:t>
      </w:r>
      <w:r w:rsidRPr="00132EF1">
        <w:rPr>
          <w:rFonts w:ascii="Consolas" w:eastAsia="宋体" w:hAnsi="Consolas" w:cs="宋体"/>
          <w:color w:val="A31515"/>
          <w:kern w:val="0"/>
          <w:szCs w:val="21"/>
        </w:rPr>
        <w:t>"Please input a num higher than 4 and even.</w:t>
      </w:r>
      <w:r w:rsidRPr="00132EF1">
        <w:rPr>
          <w:rFonts w:ascii="Consolas" w:eastAsia="宋体" w:hAnsi="Consolas" w:cs="宋体"/>
          <w:color w:val="EE0000"/>
          <w:kern w:val="0"/>
          <w:szCs w:val="21"/>
        </w:rPr>
        <w:t>\n</w:t>
      </w:r>
      <w:r w:rsidRPr="00132EF1">
        <w:rPr>
          <w:rFonts w:ascii="Consolas" w:eastAsia="宋体" w:hAnsi="Consolas" w:cs="宋体"/>
          <w:color w:val="A31515"/>
          <w:kern w:val="0"/>
          <w:szCs w:val="21"/>
        </w:rPr>
        <w:t>"</w:t>
      </w:r>
      <w:r w:rsidRPr="00132EF1">
        <w:rPr>
          <w:rFonts w:ascii="Consolas" w:eastAsia="宋体" w:hAnsi="Consolas" w:cs="宋体"/>
          <w:color w:val="000000"/>
          <w:kern w:val="0"/>
          <w:szCs w:val="21"/>
        </w:rPr>
        <w:t>);</w:t>
      </w:r>
    </w:p>
    <w:p w14:paraId="0B08F87D"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p>
    <w:p w14:paraId="723191D3"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r w:rsidRPr="00132EF1">
        <w:rPr>
          <w:rFonts w:ascii="Consolas" w:eastAsia="宋体" w:hAnsi="Consolas" w:cs="宋体"/>
          <w:color w:val="AF00DB"/>
          <w:kern w:val="0"/>
          <w:szCs w:val="21"/>
        </w:rPr>
        <w:t>return</w:t>
      </w:r>
      <w:r w:rsidRPr="00132EF1">
        <w:rPr>
          <w:rFonts w:ascii="Consolas" w:eastAsia="宋体" w:hAnsi="Consolas" w:cs="宋体"/>
          <w:color w:val="000000"/>
          <w:kern w:val="0"/>
          <w:szCs w:val="21"/>
        </w:rPr>
        <w:t> </w:t>
      </w:r>
      <w:r w:rsidRPr="00132EF1">
        <w:rPr>
          <w:rFonts w:ascii="Consolas" w:eastAsia="宋体" w:hAnsi="Consolas" w:cs="宋体"/>
          <w:color w:val="098658"/>
          <w:kern w:val="0"/>
          <w:szCs w:val="21"/>
        </w:rPr>
        <w:t>0</w:t>
      </w:r>
      <w:r w:rsidRPr="00132EF1">
        <w:rPr>
          <w:rFonts w:ascii="Consolas" w:eastAsia="宋体" w:hAnsi="Consolas" w:cs="宋体"/>
          <w:color w:val="000000"/>
          <w:kern w:val="0"/>
          <w:szCs w:val="21"/>
        </w:rPr>
        <w:t>;</w:t>
      </w:r>
    </w:p>
    <w:p w14:paraId="72B43141"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w:t>
      </w:r>
    </w:p>
    <w:p w14:paraId="05D27025"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p>
    <w:p w14:paraId="7524F3B6"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FF"/>
          <w:kern w:val="0"/>
          <w:szCs w:val="21"/>
        </w:rPr>
        <w:t>bool</w:t>
      </w:r>
      <w:r w:rsidRPr="00132EF1">
        <w:rPr>
          <w:rFonts w:ascii="Consolas" w:eastAsia="宋体" w:hAnsi="Consolas" w:cs="宋体"/>
          <w:color w:val="000000"/>
          <w:kern w:val="0"/>
          <w:szCs w:val="21"/>
        </w:rPr>
        <w:t> </w:t>
      </w:r>
      <w:r w:rsidRPr="00132EF1">
        <w:rPr>
          <w:rFonts w:ascii="Consolas" w:eastAsia="宋体" w:hAnsi="Consolas" w:cs="宋体"/>
          <w:color w:val="795E26"/>
          <w:kern w:val="0"/>
          <w:szCs w:val="21"/>
        </w:rPr>
        <w:t>judge_prinum</w:t>
      </w:r>
      <w:r w:rsidRPr="00132EF1">
        <w:rPr>
          <w:rFonts w:ascii="Consolas" w:eastAsia="宋体" w:hAnsi="Consolas" w:cs="宋体"/>
          <w:color w:val="000000"/>
          <w:kern w:val="0"/>
          <w:szCs w:val="21"/>
        </w:rPr>
        <w:t>(</w:t>
      </w:r>
      <w:r w:rsidRPr="00132EF1">
        <w:rPr>
          <w:rFonts w:ascii="Consolas" w:eastAsia="宋体" w:hAnsi="Consolas" w:cs="宋体"/>
          <w:color w:val="0000FF"/>
          <w:kern w:val="0"/>
          <w:szCs w:val="21"/>
        </w:rPr>
        <w:t>int</w:t>
      </w:r>
      <w:r w:rsidRPr="00132EF1">
        <w:rPr>
          <w:rFonts w:ascii="Consolas" w:eastAsia="宋体" w:hAnsi="Consolas" w:cs="宋体"/>
          <w:color w:val="000000"/>
          <w:kern w:val="0"/>
          <w:szCs w:val="21"/>
        </w:rPr>
        <w:t> </w:t>
      </w:r>
      <w:r w:rsidRPr="00132EF1">
        <w:rPr>
          <w:rFonts w:ascii="Consolas" w:eastAsia="宋体" w:hAnsi="Consolas" w:cs="宋体"/>
          <w:color w:val="001080"/>
          <w:kern w:val="0"/>
          <w:szCs w:val="21"/>
        </w:rPr>
        <w:t>n</w:t>
      </w:r>
      <w:r w:rsidRPr="00132EF1">
        <w:rPr>
          <w:rFonts w:ascii="Consolas" w:eastAsia="宋体" w:hAnsi="Consolas" w:cs="宋体"/>
          <w:color w:val="000000"/>
          <w:kern w:val="0"/>
          <w:szCs w:val="21"/>
        </w:rPr>
        <w:t>)</w:t>
      </w:r>
    </w:p>
    <w:p w14:paraId="25A676C5"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lastRenderedPageBreak/>
        <w:t>{</w:t>
      </w:r>
    </w:p>
    <w:p w14:paraId="7E271B89"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r w:rsidRPr="00132EF1">
        <w:rPr>
          <w:rFonts w:ascii="Consolas" w:eastAsia="宋体" w:hAnsi="Consolas" w:cs="宋体"/>
          <w:color w:val="0000FF"/>
          <w:kern w:val="0"/>
          <w:szCs w:val="21"/>
        </w:rPr>
        <w:t>int</w:t>
      </w:r>
      <w:r w:rsidRPr="00132EF1">
        <w:rPr>
          <w:rFonts w:ascii="Consolas" w:eastAsia="宋体" w:hAnsi="Consolas" w:cs="宋体"/>
          <w:color w:val="000000"/>
          <w:kern w:val="0"/>
          <w:szCs w:val="21"/>
        </w:rPr>
        <w:t> </w:t>
      </w:r>
      <w:r w:rsidRPr="00132EF1">
        <w:rPr>
          <w:rFonts w:ascii="Consolas" w:eastAsia="宋体" w:hAnsi="Consolas" w:cs="宋体"/>
          <w:color w:val="001080"/>
          <w:kern w:val="0"/>
          <w:szCs w:val="21"/>
        </w:rPr>
        <w:t>i</w:t>
      </w:r>
      <w:r w:rsidRPr="00132EF1">
        <w:rPr>
          <w:rFonts w:ascii="Consolas" w:eastAsia="宋体" w:hAnsi="Consolas" w:cs="宋体"/>
          <w:color w:val="000000"/>
          <w:kern w:val="0"/>
          <w:szCs w:val="21"/>
        </w:rPr>
        <w:t>;</w:t>
      </w:r>
    </w:p>
    <w:p w14:paraId="3D584AE9"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r w:rsidRPr="00132EF1">
        <w:rPr>
          <w:rFonts w:ascii="Consolas" w:eastAsia="宋体" w:hAnsi="Consolas" w:cs="宋体"/>
          <w:color w:val="0000FF"/>
          <w:kern w:val="0"/>
          <w:szCs w:val="21"/>
        </w:rPr>
        <w:t>bool</w:t>
      </w:r>
      <w:r w:rsidRPr="00132EF1">
        <w:rPr>
          <w:rFonts w:ascii="Consolas" w:eastAsia="宋体" w:hAnsi="Consolas" w:cs="宋体"/>
          <w:color w:val="000000"/>
          <w:kern w:val="0"/>
          <w:szCs w:val="21"/>
        </w:rPr>
        <w:t> </w:t>
      </w:r>
      <w:r w:rsidRPr="00132EF1">
        <w:rPr>
          <w:rFonts w:ascii="Consolas" w:eastAsia="宋体" w:hAnsi="Consolas" w:cs="宋体"/>
          <w:color w:val="001080"/>
          <w:kern w:val="0"/>
          <w:szCs w:val="21"/>
        </w:rPr>
        <w:t>flag</w:t>
      </w:r>
      <w:r w:rsidRPr="00132EF1">
        <w:rPr>
          <w:rFonts w:ascii="Consolas" w:eastAsia="宋体" w:hAnsi="Consolas" w:cs="宋体"/>
          <w:color w:val="000000"/>
          <w:kern w:val="0"/>
          <w:szCs w:val="21"/>
        </w:rPr>
        <w:t>;</w:t>
      </w:r>
    </w:p>
    <w:p w14:paraId="7F3E9519"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r w:rsidRPr="00132EF1">
        <w:rPr>
          <w:rFonts w:ascii="Consolas" w:eastAsia="宋体" w:hAnsi="Consolas" w:cs="宋体"/>
          <w:color w:val="001080"/>
          <w:kern w:val="0"/>
          <w:szCs w:val="21"/>
        </w:rPr>
        <w:t>flag</w:t>
      </w:r>
      <w:r w:rsidRPr="00132EF1">
        <w:rPr>
          <w:rFonts w:ascii="Consolas" w:eastAsia="宋体" w:hAnsi="Consolas" w:cs="宋体"/>
          <w:color w:val="000000"/>
          <w:kern w:val="0"/>
          <w:szCs w:val="21"/>
        </w:rPr>
        <w:t>=</w:t>
      </w:r>
      <w:r w:rsidRPr="00132EF1">
        <w:rPr>
          <w:rFonts w:ascii="Consolas" w:eastAsia="宋体" w:hAnsi="Consolas" w:cs="宋体"/>
          <w:color w:val="098658"/>
          <w:kern w:val="0"/>
          <w:szCs w:val="21"/>
        </w:rPr>
        <w:t>1</w:t>
      </w:r>
      <w:r w:rsidRPr="00132EF1">
        <w:rPr>
          <w:rFonts w:ascii="Consolas" w:eastAsia="宋体" w:hAnsi="Consolas" w:cs="宋体"/>
          <w:color w:val="000000"/>
          <w:kern w:val="0"/>
          <w:szCs w:val="21"/>
        </w:rPr>
        <w:t>;</w:t>
      </w:r>
    </w:p>
    <w:p w14:paraId="1EEAD2BA"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r w:rsidRPr="00132EF1">
        <w:rPr>
          <w:rFonts w:ascii="Consolas" w:eastAsia="宋体" w:hAnsi="Consolas" w:cs="宋体"/>
          <w:color w:val="AF00DB"/>
          <w:kern w:val="0"/>
          <w:szCs w:val="21"/>
        </w:rPr>
        <w:t>for</w:t>
      </w:r>
      <w:r w:rsidRPr="00132EF1">
        <w:rPr>
          <w:rFonts w:ascii="Consolas" w:eastAsia="宋体" w:hAnsi="Consolas" w:cs="宋体"/>
          <w:color w:val="000000"/>
          <w:kern w:val="0"/>
          <w:szCs w:val="21"/>
        </w:rPr>
        <w:t> ( </w:t>
      </w:r>
      <w:r w:rsidRPr="00132EF1">
        <w:rPr>
          <w:rFonts w:ascii="Consolas" w:eastAsia="宋体" w:hAnsi="Consolas" w:cs="宋体"/>
          <w:color w:val="001080"/>
          <w:kern w:val="0"/>
          <w:szCs w:val="21"/>
        </w:rPr>
        <w:t>i</w:t>
      </w:r>
      <w:r w:rsidRPr="00132EF1">
        <w:rPr>
          <w:rFonts w:ascii="Consolas" w:eastAsia="宋体" w:hAnsi="Consolas" w:cs="宋体"/>
          <w:color w:val="000000"/>
          <w:kern w:val="0"/>
          <w:szCs w:val="21"/>
        </w:rPr>
        <w:t> = </w:t>
      </w:r>
      <w:r w:rsidRPr="00132EF1">
        <w:rPr>
          <w:rFonts w:ascii="Consolas" w:eastAsia="宋体" w:hAnsi="Consolas" w:cs="宋体"/>
          <w:color w:val="098658"/>
          <w:kern w:val="0"/>
          <w:szCs w:val="21"/>
        </w:rPr>
        <w:t>2</w:t>
      </w:r>
      <w:r w:rsidRPr="00132EF1">
        <w:rPr>
          <w:rFonts w:ascii="Consolas" w:eastAsia="宋体" w:hAnsi="Consolas" w:cs="宋体"/>
          <w:color w:val="000000"/>
          <w:kern w:val="0"/>
          <w:szCs w:val="21"/>
        </w:rPr>
        <w:t>;</w:t>
      </w:r>
      <w:r w:rsidRPr="00132EF1">
        <w:rPr>
          <w:rFonts w:ascii="Consolas" w:eastAsia="宋体" w:hAnsi="Consolas" w:cs="宋体"/>
          <w:color w:val="001080"/>
          <w:kern w:val="0"/>
          <w:szCs w:val="21"/>
        </w:rPr>
        <w:t>i</w:t>
      </w:r>
      <w:r w:rsidRPr="00132EF1">
        <w:rPr>
          <w:rFonts w:ascii="Consolas" w:eastAsia="宋体" w:hAnsi="Consolas" w:cs="宋体"/>
          <w:color w:val="000000"/>
          <w:kern w:val="0"/>
          <w:szCs w:val="21"/>
        </w:rPr>
        <w:t>&lt;=(</w:t>
      </w:r>
      <w:r w:rsidRPr="00132EF1">
        <w:rPr>
          <w:rFonts w:ascii="Consolas" w:eastAsia="宋体" w:hAnsi="Consolas" w:cs="宋体"/>
          <w:color w:val="001080"/>
          <w:kern w:val="0"/>
          <w:szCs w:val="21"/>
        </w:rPr>
        <w:t>n</w:t>
      </w:r>
      <w:r w:rsidRPr="00132EF1">
        <w:rPr>
          <w:rFonts w:ascii="Consolas" w:eastAsia="宋体" w:hAnsi="Consolas" w:cs="宋体"/>
          <w:color w:val="000000"/>
          <w:kern w:val="0"/>
          <w:szCs w:val="21"/>
        </w:rPr>
        <w:t>&gt;&gt;</w:t>
      </w:r>
      <w:r w:rsidRPr="00132EF1">
        <w:rPr>
          <w:rFonts w:ascii="Consolas" w:eastAsia="宋体" w:hAnsi="Consolas" w:cs="宋体"/>
          <w:color w:val="098658"/>
          <w:kern w:val="0"/>
          <w:szCs w:val="21"/>
        </w:rPr>
        <w:t>1</w:t>
      </w:r>
      <w:r w:rsidRPr="00132EF1">
        <w:rPr>
          <w:rFonts w:ascii="Consolas" w:eastAsia="宋体" w:hAnsi="Consolas" w:cs="宋体"/>
          <w:color w:val="000000"/>
          <w:kern w:val="0"/>
          <w:szCs w:val="21"/>
        </w:rPr>
        <w:t>); </w:t>
      </w:r>
      <w:r w:rsidRPr="00132EF1">
        <w:rPr>
          <w:rFonts w:ascii="Consolas" w:eastAsia="宋体" w:hAnsi="Consolas" w:cs="宋体"/>
          <w:color w:val="001080"/>
          <w:kern w:val="0"/>
          <w:szCs w:val="21"/>
        </w:rPr>
        <w:t>i</w:t>
      </w:r>
      <w:r w:rsidRPr="00132EF1">
        <w:rPr>
          <w:rFonts w:ascii="Consolas" w:eastAsia="宋体" w:hAnsi="Consolas" w:cs="宋体"/>
          <w:color w:val="000000"/>
          <w:kern w:val="0"/>
          <w:szCs w:val="21"/>
        </w:rPr>
        <w:t>++)</w:t>
      </w:r>
    </w:p>
    <w:p w14:paraId="31A2D9C0"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p>
    <w:p w14:paraId="4F886CB9"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r w:rsidRPr="00132EF1">
        <w:rPr>
          <w:rFonts w:ascii="Consolas" w:eastAsia="宋体" w:hAnsi="Consolas" w:cs="宋体"/>
          <w:color w:val="AF00DB"/>
          <w:kern w:val="0"/>
          <w:szCs w:val="21"/>
        </w:rPr>
        <w:t>if</w:t>
      </w:r>
      <w:r w:rsidRPr="00132EF1">
        <w:rPr>
          <w:rFonts w:ascii="Consolas" w:eastAsia="宋体" w:hAnsi="Consolas" w:cs="宋体"/>
          <w:color w:val="000000"/>
          <w:kern w:val="0"/>
          <w:szCs w:val="21"/>
        </w:rPr>
        <w:t>(!(</w:t>
      </w:r>
      <w:r w:rsidRPr="00132EF1">
        <w:rPr>
          <w:rFonts w:ascii="Consolas" w:eastAsia="宋体" w:hAnsi="Consolas" w:cs="宋体"/>
          <w:color w:val="001080"/>
          <w:kern w:val="0"/>
          <w:szCs w:val="21"/>
        </w:rPr>
        <w:t>n</w:t>
      </w:r>
      <w:r w:rsidRPr="00132EF1">
        <w:rPr>
          <w:rFonts w:ascii="Consolas" w:eastAsia="宋体" w:hAnsi="Consolas" w:cs="宋体"/>
          <w:color w:val="000000"/>
          <w:kern w:val="0"/>
          <w:szCs w:val="21"/>
        </w:rPr>
        <w:t>%</w:t>
      </w:r>
      <w:r w:rsidRPr="00132EF1">
        <w:rPr>
          <w:rFonts w:ascii="Consolas" w:eastAsia="宋体" w:hAnsi="Consolas" w:cs="宋体"/>
          <w:color w:val="001080"/>
          <w:kern w:val="0"/>
          <w:szCs w:val="21"/>
        </w:rPr>
        <w:t>i</w:t>
      </w:r>
      <w:r w:rsidRPr="00132EF1">
        <w:rPr>
          <w:rFonts w:ascii="Consolas" w:eastAsia="宋体" w:hAnsi="Consolas" w:cs="宋体"/>
          <w:color w:val="000000"/>
          <w:kern w:val="0"/>
          <w:szCs w:val="21"/>
        </w:rPr>
        <w:t>))</w:t>
      </w:r>
    </w:p>
    <w:p w14:paraId="3FBFC41B"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p>
    <w:p w14:paraId="3AD323EA"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r w:rsidRPr="00132EF1">
        <w:rPr>
          <w:rFonts w:ascii="Consolas" w:eastAsia="宋体" w:hAnsi="Consolas" w:cs="宋体"/>
          <w:color w:val="001080"/>
          <w:kern w:val="0"/>
          <w:szCs w:val="21"/>
        </w:rPr>
        <w:t>flag</w:t>
      </w:r>
      <w:r w:rsidRPr="00132EF1">
        <w:rPr>
          <w:rFonts w:ascii="Consolas" w:eastAsia="宋体" w:hAnsi="Consolas" w:cs="宋体"/>
          <w:color w:val="000000"/>
          <w:kern w:val="0"/>
          <w:szCs w:val="21"/>
        </w:rPr>
        <w:t>=</w:t>
      </w:r>
      <w:r w:rsidRPr="00132EF1">
        <w:rPr>
          <w:rFonts w:ascii="Consolas" w:eastAsia="宋体" w:hAnsi="Consolas" w:cs="宋体"/>
          <w:color w:val="098658"/>
          <w:kern w:val="0"/>
          <w:szCs w:val="21"/>
        </w:rPr>
        <w:t>0</w:t>
      </w:r>
      <w:r w:rsidRPr="00132EF1">
        <w:rPr>
          <w:rFonts w:ascii="Consolas" w:eastAsia="宋体" w:hAnsi="Consolas" w:cs="宋体"/>
          <w:color w:val="000000"/>
          <w:kern w:val="0"/>
          <w:szCs w:val="21"/>
        </w:rPr>
        <w:t>;</w:t>
      </w:r>
    </w:p>
    <w:p w14:paraId="51159542"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r w:rsidRPr="00132EF1">
        <w:rPr>
          <w:rFonts w:ascii="Consolas" w:eastAsia="宋体" w:hAnsi="Consolas" w:cs="宋体"/>
          <w:color w:val="AF00DB"/>
          <w:kern w:val="0"/>
          <w:szCs w:val="21"/>
        </w:rPr>
        <w:t>break</w:t>
      </w:r>
      <w:r w:rsidRPr="00132EF1">
        <w:rPr>
          <w:rFonts w:ascii="Consolas" w:eastAsia="宋体" w:hAnsi="Consolas" w:cs="宋体"/>
          <w:color w:val="000000"/>
          <w:kern w:val="0"/>
          <w:szCs w:val="21"/>
        </w:rPr>
        <w:t>;</w:t>
      </w:r>
    </w:p>
    <w:p w14:paraId="440BE93B"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p>
    <w:p w14:paraId="17FF57A0"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p>
    <w:p w14:paraId="39D14AC6"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r w:rsidRPr="00132EF1">
        <w:rPr>
          <w:rFonts w:ascii="Consolas" w:eastAsia="宋体" w:hAnsi="Consolas" w:cs="宋体"/>
          <w:color w:val="AF00DB"/>
          <w:kern w:val="0"/>
          <w:szCs w:val="21"/>
        </w:rPr>
        <w:t>return</w:t>
      </w:r>
      <w:r w:rsidRPr="00132EF1">
        <w:rPr>
          <w:rFonts w:ascii="Consolas" w:eastAsia="宋体" w:hAnsi="Consolas" w:cs="宋体"/>
          <w:color w:val="000000"/>
          <w:kern w:val="0"/>
          <w:szCs w:val="21"/>
        </w:rPr>
        <w:t> </w:t>
      </w:r>
      <w:r w:rsidRPr="00132EF1">
        <w:rPr>
          <w:rFonts w:ascii="Consolas" w:eastAsia="宋体" w:hAnsi="Consolas" w:cs="宋体"/>
          <w:color w:val="001080"/>
          <w:kern w:val="0"/>
          <w:szCs w:val="21"/>
        </w:rPr>
        <w:t>flag</w:t>
      </w:r>
      <w:r w:rsidRPr="00132EF1">
        <w:rPr>
          <w:rFonts w:ascii="Consolas" w:eastAsia="宋体" w:hAnsi="Consolas" w:cs="宋体"/>
          <w:color w:val="000000"/>
          <w:kern w:val="0"/>
          <w:szCs w:val="21"/>
        </w:rPr>
        <w:t>;</w:t>
      </w:r>
    </w:p>
    <w:p w14:paraId="2D2E69DE"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w:t>
      </w:r>
    </w:p>
    <w:p w14:paraId="68A03E9D"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p>
    <w:p w14:paraId="668F0C7C"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FF"/>
          <w:kern w:val="0"/>
          <w:szCs w:val="21"/>
        </w:rPr>
        <w:t>void</w:t>
      </w:r>
      <w:r w:rsidRPr="00132EF1">
        <w:rPr>
          <w:rFonts w:ascii="Consolas" w:eastAsia="宋体" w:hAnsi="Consolas" w:cs="宋体"/>
          <w:color w:val="000000"/>
          <w:kern w:val="0"/>
          <w:szCs w:val="21"/>
        </w:rPr>
        <w:t> </w:t>
      </w:r>
      <w:r w:rsidRPr="00132EF1">
        <w:rPr>
          <w:rFonts w:ascii="Consolas" w:eastAsia="宋体" w:hAnsi="Consolas" w:cs="宋体"/>
          <w:color w:val="795E26"/>
          <w:kern w:val="0"/>
          <w:szCs w:val="21"/>
        </w:rPr>
        <w:t>get_equation</w:t>
      </w:r>
      <w:r w:rsidRPr="00132EF1">
        <w:rPr>
          <w:rFonts w:ascii="Consolas" w:eastAsia="宋体" w:hAnsi="Consolas" w:cs="宋体"/>
          <w:color w:val="000000"/>
          <w:kern w:val="0"/>
          <w:szCs w:val="21"/>
        </w:rPr>
        <w:t>(</w:t>
      </w:r>
      <w:r w:rsidRPr="00132EF1">
        <w:rPr>
          <w:rFonts w:ascii="Consolas" w:eastAsia="宋体" w:hAnsi="Consolas" w:cs="宋体"/>
          <w:color w:val="0000FF"/>
          <w:kern w:val="0"/>
          <w:szCs w:val="21"/>
        </w:rPr>
        <w:t>int</w:t>
      </w:r>
      <w:r w:rsidRPr="00132EF1">
        <w:rPr>
          <w:rFonts w:ascii="Consolas" w:eastAsia="宋体" w:hAnsi="Consolas" w:cs="宋体"/>
          <w:color w:val="000000"/>
          <w:kern w:val="0"/>
          <w:szCs w:val="21"/>
        </w:rPr>
        <w:t> </w:t>
      </w:r>
      <w:r w:rsidRPr="00132EF1">
        <w:rPr>
          <w:rFonts w:ascii="Consolas" w:eastAsia="宋体" w:hAnsi="Consolas" w:cs="宋体"/>
          <w:color w:val="001080"/>
          <w:kern w:val="0"/>
          <w:szCs w:val="21"/>
        </w:rPr>
        <w:t>n</w:t>
      </w:r>
      <w:r w:rsidRPr="00132EF1">
        <w:rPr>
          <w:rFonts w:ascii="Consolas" w:eastAsia="宋体" w:hAnsi="Consolas" w:cs="宋体"/>
          <w:color w:val="000000"/>
          <w:kern w:val="0"/>
          <w:szCs w:val="21"/>
        </w:rPr>
        <w:t>)</w:t>
      </w:r>
    </w:p>
    <w:p w14:paraId="18DEF021"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w:t>
      </w:r>
    </w:p>
    <w:p w14:paraId="3BAED7DD"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r w:rsidRPr="00132EF1">
        <w:rPr>
          <w:rFonts w:ascii="Consolas" w:eastAsia="宋体" w:hAnsi="Consolas" w:cs="宋体"/>
          <w:color w:val="0000FF"/>
          <w:kern w:val="0"/>
          <w:szCs w:val="21"/>
        </w:rPr>
        <w:t>int</w:t>
      </w:r>
      <w:r w:rsidRPr="00132EF1">
        <w:rPr>
          <w:rFonts w:ascii="Consolas" w:eastAsia="宋体" w:hAnsi="Consolas" w:cs="宋体"/>
          <w:color w:val="000000"/>
          <w:kern w:val="0"/>
          <w:szCs w:val="21"/>
        </w:rPr>
        <w:t> </w:t>
      </w:r>
      <w:r w:rsidRPr="00132EF1">
        <w:rPr>
          <w:rFonts w:ascii="Consolas" w:eastAsia="宋体" w:hAnsi="Consolas" w:cs="宋体"/>
          <w:color w:val="001080"/>
          <w:kern w:val="0"/>
          <w:szCs w:val="21"/>
        </w:rPr>
        <w:t>i</w:t>
      </w:r>
      <w:r w:rsidRPr="00132EF1">
        <w:rPr>
          <w:rFonts w:ascii="Consolas" w:eastAsia="宋体" w:hAnsi="Consolas" w:cs="宋体"/>
          <w:color w:val="000000"/>
          <w:kern w:val="0"/>
          <w:szCs w:val="21"/>
        </w:rPr>
        <w:t>;</w:t>
      </w:r>
    </w:p>
    <w:p w14:paraId="3D9C03C4"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r w:rsidRPr="00132EF1">
        <w:rPr>
          <w:rFonts w:ascii="Consolas" w:eastAsia="宋体" w:hAnsi="Consolas" w:cs="宋体"/>
          <w:color w:val="AF00DB"/>
          <w:kern w:val="0"/>
          <w:szCs w:val="21"/>
        </w:rPr>
        <w:t>for</w:t>
      </w:r>
      <w:r w:rsidRPr="00132EF1">
        <w:rPr>
          <w:rFonts w:ascii="Consolas" w:eastAsia="宋体" w:hAnsi="Consolas" w:cs="宋体"/>
          <w:color w:val="000000"/>
          <w:kern w:val="0"/>
          <w:szCs w:val="21"/>
        </w:rPr>
        <w:t> (</w:t>
      </w:r>
      <w:r w:rsidRPr="00132EF1">
        <w:rPr>
          <w:rFonts w:ascii="Consolas" w:eastAsia="宋体" w:hAnsi="Consolas" w:cs="宋体"/>
          <w:color w:val="001080"/>
          <w:kern w:val="0"/>
          <w:szCs w:val="21"/>
        </w:rPr>
        <w:t>i</w:t>
      </w:r>
      <w:r w:rsidRPr="00132EF1">
        <w:rPr>
          <w:rFonts w:ascii="Consolas" w:eastAsia="宋体" w:hAnsi="Consolas" w:cs="宋体"/>
          <w:color w:val="000000"/>
          <w:kern w:val="0"/>
          <w:szCs w:val="21"/>
        </w:rPr>
        <w:t> = </w:t>
      </w:r>
      <w:r w:rsidRPr="00132EF1">
        <w:rPr>
          <w:rFonts w:ascii="Consolas" w:eastAsia="宋体" w:hAnsi="Consolas" w:cs="宋体"/>
          <w:color w:val="098658"/>
          <w:kern w:val="0"/>
          <w:szCs w:val="21"/>
        </w:rPr>
        <w:t>2</w:t>
      </w:r>
      <w:r w:rsidRPr="00132EF1">
        <w:rPr>
          <w:rFonts w:ascii="Consolas" w:eastAsia="宋体" w:hAnsi="Consolas" w:cs="宋体"/>
          <w:color w:val="000000"/>
          <w:kern w:val="0"/>
          <w:szCs w:val="21"/>
        </w:rPr>
        <w:t>; </w:t>
      </w:r>
      <w:r w:rsidRPr="00132EF1">
        <w:rPr>
          <w:rFonts w:ascii="Consolas" w:eastAsia="宋体" w:hAnsi="Consolas" w:cs="宋体"/>
          <w:color w:val="001080"/>
          <w:kern w:val="0"/>
          <w:szCs w:val="21"/>
        </w:rPr>
        <w:t>i</w:t>
      </w:r>
      <w:r w:rsidRPr="00132EF1">
        <w:rPr>
          <w:rFonts w:ascii="Consolas" w:eastAsia="宋体" w:hAnsi="Consolas" w:cs="宋体"/>
          <w:color w:val="000000"/>
          <w:kern w:val="0"/>
          <w:szCs w:val="21"/>
        </w:rPr>
        <w:t>&lt;=</w:t>
      </w:r>
      <w:r w:rsidRPr="00132EF1">
        <w:rPr>
          <w:rFonts w:ascii="Consolas" w:eastAsia="宋体" w:hAnsi="Consolas" w:cs="宋体"/>
          <w:color w:val="001080"/>
          <w:kern w:val="0"/>
          <w:szCs w:val="21"/>
        </w:rPr>
        <w:t>n</w:t>
      </w:r>
      <w:r w:rsidRPr="00132EF1">
        <w:rPr>
          <w:rFonts w:ascii="Consolas" w:eastAsia="宋体" w:hAnsi="Consolas" w:cs="宋体"/>
          <w:color w:val="000000"/>
          <w:kern w:val="0"/>
          <w:szCs w:val="21"/>
        </w:rPr>
        <w:t>-</w:t>
      </w:r>
      <w:r w:rsidRPr="00132EF1">
        <w:rPr>
          <w:rFonts w:ascii="Consolas" w:eastAsia="宋体" w:hAnsi="Consolas" w:cs="宋体"/>
          <w:color w:val="098658"/>
          <w:kern w:val="0"/>
          <w:szCs w:val="21"/>
        </w:rPr>
        <w:t>2</w:t>
      </w:r>
      <w:r w:rsidRPr="00132EF1">
        <w:rPr>
          <w:rFonts w:ascii="Consolas" w:eastAsia="宋体" w:hAnsi="Consolas" w:cs="宋体"/>
          <w:color w:val="000000"/>
          <w:kern w:val="0"/>
          <w:szCs w:val="21"/>
        </w:rPr>
        <w:t>; </w:t>
      </w:r>
      <w:r w:rsidRPr="00132EF1">
        <w:rPr>
          <w:rFonts w:ascii="Consolas" w:eastAsia="宋体" w:hAnsi="Consolas" w:cs="宋体"/>
          <w:color w:val="001080"/>
          <w:kern w:val="0"/>
          <w:szCs w:val="21"/>
        </w:rPr>
        <w:t>i</w:t>
      </w:r>
      <w:r w:rsidRPr="00132EF1">
        <w:rPr>
          <w:rFonts w:ascii="Consolas" w:eastAsia="宋体" w:hAnsi="Consolas" w:cs="宋体"/>
          <w:color w:val="000000"/>
          <w:kern w:val="0"/>
          <w:szCs w:val="21"/>
        </w:rPr>
        <w:t>++)</w:t>
      </w:r>
    </w:p>
    <w:p w14:paraId="25493ED0"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p>
    <w:p w14:paraId="05FB656B"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r w:rsidRPr="00132EF1">
        <w:rPr>
          <w:rFonts w:ascii="Consolas" w:eastAsia="宋体" w:hAnsi="Consolas" w:cs="宋体"/>
          <w:color w:val="AF00DB"/>
          <w:kern w:val="0"/>
          <w:szCs w:val="21"/>
        </w:rPr>
        <w:t>if</w:t>
      </w:r>
      <w:r w:rsidRPr="00132EF1">
        <w:rPr>
          <w:rFonts w:ascii="Consolas" w:eastAsia="宋体" w:hAnsi="Consolas" w:cs="宋体"/>
          <w:color w:val="000000"/>
          <w:kern w:val="0"/>
          <w:szCs w:val="21"/>
        </w:rPr>
        <w:t>(</w:t>
      </w:r>
      <w:r w:rsidRPr="00132EF1">
        <w:rPr>
          <w:rFonts w:ascii="Consolas" w:eastAsia="宋体" w:hAnsi="Consolas" w:cs="宋体"/>
          <w:color w:val="795E26"/>
          <w:kern w:val="0"/>
          <w:szCs w:val="21"/>
        </w:rPr>
        <w:t>judge_prinum</w:t>
      </w:r>
      <w:r w:rsidRPr="00132EF1">
        <w:rPr>
          <w:rFonts w:ascii="Consolas" w:eastAsia="宋体" w:hAnsi="Consolas" w:cs="宋体"/>
          <w:color w:val="000000"/>
          <w:kern w:val="0"/>
          <w:szCs w:val="21"/>
        </w:rPr>
        <w:t>(</w:t>
      </w:r>
      <w:r w:rsidRPr="00132EF1">
        <w:rPr>
          <w:rFonts w:ascii="Consolas" w:eastAsia="宋体" w:hAnsi="Consolas" w:cs="宋体"/>
          <w:color w:val="001080"/>
          <w:kern w:val="0"/>
          <w:szCs w:val="21"/>
        </w:rPr>
        <w:t>i</w:t>
      </w:r>
      <w:r w:rsidRPr="00132EF1">
        <w:rPr>
          <w:rFonts w:ascii="Consolas" w:eastAsia="宋体" w:hAnsi="Consolas" w:cs="宋体"/>
          <w:color w:val="000000"/>
          <w:kern w:val="0"/>
          <w:szCs w:val="21"/>
        </w:rPr>
        <w:t>)&amp;&amp;</w:t>
      </w:r>
      <w:r w:rsidRPr="00132EF1">
        <w:rPr>
          <w:rFonts w:ascii="Consolas" w:eastAsia="宋体" w:hAnsi="Consolas" w:cs="宋体"/>
          <w:color w:val="795E26"/>
          <w:kern w:val="0"/>
          <w:szCs w:val="21"/>
        </w:rPr>
        <w:t>judge_prinum</w:t>
      </w:r>
      <w:r w:rsidRPr="00132EF1">
        <w:rPr>
          <w:rFonts w:ascii="Consolas" w:eastAsia="宋体" w:hAnsi="Consolas" w:cs="宋体"/>
          <w:color w:val="000000"/>
          <w:kern w:val="0"/>
          <w:szCs w:val="21"/>
        </w:rPr>
        <w:t>(</w:t>
      </w:r>
      <w:r w:rsidRPr="00132EF1">
        <w:rPr>
          <w:rFonts w:ascii="Consolas" w:eastAsia="宋体" w:hAnsi="Consolas" w:cs="宋体"/>
          <w:color w:val="001080"/>
          <w:kern w:val="0"/>
          <w:szCs w:val="21"/>
        </w:rPr>
        <w:t>n</w:t>
      </w:r>
      <w:r w:rsidRPr="00132EF1">
        <w:rPr>
          <w:rFonts w:ascii="Consolas" w:eastAsia="宋体" w:hAnsi="Consolas" w:cs="宋体"/>
          <w:color w:val="000000"/>
          <w:kern w:val="0"/>
          <w:szCs w:val="21"/>
        </w:rPr>
        <w:t>-</w:t>
      </w:r>
      <w:r w:rsidRPr="00132EF1">
        <w:rPr>
          <w:rFonts w:ascii="Consolas" w:eastAsia="宋体" w:hAnsi="Consolas" w:cs="宋体"/>
          <w:color w:val="001080"/>
          <w:kern w:val="0"/>
          <w:szCs w:val="21"/>
        </w:rPr>
        <w:t>i</w:t>
      </w:r>
      <w:r w:rsidRPr="00132EF1">
        <w:rPr>
          <w:rFonts w:ascii="Consolas" w:eastAsia="宋体" w:hAnsi="Consolas" w:cs="宋体"/>
          <w:color w:val="000000"/>
          <w:kern w:val="0"/>
          <w:szCs w:val="21"/>
        </w:rPr>
        <w:t>))</w:t>
      </w:r>
    </w:p>
    <w:p w14:paraId="186E61A9"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p>
    <w:p w14:paraId="5DA5552D"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r w:rsidRPr="00132EF1">
        <w:rPr>
          <w:rFonts w:ascii="Consolas" w:eastAsia="宋体" w:hAnsi="Consolas" w:cs="宋体"/>
          <w:color w:val="795E26"/>
          <w:kern w:val="0"/>
          <w:szCs w:val="21"/>
        </w:rPr>
        <w:t>printf</w:t>
      </w:r>
      <w:r w:rsidRPr="00132EF1">
        <w:rPr>
          <w:rFonts w:ascii="Consolas" w:eastAsia="宋体" w:hAnsi="Consolas" w:cs="宋体"/>
          <w:color w:val="000000"/>
          <w:kern w:val="0"/>
          <w:szCs w:val="21"/>
        </w:rPr>
        <w:t>(</w:t>
      </w:r>
      <w:r w:rsidRPr="00132EF1">
        <w:rPr>
          <w:rFonts w:ascii="Consolas" w:eastAsia="宋体" w:hAnsi="Consolas" w:cs="宋体"/>
          <w:color w:val="A31515"/>
          <w:kern w:val="0"/>
          <w:szCs w:val="21"/>
        </w:rPr>
        <w:t>"%d=%d+%d</w:t>
      </w:r>
      <w:r w:rsidRPr="00132EF1">
        <w:rPr>
          <w:rFonts w:ascii="Consolas" w:eastAsia="宋体" w:hAnsi="Consolas" w:cs="宋体"/>
          <w:color w:val="EE0000"/>
          <w:kern w:val="0"/>
          <w:szCs w:val="21"/>
        </w:rPr>
        <w:t>\n</w:t>
      </w:r>
      <w:r w:rsidRPr="00132EF1">
        <w:rPr>
          <w:rFonts w:ascii="Consolas" w:eastAsia="宋体" w:hAnsi="Consolas" w:cs="宋体"/>
          <w:color w:val="A31515"/>
          <w:kern w:val="0"/>
          <w:szCs w:val="21"/>
        </w:rPr>
        <w:t>"</w:t>
      </w:r>
      <w:r w:rsidRPr="00132EF1">
        <w:rPr>
          <w:rFonts w:ascii="Consolas" w:eastAsia="宋体" w:hAnsi="Consolas" w:cs="宋体"/>
          <w:color w:val="000000"/>
          <w:kern w:val="0"/>
          <w:szCs w:val="21"/>
        </w:rPr>
        <w:t>,</w:t>
      </w:r>
      <w:r w:rsidRPr="00132EF1">
        <w:rPr>
          <w:rFonts w:ascii="Consolas" w:eastAsia="宋体" w:hAnsi="Consolas" w:cs="宋体"/>
          <w:color w:val="001080"/>
          <w:kern w:val="0"/>
          <w:szCs w:val="21"/>
        </w:rPr>
        <w:t>n</w:t>
      </w:r>
      <w:r w:rsidRPr="00132EF1">
        <w:rPr>
          <w:rFonts w:ascii="Consolas" w:eastAsia="宋体" w:hAnsi="Consolas" w:cs="宋体"/>
          <w:color w:val="000000"/>
          <w:kern w:val="0"/>
          <w:szCs w:val="21"/>
        </w:rPr>
        <w:t>,</w:t>
      </w:r>
      <w:r w:rsidRPr="00132EF1">
        <w:rPr>
          <w:rFonts w:ascii="Consolas" w:eastAsia="宋体" w:hAnsi="Consolas" w:cs="宋体"/>
          <w:color w:val="001080"/>
          <w:kern w:val="0"/>
          <w:szCs w:val="21"/>
        </w:rPr>
        <w:t>i</w:t>
      </w:r>
      <w:r w:rsidRPr="00132EF1">
        <w:rPr>
          <w:rFonts w:ascii="Consolas" w:eastAsia="宋体" w:hAnsi="Consolas" w:cs="宋体"/>
          <w:color w:val="000000"/>
          <w:kern w:val="0"/>
          <w:szCs w:val="21"/>
        </w:rPr>
        <w:t>,</w:t>
      </w:r>
      <w:r w:rsidRPr="00132EF1">
        <w:rPr>
          <w:rFonts w:ascii="Consolas" w:eastAsia="宋体" w:hAnsi="Consolas" w:cs="宋体"/>
          <w:color w:val="001080"/>
          <w:kern w:val="0"/>
          <w:szCs w:val="21"/>
        </w:rPr>
        <w:t>n</w:t>
      </w:r>
      <w:r w:rsidRPr="00132EF1">
        <w:rPr>
          <w:rFonts w:ascii="Consolas" w:eastAsia="宋体" w:hAnsi="Consolas" w:cs="宋体"/>
          <w:color w:val="000000"/>
          <w:kern w:val="0"/>
          <w:szCs w:val="21"/>
        </w:rPr>
        <w:t>-</w:t>
      </w:r>
      <w:r w:rsidRPr="00132EF1">
        <w:rPr>
          <w:rFonts w:ascii="Consolas" w:eastAsia="宋体" w:hAnsi="Consolas" w:cs="宋体"/>
          <w:color w:val="001080"/>
          <w:kern w:val="0"/>
          <w:szCs w:val="21"/>
        </w:rPr>
        <w:t>i</w:t>
      </w:r>
      <w:r w:rsidRPr="00132EF1">
        <w:rPr>
          <w:rFonts w:ascii="Consolas" w:eastAsia="宋体" w:hAnsi="Consolas" w:cs="宋体"/>
          <w:color w:val="000000"/>
          <w:kern w:val="0"/>
          <w:szCs w:val="21"/>
        </w:rPr>
        <w:t>);</w:t>
      </w:r>
    </w:p>
    <w:p w14:paraId="2AC195D0"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r w:rsidRPr="00132EF1">
        <w:rPr>
          <w:rFonts w:ascii="Consolas" w:eastAsia="宋体" w:hAnsi="Consolas" w:cs="宋体"/>
          <w:color w:val="AF00DB"/>
          <w:kern w:val="0"/>
          <w:szCs w:val="21"/>
        </w:rPr>
        <w:t>break</w:t>
      </w:r>
      <w:r w:rsidRPr="00132EF1">
        <w:rPr>
          <w:rFonts w:ascii="Consolas" w:eastAsia="宋体" w:hAnsi="Consolas" w:cs="宋体"/>
          <w:color w:val="000000"/>
          <w:kern w:val="0"/>
          <w:szCs w:val="21"/>
        </w:rPr>
        <w:t>;</w:t>
      </w:r>
    </w:p>
    <w:p w14:paraId="5F9D06B5"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p>
    <w:p w14:paraId="261725CC"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p>
    <w:p w14:paraId="6111C6FE"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w:t>
      </w:r>
    </w:p>
    <w:p w14:paraId="40B38FC6" w14:textId="277825DE" w:rsidR="00132EF1" w:rsidRPr="00132EF1" w:rsidRDefault="00132EF1" w:rsidP="00132EF1">
      <w:pPr>
        <w:widowControl/>
        <w:shd w:val="clear" w:color="auto" w:fill="FFFFFF"/>
        <w:spacing w:line="285" w:lineRule="atLeast"/>
        <w:jc w:val="left"/>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sidRPr="00132EF1">
        <w:rPr>
          <w:rFonts w:ascii="Times New Roman" w:eastAsia="宋体" w:hAnsi="Times New Roman" w:cs="Times New Roman" w:hint="eastAsia"/>
          <w:color w:val="000000"/>
          <w:kern w:val="0"/>
          <w:sz w:val="24"/>
          <w:szCs w:val="24"/>
        </w:rPr>
        <w:t>3</w:t>
      </w:r>
      <w:r w:rsidRPr="00132EF1">
        <w:rPr>
          <w:rFonts w:ascii="Times New Roman" w:eastAsia="宋体" w:hAnsi="Times New Roman" w:cs="Times New Roman" w:hint="eastAsia"/>
          <w:color w:val="000000"/>
          <w:kern w:val="0"/>
          <w:sz w:val="24"/>
          <w:szCs w:val="24"/>
        </w:rPr>
        <w:t>）测试</w:t>
      </w:r>
    </w:p>
    <w:p w14:paraId="152E2256" w14:textId="77777777" w:rsidR="00132EF1" w:rsidRPr="00132EF1" w:rsidRDefault="00132EF1" w:rsidP="00132EF1">
      <w:pPr>
        <w:ind w:firstLine="420"/>
        <w:rPr>
          <w:rFonts w:ascii="Times New Roman" w:eastAsia="宋体" w:hAnsi="Times New Roman" w:cs="Times New Roman"/>
          <w:sz w:val="24"/>
          <w:szCs w:val="24"/>
        </w:rPr>
      </w:pPr>
      <w:r w:rsidRPr="00132EF1">
        <w:rPr>
          <w:rFonts w:ascii="Times New Roman" w:eastAsia="宋体" w:hAnsi="Times New Roman" w:cs="Times New Roman"/>
          <w:sz w:val="24"/>
          <w:szCs w:val="24"/>
        </w:rPr>
        <w:t>（</w:t>
      </w:r>
      <w:r w:rsidRPr="00132EF1">
        <w:rPr>
          <w:rFonts w:ascii="Times New Roman" w:eastAsia="宋体" w:hAnsi="Times New Roman" w:cs="Times New Roman"/>
          <w:sz w:val="24"/>
          <w:szCs w:val="24"/>
        </w:rPr>
        <w:t>a</w:t>
      </w:r>
      <w:r w:rsidRPr="00132EF1">
        <w:rPr>
          <w:rFonts w:ascii="Times New Roman" w:eastAsia="宋体" w:hAnsi="Times New Roman" w:cs="Times New Roman"/>
          <w:sz w:val="24"/>
          <w:szCs w:val="24"/>
        </w:rPr>
        <w:t>）</w:t>
      </w:r>
      <w:r w:rsidRPr="00132EF1">
        <w:rPr>
          <w:rFonts w:ascii="Times New Roman" w:eastAsia="宋体" w:hAnsi="Times New Roman" w:cs="Times New Roman"/>
          <w:sz w:val="24"/>
          <w:szCs w:val="24"/>
        </w:rPr>
        <w:t xml:space="preserve"> </w:t>
      </w:r>
      <w:r w:rsidRPr="00132EF1">
        <w:rPr>
          <w:rFonts w:ascii="Times New Roman" w:eastAsia="宋体" w:hAnsi="Times New Roman" w:cs="Times New Roman"/>
          <w:sz w:val="24"/>
          <w:szCs w:val="24"/>
        </w:rPr>
        <w:t>测试数据</w:t>
      </w:r>
    </w:p>
    <w:p w14:paraId="25E7EF25" w14:textId="77777777" w:rsidR="00132EF1" w:rsidRPr="00132EF1" w:rsidRDefault="00132EF1" w:rsidP="00132EF1">
      <w:pPr>
        <w:keepNext/>
        <w:jc w:val="center"/>
        <w:rPr>
          <w:rFonts w:ascii="Times New Roman" w:eastAsia="黑体" w:hAnsi="Times New Roman" w:cs="Times New Roman"/>
          <w:sz w:val="24"/>
          <w:szCs w:val="24"/>
        </w:rPr>
      </w:pPr>
      <w:r w:rsidRPr="00132EF1">
        <w:rPr>
          <w:rFonts w:ascii="Times New Roman" w:eastAsia="黑体" w:hAnsi="Times New Roman" w:cs="Times New Roman"/>
          <w:sz w:val="24"/>
          <w:szCs w:val="24"/>
        </w:rPr>
        <w:t>表</w:t>
      </w:r>
      <w:r w:rsidRPr="00132EF1">
        <w:rPr>
          <w:rFonts w:ascii="Times New Roman" w:eastAsia="黑体" w:hAnsi="Times New Roman" w:cs="Times New Roman"/>
          <w:sz w:val="24"/>
          <w:szCs w:val="24"/>
        </w:rPr>
        <w:t xml:space="preserve">3-2 </w:t>
      </w:r>
      <w:r w:rsidRPr="00132EF1">
        <w:rPr>
          <w:rFonts w:ascii="Times New Roman" w:eastAsia="黑体" w:hAnsi="Times New Roman" w:cs="Times New Roman"/>
          <w:sz w:val="24"/>
          <w:szCs w:val="24"/>
        </w:rPr>
        <w:t>编程设计题</w:t>
      </w:r>
      <w:r w:rsidRPr="00132EF1">
        <w:rPr>
          <w:rFonts w:ascii="Times New Roman" w:eastAsia="黑体" w:hAnsi="Times New Roman" w:cs="Times New Roman"/>
          <w:sz w:val="24"/>
          <w:szCs w:val="24"/>
        </w:rPr>
        <w:t>2</w:t>
      </w:r>
      <w:r w:rsidRPr="00132EF1">
        <w:rPr>
          <w:rFonts w:ascii="Times New Roman" w:eastAsia="黑体" w:hAnsi="Times New Roman" w:cs="Times New Roman"/>
          <w:sz w:val="24"/>
          <w:szCs w:val="24"/>
        </w:rPr>
        <w:t>测试数据</w:t>
      </w:r>
    </w:p>
    <w:tbl>
      <w:tblPr>
        <w:tblStyle w:val="a9"/>
        <w:tblW w:w="0" w:type="auto"/>
        <w:tblLook w:val="04A0" w:firstRow="1" w:lastRow="0" w:firstColumn="1" w:lastColumn="0" w:noHBand="0" w:noVBand="1"/>
      </w:tblPr>
      <w:tblGrid>
        <w:gridCol w:w="2765"/>
        <w:gridCol w:w="2765"/>
        <w:gridCol w:w="2766"/>
      </w:tblGrid>
      <w:tr w:rsidR="00132EF1" w:rsidRPr="00132EF1" w14:paraId="0C58323F" w14:textId="77777777" w:rsidTr="004D50E8">
        <w:tc>
          <w:tcPr>
            <w:tcW w:w="2765" w:type="dxa"/>
          </w:tcPr>
          <w:p w14:paraId="4DCE373B" w14:textId="77777777" w:rsidR="00132EF1" w:rsidRPr="00132EF1" w:rsidRDefault="00132EF1" w:rsidP="00132EF1">
            <w:pPr>
              <w:jc w:val="center"/>
              <w:rPr>
                <w:rFonts w:ascii="Times New Roman" w:eastAsia="宋体" w:hAnsi="Times New Roman" w:cs="Times New Roman"/>
                <w:color w:val="000000"/>
                <w:szCs w:val="24"/>
              </w:rPr>
            </w:pPr>
            <w:bookmarkStart w:id="12" w:name="_Hlk55415802"/>
            <w:r w:rsidRPr="00132EF1">
              <w:rPr>
                <w:rFonts w:ascii="Times New Roman" w:eastAsia="宋体" w:hAnsi="Times New Roman" w:cs="Times New Roman" w:hint="eastAsia"/>
                <w:color w:val="000000"/>
                <w:szCs w:val="24"/>
              </w:rPr>
              <w:t>测试用例</w:t>
            </w:r>
          </w:p>
        </w:tc>
        <w:tc>
          <w:tcPr>
            <w:tcW w:w="2765" w:type="dxa"/>
          </w:tcPr>
          <w:p w14:paraId="7B29B5A3" w14:textId="77777777" w:rsidR="00132EF1" w:rsidRPr="00132EF1" w:rsidRDefault="00132EF1" w:rsidP="00132EF1">
            <w:pPr>
              <w:jc w:val="center"/>
              <w:rPr>
                <w:rFonts w:ascii="Times New Roman" w:eastAsia="宋体" w:hAnsi="Times New Roman" w:cs="Times New Roman"/>
                <w:color w:val="000000"/>
                <w:szCs w:val="24"/>
              </w:rPr>
            </w:pPr>
            <w:r w:rsidRPr="00132EF1">
              <w:rPr>
                <w:rFonts w:ascii="Times New Roman" w:eastAsia="宋体" w:hAnsi="Times New Roman" w:cs="Times New Roman" w:hint="eastAsia"/>
                <w:color w:val="000000"/>
                <w:szCs w:val="24"/>
              </w:rPr>
              <w:t>输入数据</w:t>
            </w:r>
          </w:p>
        </w:tc>
        <w:tc>
          <w:tcPr>
            <w:tcW w:w="2766" w:type="dxa"/>
          </w:tcPr>
          <w:p w14:paraId="0A2A1AF0" w14:textId="77777777" w:rsidR="00132EF1" w:rsidRPr="00132EF1" w:rsidRDefault="00132EF1" w:rsidP="00132EF1">
            <w:pPr>
              <w:jc w:val="center"/>
              <w:rPr>
                <w:rFonts w:ascii="Times New Roman" w:eastAsia="宋体" w:hAnsi="Times New Roman" w:cs="Times New Roman"/>
                <w:color w:val="000000"/>
                <w:szCs w:val="24"/>
              </w:rPr>
            </w:pPr>
            <w:r w:rsidRPr="00132EF1">
              <w:rPr>
                <w:rFonts w:ascii="Times New Roman" w:eastAsia="宋体" w:hAnsi="Times New Roman" w:cs="Times New Roman" w:hint="eastAsia"/>
                <w:color w:val="000000"/>
                <w:szCs w:val="24"/>
              </w:rPr>
              <w:t>理论结果</w:t>
            </w:r>
          </w:p>
        </w:tc>
      </w:tr>
      <w:tr w:rsidR="00132EF1" w:rsidRPr="00132EF1" w14:paraId="76FE65C1" w14:textId="77777777" w:rsidTr="004D50E8">
        <w:tc>
          <w:tcPr>
            <w:tcW w:w="2765" w:type="dxa"/>
          </w:tcPr>
          <w:p w14:paraId="2E8C522F" w14:textId="77777777" w:rsidR="00132EF1" w:rsidRPr="00132EF1" w:rsidRDefault="00132EF1" w:rsidP="00132EF1">
            <w:pPr>
              <w:jc w:val="center"/>
              <w:rPr>
                <w:rFonts w:ascii="Times New Roman" w:eastAsia="宋体" w:hAnsi="Times New Roman" w:cs="Times New Roman"/>
                <w:color w:val="000000"/>
                <w:szCs w:val="24"/>
              </w:rPr>
            </w:pPr>
            <w:r w:rsidRPr="00132EF1">
              <w:rPr>
                <w:rFonts w:ascii="Times New Roman" w:eastAsia="宋体" w:hAnsi="Times New Roman" w:cs="Times New Roman" w:hint="eastAsia"/>
                <w:color w:val="000000"/>
                <w:szCs w:val="24"/>
              </w:rPr>
              <w:t>用例</w:t>
            </w:r>
            <w:r w:rsidRPr="00132EF1">
              <w:rPr>
                <w:rFonts w:ascii="Times New Roman" w:eastAsia="宋体" w:hAnsi="Times New Roman" w:cs="Times New Roman" w:hint="eastAsia"/>
                <w:color w:val="000000"/>
                <w:szCs w:val="24"/>
              </w:rPr>
              <w:t>1</w:t>
            </w:r>
          </w:p>
        </w:tc>
        <w:tc>
          <w:tcPr>
            <w:tcW w:w="2765" w:type="dxa"/>
          </w:tcPr>
          <w:p w14:paraId="5839B0DC" w14:textId="77777777" w:rsidR="00132EF1" w:rsidRPr="00132EF1" w:rsidRDefault="00132EF1" w:rsidP="00132EF1">
            <w:pPr>
              <w:jc w:val="center"/>
              <w:rPr>
                <w:rFonts w:ascii="Times New Roman" w:eastAsia="宋体" w:hAnsi="Times New Roman" w:cs="Times New Roman"/>
                <w:color w:val="000000"/>
                <w:szCs w:val="24"/>
              </w:rPr>
            </w:pPr>
            <w:r w:rsidRPr="00132EF1">
              <w:rPr>
                <w:rFonts w:ascii="Times New Roman" w:eastAsia="宋体" w:hAnsi="Times New Roman" w:cs="Times New Roman" w:hint="eastAsia"/>
                <w:color w:val="000000"/>
                <w:szCs w:val="24"/>
              </w:rPr>
              <w:t>1</w:t>
            </w:r>
            <w:r w:rsidRPr="00132EF1">
              <w:rPr>
                <w:rFonts w:ascii="Times New Roman" w:eastAsia="宋体" w:hAnsi="Times New Roman" w:cs="Times New Roman"/>
                <w:color w:val="000000"/>
                <w:szCs w:val="24"/>
              </w:rPr>
              <w:t>0</w:t>
            </w:r>
          </w:p>
        </w:tc>
        <w:tc>
          <w:tcPr>
            <w:tcW w:w="2766" w:type="dxa"/>
          </w:tcPr>
          <w:p w14:paraId="3842D551" w14:textId="77777777" w:rsidR="00132EF1" w:rsidRPr="00132EF1" w:rsidRDefault="00132EF1" w:rsidP="00132EF1">
            <w:pPr>
              <w:jc w:val="center"/>
              <w:rPr>
                <w:rFonts w:ascii="Times New Roman" w:eastAsia="宋体" w:hAnsi="Times New Roman" w:cs="Times New Roman"/>
                <w:color w:val="000000"/>
                <w:szCs w:val="24"/>
              </w:rPr>
            </w:pPr>
            <w:r w:rsidRPr="00132EF1">
              <w:rPr>
                <w:rFonts w:ascii="Times New Roman" w:eastAsia="宋体" w:hAnsi="Times New Roman" w:cs="Times New Roman" w:hint="eastAsia"/>
                <w:color w:val="000000"/>
                <w:szCs w:val="24"/>
              </w:rPr>
              <w:t>1</w:t>
            </w:r>
            <w:r w:rsidRPr="00132EF1">
              <w:rPr>
                <w:rFonts w:ascii="Times New Roman" w:eastAsia="宋体" w:hAnsi="Times New Roman" w:cs="Times New Roman"/>
                <w:color w:val="000000"/>
                <w:szCs w:val="24"/>
              </w:rPr>
              <w:t>0</w:t>
            </w:r>
            <w:r w:rsidRPr="00132EF1">
              <w:rPr>
                <w:rFonts w:ascii="Times New Roman" w:eastAsia="宋体" w:hAnsi="Times New Roman" w:cs="Times New Roman" w:hint="eastAsia"/>
                <w:color w:val="000000"/>
                <w:szCs w:val="24"/>
              </w:rPr>
              <w:t>=</w:t>
            </w:r>
            <w:r w:rsidRPr="00132EF1">
              <w:rPr>
                <w:rFonts w:ascii="Times New Roman" w:eastAsia="宋体" w:hAnsi="Times New Roman" w:cs="Times New Roman"/>
                <w:color w:val="000000"/>
                <w:szCs w:val="24"/>
              </w:rPr>
              <w:t>3+7</w:t>
            </w:r>
          </w:p>
        </w:tc>
      </w:tr>
      <w:tr w:rsidR="00132EF1" w:rsidRPr="00132EF1" w14:paraId="5BCD94E5" w14:textId="77777777" w:rsidTr="004D50E8">
        <w:tc>
          <w:tcPr>
            <w:tcW w:w="2765" w:type="dxa"/>
          </w:tcPr>
          <w:p w14:paraId="18929B72" w14:textId="77777777" w:rsidR="00132EF1" w:rsidRPr="00132EF1" w:rsidRDefault="00132EF1" w:rsidP="00132EF1">
            <w:pPr>
              <w:jc w:val="center"/>
              <w:rPr>
                <w:rFonts w:ascii="Times New Roman" w:eastAsia="宋体" w:hAnsi="Times New Roman" w:cs="Times New Roman"/>
                <w:color w:val="000000"/>
                <w:szCs w:val="24"/>
              </w:rPr>
            </w:pPr>
            <w:r w:rsidRPr="00132EF1">
              <w:rPr>
                <w:rFonts w:ascii="Times New Roman" w:eastAsia="宋体" w:hAnsi="Times New Roman" w:cs="Times New Roman" w:hint="eastAsia"/>
                <w:color w:val="000000"/>
                <w:szCs w:val="24"/>
              </w:rPr>
              <w:t>用例</w:t>
            </w:r>
            <w:r w:rsidRPr="00132EF1">
              <w:rPr>
                <w:rFonts w:ascii="Times New Roman" w:eastAsia="宋体" w:hAnsi="Times New Roman" w:cs="Times New Roman" w:hint="eastAsia"/>
                <w:color w:val="000000"/>
                <w:szCs w:val="24"/>
              </w:rPr>
              <w:t>2</w:t>
            </w:r>
          </w:p>
        </w:tc>
        <w:tc>
          <w:tcPr>
            <w:tcW w:w="2765" w:type="dxa"/>
          </w:tcPr>
          <w:p w14:paraId="4B62217B" w14:textId="77777777" w:rsidR="00132EF1" w:rsidRPr="00132EF1" w:rsidRDefault="00132EF1" w:rsidP="00132EF1">
            <w:pPr>
              <w:jc w:val="center"/>
              <w:rPr>
                <w:rFonts w:ascii="Times New Roman" w:eastAsia="宋体" w:hAnsi="Times New Roman" w:cs="Times New Roman"/>
                <w:color w:val="000000"/>
                <w:szCs w:val="24"/>
              </w:rPr>
            </w:pPr>
            <w:r w:rsidRPr="00132EF1">
              <w:rPr>
                <w:rFonts w:ascii="Times New Roman" w:eastAsia="宋体" w:hAnsi="Times New Roman" w:cs="Times New Roman"/>
                <w:color w:val="000000"/>
                <w:szCs w:val="24"/>
              </w:rPr>
              <w:t>36</w:t>
            </w:r>
          </w:p>
        </w:tc>
        <w:tc>
          <w:tcPr>
            <w:tcW w:w="2766" w:type="dxa"/>
          </w:tcPr>
          <w:p w14:paraId="0EAB46F3" w14:textId="77777777" w:rsidR="00132EF1" w:rsidRPr="00132EF1" w:rsidRDefault="00132EF1" w:rsidP="00132EF1">
            <w:pPr>
              <w:jc w:val="center"/>
              <w:rPr>
                <w:rFonts w:ascii="Times New Roman" w:eastAsia="宋体" w:hAnsi="Times New Roman" w:cs="Times New Roman"/>
                <w:color w:val="000000"/>
                <w:szCs w:val="24"/>
              </w:rPr>
            </w:pPr>
            <w:r w:rsidRPr="00132EF1">
              <w:rPr>
                <w:rFonts w:ascii="Times New Roman" w:eastAsia="宋体" w:hAnsi="Times New Roman" w:cs="Times New Roman"/>
                <w:color w:val="000000"/>
                <w:szCs w:val="24"/>
              </w:rPr>
              <w:t>36</w:t>
            </w:r>
            <w:r w:rsidRPr="00132EF1">
              <w:rPr>
                <w:rFonts w:ascii="Times New Roman" w:eastAsia="宋体" w:hAnsi="Times New Roman" w:cs="Times New Roman" w:hint="eastAsia"/>
                <w:color w:val="000000"/>
                <w:szCs w:val="24"/>
              </w:rPr>
              <w:t>=</w:t>
            </w:r>
            <w:r w:rsidRPr="00132EF1">
              <w:rPr>
                <w:rFonts w:ascii="Times New Roman" w:eastAsia="宋体" w:hAnsi="Times New Roman" w:cs="Times New Roman"/>
                <w:color w:val="000000"/>
                <w:szCs w:val="24"/>
              </w:rPr>
              <w:t>5+31</w:t>
            </w:r>
          </w:p>
        </w:tc>
      </w:tr>
    </w:tbl>
    <w:p w14:paraId="78D5ED01" w14:textId="77777777" w:rsidR="00132EF1" w:rsidRPr="00132EF1" w:rsidRDefault="00132EF1" w:rsidP="00132EF1">
      <w:pPr>
        <w:jc w:val="left"/>
        <w:rPr>
          <w:rFonts w:ascii="Times New Roman" w:eastAsia="楷体_GB2312" w:hAnsi="Times New Roman" w:cs="Times New Roman"/>
          <w:color w:val="FF0000"/>
          <w:szCs w:val="24"/>
        </w:rPr>
      </w:pPr>
    </w:p>
    <w:bookmarkEnd w:id="12"/>
    <w:p w14:paraId="46CF740D" w14:textId="6C9DE555" w:rsidR="00132EF1" w:rsidRPr="00132EF1" w:rsidRDefault="00132EF1" w:rsidP="00132EF1">
      <w:pPr>
        <w:widowControl/>
        <w:shd w:val="clear" w:color="auto" w:fill="FFFFFF"/>
        <w:spacing w:line="285" w:lineRule="atLeast"/>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ab/>
      </w: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b</w:t>
      </w:r>
      <w:r>
        <w:rPr>
          <w:rFonts w:ascii="Times New Roman" w:eastAsia="宋体" w:hAnsi="Times New Roman" w:cs="Times New Roman" w:hint="eastAsia"/>
          <w:color w:val="000000"/>
          <w:kern w:val="0"/>
          <w:sz w:val="24"/>
          <w:szCs w:val="24"/>
        </w:rPr>
        <w:t>）</w:t>
      </w:r>
      <w:r w:rsidRPr="00132EF1">
        <w:rPr>
          <w:rFonts w:ascii="Times New Roman" w:eastAsia="宋体" w:hAnsi="Times New Roman" w:cs="Times New Roman"/>
          <w:sz w:val="24"/>
          <w:szCs w:val="24"/>
        </w:rPr>
        <w:t>对应</w:t>
      </w:r>
      <w:r w:rsidRPr="00132EF1">
        <w:rPr>
          <w:rFonts w:ascii="Times New Roman" w:eastAsia="宋体" w:hAnsi="Times New Roman" w:cs="Times New Roman" w:hint="eastAsia"/>
          <w:sz w:val="24"/>
          <w:szCs w:val="24"/>
        </w:rPr>
        <w:t>测试数据</w:t>
      </w:r>
      <w:r w:rsidRPr="00132EF1">
        <w:rPr>
          <w:rFonts w:ascii="Times New Roman" w:eastAsia="宋体" w:hAnsi="Times New Roman" w:cs="Times New Roman"/>
          <w:sz w:val="24"/>
          <w:szCs w:val="24"/>
        </w:rPr>
        <w:t>的运行结果如图所示。</w:t>
      </w:r>
    </w:p>
    <w:p w14:paraId="0127B037" w14:textId="1F9DB1DF" w:rsidR="00132EF1" w:rsidRDefault="00132EF1" w:rsidP="00132EF1">
      <w:pPr>
        <w:pStyle w:val="a8"/>
        <w:widowControl/>
        <w:shd w:val="clear" w:color="auto" w:fill="FFFFFF"/>
        <w:spacing w:line="285" w:lineRule="atLeast"/>
        <w:ind w:left="1140" w:firstLineChars="0" w:firstLine="0"/>
        <w:jc w:val="left"/>
        <w:rPr>
          <w:rFonts w:ascii="Times New Roman" w:eastAsia="宋体" w:hAnsi="Times New Roman" w:cs="Times New Roman"/>
          <w:color w:val="000000"/>
          <w:kern w:val="0"/>
          <w:sz w:val="24"/>
          <w:szCs w:val="24"/>
        </w:rPr>
      </w:pPr>
      <w:r w:rsidRPr="00132EF1">
        <w:rPr>
          <w:rFonts w:ascii="Times New Roman" w:eastAsia="宋体" w:hAnsi="Times New Roman" w:cs="Times New Roman"/>
          <w:noProof/>
          <w:color w:val="000000"/>
          <w:kern w:val="0"/>
          <w:sz w:val="24"/>
          <w:szCs w:val="24"/>
        </w:rPr>
        <w:drawing>
          <wp:inline distT="0" distB="0" distL="0" distR="0" wp14:anchorId="7FBD6B2F" wp14:editId="20C5EC9A">
            <wp:extent cx="4038808" cy="167648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38808" cy="1676486"/>
                    </a:xfrm>
                    <a:prstGeom prst="rect">
                      <a:avLst/>
                    </a:prstGeom>
                  </pic:spPr>
                </pic:pic>
              </a:graphicData>
            </a:graphic>
          </wp:inline>
        </w:drawing>
      </w:r>
    </w:p>
    <w:p w14:paraId="52D27F9F" w14:textId="77777777" w:rsidR="00132EF1" w:rsidRPr="00132EF1" w:rsidRDefault="00132EF1" w:rsidP="00132EF1">
      <w:pPr>
        <w:spacing w:line="360" w:lineRule="auto"/>
        <w:rPr>
          <w:rFonts w:ascii="Times New Roman" w:eastAsia="宋体" w:hAnsi="Times New Roman" w:cs="Times New Roman"/>
          <w:sz w:val="24"/>
          <w:szCs w:val="24"/>
        </w:rPr>
      </w:pPr>
      <w:r w:rsidRPr="00132EF1">
        <w:rPr>
          <w:rFonts w:ascii="Times New Roman" w:eastAsia="宋体" w:hAnsi="Times New Roman" w:cs="Times New Roman"/>
          <w:sz w:val="24"/>
          <w:szCs w:val="24"/>
        </w:rPr>
        <w:lastRenderedPageBreak/>
        <w:t>（</w:t>
      </w:r>
      <w:r w:rsidRPr="00132EF1">
        <w:rPr>
          <w:rFonts w:ascii="Times New Roman" w:eastAsia="宋体" w:hAnsi="Times New Roman" w:cs="Times New Roman"/>
          <w:sz w:val="24"/>
          <w:szCs w:val="24"/>
        </w:rPr>
        <w:t>2</w:t>
      </w:r>
      <w:r w:rsidRPr="00132EF1">
        <w:rPr>
          <w:rFonts w:ascii="Times New Roman" w:eastAsia="宋体" w:hAnsi="Times New Roman" w:cs="Times New Roman"/>
          <w:sz w:val="24"/>
          <w:szCs w:val="24"/>
        </w:rPr>
        <w:t>）完全数（</w:t>
      </w:r>
      <w:r w:rsidRPr="00132EF1">
        <w:rPr>
          <w:rFonts w:ascii="Times New Roman" w:eastAsia="宋体" w:hAnsi="Times New Roman" w:cs="Times New Roman"/>
          <w:sz w:val="24"/>
          <w:szCs w:val="24"/>
        </w:rPr>
        <w:t>Perfect number</w:t>
      </w:r>
      <w:r w:rsidRPr="00132EF1">
        <w:rPr>
          <w:rFonts w:ascii="Times New Roman" w:eastAsia="宋体" w:hAnsi="Times New Roman" w:cs="Times New Roman"/>
          <w:sz w:val="24"/>
          <w:szCs w:val="24"/>
        </w:rPr>
        <w:t>），又称完美数或完备数，特点是它的所有真因子（即除了自身以外的约数，包括</w:t>
      </w:r>
      <w:r w:rsidRPr="00132EF1">
        <w:rPr>
          <w:rFonts w:ascii="Times New Roman" w:eastAsia="宋体" w:hAnsi="Times New Roman" w:cs="Times New Roman"/>
          <w:sz w:val="24"/>
          <w:szCs w:val="24"/>
        </w:rPr>
        <w:t>1</w:t>
      </w:r>
      <w:r w:rsidRPr="00132EF1">
        <w:rPr>
          <w:rFonts w:ascii="Times New Roman" w:eastAsia="宋体" w:hAnsi="Times New Roman" w:cs="Times New Roman"/>
          <w:sz w:val="24"/>
          <w:szCs w:val="24"/>
        </w:rPr>
        <w:t>）之和恰好等一它本身。例如</w:t>
      </w:r>
      <w:r w:rsidRPr="00132EF1">
        <w:rPr>
          <w:rFonts w:ascii="Times New Roman" w:eastAsia="宋体" w:hAnsi="Times New Roman" w:cs="Times New Roman"/>
          <w:sz w:val="24"/>
          <w:szCs w:val="24"/>
        </w:rPr>
        <w:t>6=1+2+3</w:t>
      </w:r>
      <w:r w:rsidRPr="00132EF1">
        <w:rPr>
          <w:rFonts w:ascii="Times New Roman" w:eastAsia="宋体" w:hAnsi="Times New Roman" w:cs="Times New Roman"/>
          <w:sz w:val="24"/>
          <w:szCs w:val="24"/>
        </w:rPr>
        <w:t>，</w:t>
      </w:r>
      <w:r w:rsidRPr="00132EF1">
        <w:rPr>
          <w:rFonts w:ascii="Times New Roman" w:eastAsia="宋体" w:hAnsi="Times New Roman" w:cs="Times New Roman"/>
          <w:sz w:val="24"/>
          <w:szCs w:val="24"/>
        </w:rPr>
        <w:t>28=1+2+4+7+14</w:t>
      </w:r>
      <w:r w:rsidRPr="00132EF1">
        <w:rPr>
          <w:rFonts w:ascii="Times New Roman" w:eastAsia="宋体" w:hAnsi="Times New Roman" w:cs="Times New Roman"/>
          <w:sz w:val="24"/>
          <w:szCs w:val="24"/>
        </w:rPr>
        <w:t>等。编程寻找</w:t>
      </w:r>
      <w:r w:rsidRPr="00132EF1">
        <w:rPr>
          <w:rFonts w:ascii="Times New Roman" w:eastAsia="宋体" w:hAnsi="Times New Roman" w:cs="Times New Roman"/>
          <w:sz w:val="24"/>
          <w:szCs w:val="24"/>
        </w:rPr>
        <w:t>10</w:t>
      </w:r>
      <w:r w:rsidRPr="00132EF1">
        <w:rPr>
          <w:rFonts w:ascii="Times New Roman" w:eastAsia="宋体" w:hAnsi="Times New Roman" w:cs="Times New Roman"/>
          <w:sz w:val="24"/>
          <w:szCs w:val="24"/>
          <w:vertAlign w:val="superscript"/>
        </w:rPr>
        <w:t>8</w:t>
      </w:r>
      <w:r w:rsidRPr="00132EF1">
        <w:rPr>
          <w:rFonts w:ascii="Times New Roman" w:eastAsia="宋体" w:hAnsi="Times New Roman" w:cs="Times New Roman"/>
          <w:sz w:val="24"/>
          <w:szCs w:val="24"/>
        </w:rPr>
        <w:t>以内的所有完全数。要求设计一个函数，判定形参</w:t>
      </w:r>
      <w:r w:rsidRPr="00132EF1">
        <w:rPr>
          <w:rFonts w:ascii="Times New Roman" w:eastAsia="宋体" w:hAnsi="Times New Roman" w:cs="Times New Roman"/>
          <w:sz w:val="24"/>
          <w:szCs w:val="24"/>
        </w:rPr>
        <w:t>n</w:t>
      </w:r>
      <w:r w:rsidRPr="00132EF1">
        <w:rPr>
          <w:rFonts w:ascii="Times New Roman" w:eastAsia="宋体" w:hAnsi="Times New Roman" w:cs="Times New Roman"/>
          <w:sz w:val="24"/>
          <w:szCs w:val="24"/>
        </w:rPr>
        <w:t>是否为完全数，如果是，则以</w:t>
      </w:r>
      <w:r w:rsidRPr="00132EF1">
        <w:rPr>
          <w:rFonts w:ascii="Times New Roman" w:eastAsia="宋体" w:hAnsi="Times New Roman" w:cs="Times New Roman"/>
          <w:sz w:val="24"/>
          <w:szCs w:val="24"/>
        </w:rPr>
        <w:t>n</w:t>
      </w:r>
      <w:r w:rsidRPr="00132EF1">
        <w:rPr>
          <w:rFonts w:ascii="Times New Roman" w:eastAsia="宋体" w:hAnsi="Times New Roman" w:cs="Times New Roman"/>
          <w:sz w:val="24"/>
          <w:szCs w:val="24"/>
        </w:rPr>
        <w:t>的真因子之和的形式输出结果，例如</w:t>
      </w:r>
      <w:r w:rsidRPr="00132EF1">
        <w:rPr>
          <w:rFonts w:ascii="Times New Roman" w:eastAsia="宋体" w:hAnsi="Times New Roman" w:cs="Times New Roman"/>
          <w:sz w:val="24"/>
          <w:szCs w:val="24"/>
        </w:rPr>
        <w:t>“6=1+2+3”</w:t>
      </w:r>
      <w:r w:rsidRPr="00132EF1">
        <w:rPr>
          <w:rFonts w:ascii="Times New Roman" w:eastAsia="宋体" w:hAnsi="Times New Roman" w:cs="Times New Roman"/>
          <w:sz w:val="24"/>
          <w:szCs w:val="24"/>
        </w:rPr>
        <w:t>；否则，输出</w:t>
      </w:r>
      <w:r w:rsidRPr="00132EF1">
        <w:rPr>
          <w:rFonts w:ascii="Times New Roman" w:eastAsia="宋体" w:hAnsi="Times New Roman" w:cs="Times New Roman"/>
          <w:sz w:val="24"/>
          <w:szCs w:val="24"/>
        </w:rPr>
        <w:t>“not a perfect number”</w:t>
      </w:r>
      <w:r w:rsidRPr="00132EF1">
        <w:rPr>
          <w:rFonts w:ascii="Times New Roman" w:eastAsia="宋体" w:hAnsi="Times New Roman" w:cs="Times New Roman"/>
          <w:sz w:val="24"/>
          <w:szCs w:val="24"/>
        </w:rPr>
        <w:t>，例如</w:t>
      </w:r>
      <w:r w:rsidRPr="00132EF1">
        <w:rPr>
          <w:rFonts w:ascii="Times New Roman" w:eastAsia="宋体" w:hAnsi="Times New Roman" w:cs="Times New Roman"/>
          <w:sz w:val="24"/>
          <w:szCs w:val="24"/>
        </w:rPr>
        <w:t>“5 is not a perfect number”</w:t>
      </w:r>
      <w:r w:rsidRPr="00132EF1">
        <w:rPr>
          <w:rFonts w:ascii="Times New Roman" w:eastAsia="宋体" w:hAnsi="Times New Roman" w:cs="Times New Roman"/>
          <w:sz w:val="24"/>
          <w:szCs w:val="24"/>
        </w:rPr>
        <w:t>。</w:t>
      </w:r>
    </w:p>
    <w:p w14:paraId="7076D23F" w14:textId="77777777" w:rsidR="00132EF1" w:rsidRPr="00132EF1" w:rsidRDefault="00132EF1" w:rsidP="00132EF1">
      <w:pPr>
        <w:spacing w:line="360" w:lineRule="auto"/>
        <w:rPr>
          <w:rFonts w:ascii="Times New Roman" w:eastAsia="宋体" w:hAnsi="Times New Roman" w:cs="Times New Roman"/>
          <w:sz w:val="24"/>
          <w:szCs w:val="24"/>
        </w:rPr>
      </w:pPr>
      <w:r w:rsidRPr="00132EF1">
        <w:rPr>
          <w:rFonts w:ascii="Times New Roman" w:eastAsia="宋体" w:hAnsi="Times New Roman" w:cs="Times New Roman"/>
          <w:sz w:val="24"/>
          <w:szCs w:val="24"/>
        </w:rPr>
        <w:t>在</w:t>
      </w:r>
      <w:r w:rsidRPr="00132EF1">
        <w:rPr>
          <w:rFonts w:ascii="Times New Roman" w:eastAsia="宋体" w:hAnsi="Times New Roman" w:cs="Times New Roman"/>
          <w:sz w:val="24"/>
          <w:szCs w:val="24"/>
        </w:rPr>
        <w:t>main</w:t>
      </w:r>
      <w:r w:rsidRPr="00132EF1">
        <w:rPr>
          <w:rFonts w:ascii="Times New Roman" w:eastAsia="宋体" w:hAnsi="Times New Roman" w:cs="Times New Roman"/>
          <w:sz w:val="24"/>
          <w:szCs w:val="24"/>
        </w:rPr>
        <w:t>函数中调用该函数求</w:t>
      </w:r>
      <w:r w:rsidRPr="00132EF1">
        <w:rPr>
          <w:rFonts w:ascii="Times New Roman" w:eastAsia="宋体" w:hAnsi="Times New Roman" w:cs="Times New Roman"/>
          <w:sz w:val="24"/>
          <w:szCs w:val="24"/>
        </w:rPr>
        <w:t>10</w:t>
      </w:r>
      <w:r w:rsidRPr="00132EF1">
        <w:rPr>
          <w:rFonts w:ascii="Times New Roman" w:eastAsia="宋体" w:hAnsi="Times New Roman" w:cs="Times New Roman"/>
          <w:sz w:val="24"/>
          <w:szCs w:val="24"/>
          <w:vertAlign w:val="superscript"/>
        </w:rPr>
        <w:t>8</w:t>
      </w:r>
      <w:r w:rsidRPr="00132EF1">
        <w:rPr>
          <w:rFonts w:ascii="Times New Roman" w:eastAsia="宋体" w:hAnsi="Times New Roman" w:cs="Times New Roman"/>
          <w:sz w:val="24"/>
          <w:szCs w:val="24"/>
        </w:rPr>
        <w:t>以内的所有完全数。</w:t>
      </w:r>
    </w:p>
    <w:p w14:paraId="140BE67F" w14:textId="7DCBB824" w:rsidR="00132EF1" w:rsidRPr="00132EF1" w:rsidRDefault="00132EF1" w:rsidP="00132EF1">
      <w:pPr>
        <w:widowControl/>
        <w:shd w:val="clear" w:color="auto" w:fill="FFFFFF"/>
        <w:spacing w:line="285" w:lineRule="atLeast"/>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ab/>
        <w:t>1</w:t>
      </w:r>
      <w:r>
        <w:rPr>
          <w:rFonts w:ascii="Times New Roman" w:eastAsia="宋体" w:hAnsi="Times New Roman" w:cs="Times New Roman" w:hint="eastAsia"/>
          <w:color w:val="000000"/>
          <w:kern w:val="0"/>
          <w:sz w:val="24"/>
          <w:szCs w:val="24"/>
        </w:rPr>
        <w:t>）流程图</w:t>
      </w:r>
    </w:p>
    <w:p w14:paraId="412E9291" w14:textId="6882C53E" w:rsidR="00132EF1" w:rsidRDefault="00EC37CE" w:rsidP="00132EF1">
      <w:pPr>
        <w:pStyle w:val="a8"/>
        <w:widowControl/>
        <w:shd w:val="clear" w:color="auto" w:fill="FFFFFF"/>
        <w:spacing w:line="285" w:lineRule="atLeast"/>
        <w:ind w:left="1140" w:firstLineChars="0" w:firstLine="0"/>
        <w:jc w:val="left"/>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A</w:t>
      </w: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主调函数流程图</w:t>
      </w:r>
    </w:p>
    <w:p w14:paraId="184D653F" w14:textId="476319F7" w:rsidR="00132EF1" w:rsidRDefault="00EC37CE" w:rsidP="00132EF1">
      <w:pPr>
        <w:pStyle w:val="a8"/>
        <w:widowControl/>
        <w:shd w:val="clear" w:color="auto" w:fill="FFFFFF"/>
        <w:spacing w:line="285" w:lineRule="atLeast"/>
        <w:ind w:left="1140" w:firstLineChars="0" w:firstLine="0"/>
        <w:jc w:val="left"/>
        <w:rPr>
          <w:rFonts w:ascii="Times New Roman" w:eastAsia="宋体" w:hAnsi="Times New Roman" w:cs="Times New Roman"/>
          <w:color w:val="000000"/>
          <w:kern w:val="0"/>
          <w:sz w:val="24"/>
          <w:szCs w:val="24"/>
        </w:rPr>
      </w:pPr>
      <w:r w:rsidRPr="00EC37CE">
        <w:rPr>
          <w:rFonts w:ascii="Times New Roman" w:eastAsia="宋体" w:hAnsi="Times New Roman" w:cs="Times New Roman"/>
          <w:noProof/>
          <w:color w:val="000000"/>
          <w:kern w:val="0"/>
          <w:sz w:val="24"/>
          <w:szCs w:val="24"/>
        </w:rPr>
        <w:drawing>
          <wp:inline distT="0" distB="0" distL="0" distR="0" wp14:anchorId="3FE7E143" wp14:editId="3DB99A96">
            <wp:extent cx="4686541" cy="4305521"/>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86541" cy="4305521"/>
                    </a:xfrm>
                    <a:prstGeom prst="rect">
                      <a:avLst/>
                    </a:prstGeom>
                  </pic:spPr>
                </pic:pic>
              </a:graphicData>
            </a:graphic>
          </wp:inline>
        </w:drawing>
      </w:r>
    </w:p>
    <w:p w14:paraId="4F405D8B" w14:textId="5206DD63" w:rsidR="00132EF1" w:rsidRDefault="00EC37CE" w:rsidP="00132EF1">
      <w:pPr>
        <w:pStyle w:val="a8"/>
        <w:widowControl/>
        <w:shd w:val="clear" w:color="auto" w:fill="FFFFFF"/>
        <w:spacing w:line="285" w:lineRule="atLeast"/>
        <w:ind w:left="1140" w:firstLineChars="0" w:firstLine="0"/>
        <w:jc w:val="left"/>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B</w:t>
      </w: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g</w:t>
      </w:r>
      <w:r>
        <w:rPr>
          <w:rFonts w:ascii="Times New Roman" w:eastAsia="宋体" w:hAnsi="Times New Roman" w:cs="Times New Roman"/>
          <w:color w:val="000000"/>
          <w:kern w:val="0"/>
          <w:sz w:val="24"/>
          <w:szCs w:val="24"/>
        </w:rPr>
        <w:t>et_sum(n)</w:t>
      </w:r>
      <w:r>
        <w:rPr>
          <w:rFonts w:ascii="Times New Roman" w:eastAsia="宋体" w:hAnsi="Times New Roman" w:cs="Times New Roman" w:hint="eastAsia"/>
          <w:color w:val="000000"/>
          <w:kern w:val="0"/>
          <w:sz w:val="24"/>
          <w:szCs w:val="24"/>
        </w:rPr>
        <w:t>函数流程图</w:t>
      </w:r>
    </w:p>
    <w:p w14:paraId="17B0A99E" w14:textId="34B30C90" w:rsidR="00EC37CE" w:rsidRDefault="004E2D4E" w:rsidP="00132EF1">
      <w:pPr>
        <w:pStyle w:val="a8"/>
        <w:widowControl/>
        <w:shd w:val="clear" w:color="auto" w:fill="FFFFFF"/>
        <w:spacing w:line="285" w:lineRule="atLeast"/>
        <w:ind w:left="1140" w:firstLineChars="0" w:firstLine="0"/>
        <w:jc w:val="left"/>
        <w:rPr>
          <w:rFonts w:ascii="Times New Roman" w:eastAsia="宋体" w:hAnsi="Times New Roman" w:cs="Times New Roman"/>
          <w:color w:val="000000"/>
          <w:kern w:val="0"/>
          <w:sz w:val="24"/>
          <w:szCs w:val="24"/>
        </w:rPr>
      </w:pPr>
      <w:r w:rsidRPr="004E2D4E">
        <w:rPr>
          <w:rFonts w:ascii="Times New Roman" w:eastAsia="宋体" w:hAnsi="Times New Roman" w:cs="Times New Roman"/>
          <w:noProof/>
          <w:color w:val="000000"/>
          <w:kern w:val="0"/>
          <w:sz w:val="24"/>
          <w:szCs w:val="24"/>
        </w:rPr>
        <w:lastRenderedPageBreak/>
        <w:drawing>
          <wp:inline distT="0" distB="0" distL="0" distR="0" wp14:anchorId="53F5C594" wp14:editId="16A9B3BB">
            <wp:extent cx="4181690" cy="428647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81690" cy="4286470"/>
                    </a:xfrm>
                    <a:prstGeom prst="rect">
                      <a:avLst/>
                    </a:prstGeom>
                  </pic:spPr>
                </pic:pic>
              </a:graphicData>
            </a:graphic>
          </wp:inline>
        </w:drawing>
      </w:r>
    </w:p>
    <w:p w14:paraId="28DE89FF" w14:textId="7C60B807" w:rsidR="004E2D4E" w:rsidRDefault="004E2D4E" w:rsidP="00132EF1">
      <w:pPr>
        <w:pStyle w:val="a8"/>
        <w:widowControl/>
        <w:shd w:val="clear" w:color="auto" w:fill="FFFFFF"/>
        <w:spacing w:line="285" w:lineRule="atLeast"/>
        <w:ind w:left="1140" w:firstLineChars="0" w:firstLine="0"/>
        <w:jc w:val="left"/>
        <w:rPr>
          <w:rFonts w:ascii="Times New Roman" w:eastAsia="宋体" w:hAnsi="Times New Roman" w:cs="Times New Roman"/>
          <w:color w:val="000000"/>
          <w:kern w:val="0"/>
          <w:sz w:val="24"/>
          <w:szCs w:val="24"/>
        </w:rPr>
      </w:pPr>
    </w:p>
    <w:p w14:paraId="2580CDD2" w14:textId="2DD219B1" w:rsidR="004E2D4E" w:rsidRPr="004E2D4E" w:rsidRDefault="004E2D4E" w:rsidP="004E2D4E">
      <w:pPr>
        <w:widowControl/>
        <w:shd w:val="clear" w:color="auto" w:fill="FFFFFF"/>
        <w:spacing w:line="285" w:lineRule="atLeast"/>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ab/>
        <w:t>2</w:t>
      </w:r>
      <w:r>
        <w:rPr>
          <w:rFonts w:ascii="Times New Roman" w:eastAsia="宋体" w:hAnsi="Times New Roman" w:cs="Times New Roman" w:hint="eastAsia"/>
          <w:color w:val="000000"/>
          <w:kern w:val="0"/>
          <w:sz w:val="24"/>
          <w:szCs w:val="24"/>
        </w:rPr>
        <w:t>）程序清单：</w:t>
      </w:r>
    </w:p>
    <w:p w14:paraId="3EEB6B7E"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AF00DB"/>
          <w:kern w:val="0"/>
          <w:szCs w:val="21"/>
        </w:rPr>
        <w:t>#include</w:t>
      </w:r>
      <w:r w:rsidRPr="004E2D4E">
        <w:rPr>
          <w:rFonts w:ascii="Consolas" w:eastAsia="宋体" w:hAnsi="Consolas" w:cs="宋体"/>
          <w:color w:val="A31515"/>
          <w:kern w:val="0"/>
          <w:szCs w:val="21"/>
        </w:rPr>
        <w:t>&lt;stdio.h&gt;</w:t>
      </w:r>
    </w:p>
    <w:p w14:paraId="68878F72"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FF"/>
          <w:kern w:val="0"/>
          <w:szCs w:val="21"/>
        </w:rPr>
        <w:t>long</w:t>
      </w:r>
      <w:r w:rsidRPr="004E2D4E">
        <w:rPr>
          <w:rFonts w:ascii="Consolas" w:eastAsia="宋体" w:hAnsi="Consolas" w:cs="宋体"/>
          <w:color w:val="000000"/>
          <w:kern w:val="0"/>
          <w:szCs w:val="21"/>
        </w:rPr>
        <w:t> </w:t>
      </w:r>
      <w:r w:rsidRPr="004E2D4E">
        <w:rPr>
          <w:rFonts w:ascii="Consolas" w:eastAsia="宋体" w:hAnsi="Consolas" w:cs="宋体"/>
          <w:color w:val="795E26"/>
          <w:kern w:val="0"/>
          <w:szCs w:val="21"/>
        </w:rPr>
        <w:t>get_sum</w:t>
      </w:r>
      <w:r w:rsidRPr="004E2D4E">
        <w:rPr>
          <w:rFonts w:ascii="Consolas" w:eastAsia="宋体" w:hAnsi="Consolas" w:cs="宋体"/>
          <w:color w:val="000000"/>
          <w:kern w:val="0"/>
          <w:szCs w:val="21"/>
        </w:rPr>
        <w:t>(</w:t>
      </w:r>
      <w:r w:rsidRPr="004E2D4E">
        <w:rPr>
          <w:rFonts w:ascii="Consolas" w:eastAsia="宋体" w:hAnsi="Consolas" w:cs="宋体"/>
          <w:color w:val="0000FF"/>
          <w:kern w:val="0"/>
          <w:szCs w:val="21"/>
        </w:rPr>
        <w:t>long</w:t>
      </w:r>
      <w:r w:rsidRPr="004E2D4E">
        <w:rPr>
          <w:rFonts w:ascii="Consolas" w:eastAsia="宋体" w:hAnsi="Consolas" w:cs="宋体"/>
          <w:color w:val="000000"/>
          <w:kern w:val="0"/>
          <w:szCs w:val="21"/>
        </w:rPr>
        <w:t> </w:t>
      </w:r>
      <w:r w:rsidRPr="004E2D4E">
        <w:rPr>
          <w:rFonts w:ascii="Consolas" w:eastAsia="宋体" w:hAnsi="Consolas" w:cs="宋体"/>
          <w:color w:val="001080"/>
          <w:kern w:val="0"/>
          <w:szCs w:val="21"/>
        </w:rPr>
        <w:t>n</w:t>
      </w:r>
      <w:r w:rsidRPr="004E2D4E">
        <w:rPr>
          <w:rFonts w:ascii="Consolas" w:eastAsia="宋体" w:hAnsi="Consolas" w:cs="宋体"/>
          <w:color w:val="000000"/>
          <w:kern w:val="0"/>
          <w:szCs w:val="21"/>
        </w:rPr>
        <w:t>);</w:t>
      </w:r>
    </w:p>
    <w:p w14:paraId="3396FDFA"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FF"/>
          <w:kern w:val="0"/>
          <w:szCs w:val="21"/>
        </w:rPr>
        <w:t>void</w:t>
      </w:r>
      <w:r w:rsidRPr="004E2D4E">
        <w:rPr>
          <w:rFonts w:ascii="Consolas" w:eastAsia="宋体" w:hAnsi="Consolas" w:cs="宋体"/>
          <w:color w:val="000000"/>
          <w:kern w:val="0"/>
          <w:szCs w:val="21"/>
        </w:rPr>
        <w:t> </w:t>
      </w:r>
      <w:r w:rsidRPr="004E2D4E">
        <w:rPr>
          <w:rFonts w:ascii="Consolas" w:eastAsia="宋体" w:hAnsi="Consolas" w:cs="宋体"/>
          <w:color w:val="795E26"/>
          <w:kern w:val="0"/>
          <w:szCs w:val="21"/>
        </w:rPr>
        <w:t>get_equ</w:t>
      </w:r>
      <w:r w:rsidRPr="004E2D4E">
        <w:rPr>
          <w:rFonts w:ascii="Consolas" w:eastAsia="宋体" w:hAnsi="Consolas" w:cs="宋体"/>
          <w:color w:val="000000"/>
          <w:kern w:val="0"/>
          <w:szCs w:val="21"/>
        </w:rPr>
        <w:t>(</w:t>
      </w:r>
      <w:r w:rsidRPr="004E2D4E">
        <w:rPr>
          <w:rFonts w:ascii="Consolas" w:eastAsia="宋体" w:hAnsi="Consolas" w:cs="宋体"/>
          <w:color w:val="0000FF"/>
          <w:kern w:val="0"/>
          <w:szCs w:val="21"/>
        </w:rPr>
        <w:t>long</w:t>
      </w:r>
      <w:r w:rsidRPr="004E2D4E">
        <w:rPr>
          <w:rFonts w:ascii="Consolas" w:eastAsia="宋体" w:hAnsi="Consolas" w:cs="宋体"/>
          <w:color w:val="000000"/>
          <w:kern w:val="0"/>
          <w:szCs w:val="21"/>
        </w:rPr>
        <w:t> </w:t>
      </w:r>
      <w:r w:rsidRPr="004E2D4E">
        <w:rPr>
          <w:rFonts w:ascii="Consolas" w:eastAsia="宋体" w:hAnsi="Consolas" w:cs="宋体"/>
          <w:color w:val="001080"/>
          <w:kern w:val="0"/>
          <w:szCs w:val="21"/>
        </w:rPr>
        <w:t>n</w:t>
      </w:r>
      <w:r w:rsidRPr="004E2D4E">
        <w:rPr>
          <w:rFonts w:ascii="Consolas" w:eastAsia="宋体" w:hAnsi="Consolas" w:cs="宋体"/>
          <w:color w:val="000000"/>
          <w:kern w:val="0"/>
          <w:szCs w:val="21"/>
        </w:rPr>
        <w:t>);</w:t>
      </w:r>
    </w:p>
    <w:p w14:paraId="429A396F"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FF"/>
          <w:kern w:val="0"/>
          <w:szCs w:val="21"/>
        </w:rPr>
        <w:t>int</w:t>
      </w:r>
      <w:r w:rsidRPr="004E2D4E">
        <w:rPr>
          <w:rFonts w:ascii="Consolas" w:eastAsia="宋体" w:hAnsi="Consolas" w:cs="宋体"/>
          <w:color w:val="000000"/>
          <w:kern w:val="0"/>
          <w:szCs w:val="21"/>
        </w:rPr>
        <w:t> </w:t>
      </w:r>
      <w:r w:rsidRPr="004E2D4E">
        <w:rPr>
          <w:rFonts w:ascii="Consolas" w:eastAsia="宋体" w:hAnsi="Consolas" w:cs="宋体"/>
          <w:color w:val="795E26"/>
          <w:kern w:val="0"/>
          <w:szCs w:val="21"/>
        </w:rPr>
        <w:t>main</w:t>
      </w:r>
      <w:r w:rsidRPr="004E2D4E">
        <w:rPr>
          <w:rFonts w:ascii="Consolas" w:eastAsia="宋体" w:hAnsi="Consolas" w:cs="宋体"/>
          <w:color w:val="000000"/>
          <w:kern w:val="0"/>
          <w:szCs w:val="21"/>
        </w:rPr>
        <w:t>()</w:t>
      </w:r>
    </w:p>
    <w:p w14:paraId="319A3A75"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w:t>
      </w:r>
    </w:p>
    <w:p w14:paraId="04C159E6"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0000FF"/>
          <w:kern w:val="0"/>
          <w:szCs w:val="21"/>
        </w:rPr>
        <w:t>long</w:t>
      </w:r>
      <w:r w:rsidRPr="004E2D4E">
        <w:rPr>
          <w:rFonts w:ascii="Consolas" w:eastAsia="宋体" w:hAnsi="Consolas" w:cs="宋体"/>
          <w:color w:val="000000"/>
          <w:kern w:val="0"/>
          <w:szCs w:val="21"/>
        </w:rPr>
        <w:t> </w:t>
      </w:r>
      <w:r w:rsidRPr="004E2D4E">
        <w:rPr>
          <w:rFonts w:ascii="Consolas" w:eastAsia="宋体" w:hAnsi="Consolas" w:cs="宋体"/>
          <w:color w:val="001080"/>
          <w:kern w:val="0"/>
          <w:szCs w:val="21"/>
        </w:rPr>
        <w:t>n</w:t>
      </w:r>
      <w:r w:rsidRPr="004E2D4E">
        <w:rPr>
          <w:rFonts w:ascii="Consolas" w:eastAsia="宋体" w:hAnsi="Consolas" w:cs="宋体"/>
          <w:color w:val="000000"/>
          <w:kern w:val="0"/>
          <w:szCs w:val="21"/>
        </w:rPr>
        <w:t>;</w:t>
      </w:r>
    </w:p>
    <w:p w14:paraId="08A2734C"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795E26"/>
          <w:kern w:val="0"/>
          <w:szCs w:val="21"/>
        </w:rPr>
        <w:t>printf</w:t>
      </w:r>
      <w:r w:rsidRPr="004E2D4E">
        <w:rPr>
          <w:rFonts w:ascii="Consolas" w:eastAsia="宋体" w:hAnsi="Consolas" w:cs="宋体"/>
          <w:color w:val="000000"/>
          <w:kern w:val="0"/>
          <w:szCs w:val="21"/>
        </w:rPr>
        <w:t>(</w:t>
      </w:r>
      <w:r w:rsidRPr="004E2D4E">
        <w:rPr>
          <w:rFonts w:ascii="Consolas" w:eastAsia="宋体" w:hAnsi="Consolas" w:cs="宋体"/>
          <w:color w:val="A31515"/>
          <w:kern w:val="0"/>
          <w:szCs w:val="21"/>
        </w:rPr>
        <w:t>"Input a number:"</w:t>
      </w:r>
      <w:r w:rsidRPr="004E2D4E">
        <w:rPr>
          <w:rFonts w:ascii="Consolas" w:eastAsia="宋体" w:hAnsi="Consolas" w:cs="宋体"/>
          <w:color w:val="000000"/>
          <w:kern w:val="0"/>
          <w:szCs w:val="21"/>
        </w:rPr>
        <w:t>);</w:t>
      </w:r>
    </w:p>
    <w:p w14:paraId="5B2DDA90"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AF00DB"/>
          <w:kern w:val="0"/>
          <w:szCs w:val="21"/>
        </w:rPr>
        <w:t>while</w:t>
      </w:r>
      <w:r w:rsidRPr="004E2D4E">
        <w:rPr>
          <w:rFonts w:ascii="Consolas" w:eastAsia="宋体" w:hAnsi="Consolas" w:cs="宋体"/>
          <w:color w:val="000000"/>
          <w:kern w:val="0"/>
          <w:szCs w:val="21"/>
        </w:rPr>
        <w:t> (</w:t>
      </w:r>
      <w:r w:rsidRPr="004E2D4E">
        <w:rPr>
          <w:rFonts w:ascii="Consolas" w:eastAsia="宋体" w:hAnsi="Consolas" w:cs="宋体"/>
          <w:color w:val="795E26"/>
          <w:kern w:val="0"/>
          <w:szCs w:val="21"/>
        </w:rPr>
        <w:t>scanf</w:t>
      </w:r>
      <w:r w:rsidRPr="004E2D4E">
        <w:rPr>
          <w:rFonts w:ascii="Consolas" w:eastAsia="宋体" w:hAnsi="Consolas" w:cs="宋体"/>
          <w:color w:val="000000"/>
          <w:kern w:val="0"/>
          <w:szCs w:val="21"/>
        </w:rPr>
        <w:t>(</w:t>
      </w:r>
      <w:r w:rsidRPr="004E2D4E">
        <w:rPr>
          <w:rFonts w:ascii="Consolas" w:eastAsia="宋体" w:hAnsi="Consolas" w:cs="宋体"/>
          <w:color w:val="A31515"/>
          <w:kern w:val="0"/>
          <w:szCs w:val="21"/>
        </w:rPr>
        <w:t>"%ld"</w:t>
      </w:r>
      <w:r w:rsidRPr="004E2D4E">
        <w:rPr>
          <w:rFonts w:ascii="Consolas" w:eastAsia="宋体" w:hAnsi="Consolas" w:cs="宋体"/>
          <w:color w:val="000000"/>
          <w:kern w:val="0"/>
          <w:szCs w:val="21"/>
        </w:rPr>
        <w:t>,&amp;</w:t>
      </w:r>
      <w:r w:rsidRPr="004E2D4E">
        <w:rPr>
          <w:rFonts w:ascii="Consolas" w:eastAsia="宋体" w:hAnsi="Consolas" w:cs="宋体"/>
          <w:color w:val="001080"/>
          <w:kern w:val="0"/>
          <w:szCs w:val="21"/>
        </w:rPr>
        <w:t>n</w:t>
      </w:r>
      <w:r w:rsidRPr="004E2D4E">
        <w:rPr>
          <w:rFonts w:ascii="Consolas" w:eastAsia="宋体" w:hAnsi="Consolas" w:cs="宋体"/>
          <w:color w:val="000000"/>
          <w:kern w:val="0"/>
          <w:szCs w:val="21"/>
        </w:rPr>
        <w:t>)!=</w:t>
      </w:r>
      <w:r w:rsidRPr="004E2D4E">
        <w:rPr>
          <w:rFonts w:ascii="Consolas" w:eastAsia="宋体" w:hAnsi="Consolas" w:cs="宋体"/>
          <w:color w:val="0000FF"/>
          <w:kern w:val="0"/>
          <w:szCs w:val="21"/>
        </w:rPr>
        <w:t>EOF</w:t>
      </w:r>
      <w:r w:rsidRPr="004E2D4E">
        <w:rPr>
          <w:rFonts w:ascii="Consolas" w:eastAsia="宋体" w:hAnsi="Consolas" w:cs="宋体"/>
          <w:color w:val="000000"/>
          <w:kern w:val="0"/>
          <w:szCs w:val="21"/>
        </w:rPr>
        <w:t>)</w:t>
      </w:r>
    </w:p>
    <w:p w14:paraId="0926A9BF"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p>
    <w:p w14:paraId="2B4AB94A"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AF00DB"/>
          <w:kern w:val="0"/>
          <w:szCs w:val="21"/>
        </w:rPr>
        <w:t>if</w:t>
      </w:r>
      <w:r w:rsidRPr="004E2D4E">
        <w:rPr>
          <w:rFonts w:ascii="Consolas" w:eastAsia="宋体" w:hAnsi="Consolas" w:cs="宋体"/>
          <w:color w:val="000000"/>
          <w:kern w:val="0"/>
          <w:szCs w:val="21"/>
        </w:rPr>
        <w:t>(</w:t>
      </w:r>
      <w:r w:rsidRPr="004E2D4E">
        <w:rPr>
          <w:rFonts w:ascii="Consolas" w:eastAsia="宋体" w:hAnsi="Consolas" w:cs="宋体"/>
          <w:color w:val="795E26"/>
          <w:kern w:val="0"/>
          <w:szCs w:val="21"/>
        </w:rPr>
        <w:t>get_sum</w:t>
      </w:r>
      <w:r w:rsidRPr="004E2D4E">
        <w:rPr>
          <w:rFonts w:ascii="Consolas" w:eastAsia="宋体" w:hAnsi="Consolas" w:cs="宋体"/>
          <w:color w:val="000000"/>
          <w:kern w:val="0"/>
          <w:szCs w:val="21"/>
        </w:rPr>
        <w:t>(</w:t>
      </w:r>
      <w:r w:rsidRPr="004E2D4E">
        <w:rPr>
          <w:rFonts w:ascii="Consolas" w:eastAsia="宋体" w:hAnsi="Consolas" w:cs="宋体"/>
          <w:color w:val="001080"/>
          <w:kern w:val="0"/>
          <w:szCs w:val="21"/>
        </w:rPr>
        <w:t>n</w:t>
      </w:r>
      <w:r w:rsidRPr="004E2D4E">
        <w:rPr>
          <w:rFonts w:ascii="Consolas" w:eastAsia="宋体" w:hAnsi="Consolas" w:cs="宋体"/>
          <w:color w:val="000000"/>
          <w:kern w:val="0"/>
          <w:szCs w:val="21"/>
        </w:rPr>
        <w:t>)==</w:t>
      </w:r>
      <w:r w:rsidRPr="004E2D4E">
        <w:rPr>
          <w:rFonts w:ascii="Consolas" w:eastAsia="宋体" w:hAnsi="Consolas" w:cs="宋体"/>
          <w:color w:val="001080"/>
          <w:kern w:val="0"/>
          <w:szCs w:val="21"/>
        </w:rPr>
        <w:t>n</w:t>
      </w:r>
      <w:r w:rsidRPr="004E2D4E">
        <w:rPr>
          <w:rFonts w:ascii="Consolas" w:eastAsia="宋体" w:hAnsi="Consolas" w:cs="宋体"/>
          <w:color w:val="000000"/>
          <w:kern w:val="0"/>
          <w:szCs w:val="21"/>
        </w:rPr>
        <w:t>)</w:t>
      </w:r>
    </w:p>
    <w:p w14:paraId="6CB3087F"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p>
    <w:p w14:paraId="2B59EE51"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795E26"/>
          <w:kern w:val="0"/>
          <w:szCs w:val="21"/>
        </w:rPr>
        <w:t>printf</w:t>
      </w:r>
      <w:r w:rsidRPr="004E2D4E">
        <w:rPr>
          <w:rFonts w:ascii="Consolas" w:eastAsia="宋体" w:hAnsi="Consolas" w:cs="宋体"/>
          <w:color w:val="000000"/>
          <w:kern w:val="0"/>
          <w:szCs w:val="21"/>
        </w:rPr>
        <w:t>(</w:t>
      </w:r>
      <w:r w:rsidRPr="004E2D4E">
        <w:rPr>
          <w:rFonts w:ascii="Consolas" w:eastAsia="宋体" w:hAnsi="Consolas" w:cs="宋体"/>
          <w:color w:val="A31515"/>
          <w:kern w:val="0"/>
          <w:szCs w:val="21"/>
        </w:rPr>
        <w:t>"%ld is a perfect number.</w:t>
      </w:r>
      <w:r w:rsidRPr="004E2D4E">
        <w:rPr>
          <w:rFonts w:ascii="Consolas" w:eastAsia="宋体" w:hAnsi="Consolas" w:cs="宋体"/>
          <w:color w:val="EE0000"/>
          <w:kern w:val="0"/>
          <w:szCs w:val="21"/>
        </w:rPr>
        <w:t>\n</w:t>
      </w:r>
      <w:r w:rsidRPr="004E2D4E">
        <w:rPr>
          <w:rFonts w:ascii="Consolas" w:eastAsia="宋体" w:hAnsi="Consolas" w:cs="宋体"/>
          <w:color w:val="A31515"/>
          <w:kern w:val="0"/>
          <w:szCs w:val="21"/>
        </w:rPr>
        <w:t>"</w:t>
      </w:r>
      <w:r w:rsidRPr="004E2D4E">
        <w:rPr>
          <w:rFonts w:ascii="Consolas" w:eastAsia="宋体" w:hAnsi="Consolas" w:cs="宋体"/>
          <w:color w:val="000000"/>
          <w:kern w:val="0"/>
          <w:szCs w:val="21"/>
        </w:rPr>
        <w:t>,</w:t>
      </w:r>
      <w:r w:rsidRPr="004E2D4E">
        <w:rPr>
          <w:rFonts w:ascii="Consolas" w:eastAsia="宋体" w:hAnsi="Consolas" w:cs="宋体"/>
          <w:color w:val="001080"/>
          <w:kern w:val="0"/>
          <w:szCs w:val="21"/>
        </w:rPr>
        <w:t>n</w:t>
      </w:r>
      <w:r w:rsidRPr="004E2D4E">
        <w:rPr>
          <w:rFonts w:ascii="Consolas" w:eastAsia="宋体" w:hAnsi="Consolas" w:cs="宋体"/>
          <w:color w:val="000000"/>
          <w:kern w:val="0"/>
          <w:szCs w:val="21"/>
        </w:rPr>
        <w:t>);</w:t>
      </w:r>
    </w:p>
    <w:p w14:paraId="34186EC5"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795E26"/>
          <w:kern w:val="0"/>
          <w:szCs w:val="21"/>
        </w:rPr>
        <w:t>printf</w:t>
      </w:r>
      <w:r w:rsidRPr="004E2D4E">
        <w:rPr>
          <w:rFonts w:ascii="Consolas" w:eastAsia="宋体" w:hAnsi="Consolas" w:cs="宋体"/>
          <w:color w:val="000000"/>
          <w:kern w:val="0"/>
          <w:szCs w:val="21"/>
        </w:rPr>
        <w:t>(</w:t>
      </w:r>
      <w:r w:rsidRPr="004E2D4E">
        <w:rPr>
          <w:rFonts w:ascii="Consolas" w:eastAsia="宋体" w:hAnsi="Consolas" w:cs="宋体"/>
          <w:color w:val="A31515"/>
          <w:kern w:val="0"/>
          <w:szCs w:val="21"/>
        </w:rPr>
        <w:t>"%ld=1"</w:t>
      </w:r>
      <w:r w:rsidRPr="004E2D4E">
        <w:rPr>
          <w:rFonts w:ascii="Consolas" w:eastAsia="宋体" w:hAnsi="Consolas" w:cs="宋体"/>
          <w:color w:val="000000"/>
          <w:kern w:val="0"/>
          <w:szCs w:val="21"/>
        </w:rPr>
        <w:t>,</w:t>
      </w:r>
      <w:r w:rsidRPr="004E2D4E">
        <w:rPr>
          <w:rFonts w:ascii="Consolas" w:eastAsia="宋体" w:hAnsi="Consolas" w:cs="宋体"/>
          <w:color w:val="001080"/>
          <w:kern w:val="0"/>
          <w:szCs w:val="21"/>
        </w:rPr>
        <w:t>n</w:t>
      </w:r>
      <w:r w:rsidRPr="004E2D4E">
        <w:rPr>
          <w:rFonts w:ascii="Consolas" w:eastAsia="宋体" w:hAnsi="Consolas" w:cs="宋体"/>
          <w:color w:val="000000"/>
          <w:kern w:val="0"/>
          <w:szCs w:val="21"/>
        </w:rPr>
        <w:t>);</w:t>
      </w:r>
    </w:p>
    <w:p w14:paraId="285E5123"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795E26"/>
          <w:kern w:val="0"/>
          <w:szCs w:val="21"/>
        </w:rPr>
        <w:t>get_equ</w:t>
      </w:r>
      <w:r w:rsidRPr="004E2D4E">
        <w:rPr>
          <w:rFonts w:ascii="Consolas" w:eastAsia="宋体" w:hAnsi="Consolas" w:cs="宋体"/>
          <w:color w:val="000000"/>
          <w:kern w:val="0"/>
          <w:szCs w:val="21"/>
        </w:rPr>
        <w:t>(</w:t>
      </w:r>
      <w:r w:rsidRPr="004E2D4E">
        <w:rPr>
          <w:rFonts w:ascii="Consolas" w:eastAsia="宋体" w:hAnsi="Consolas" w:cs="宋体"/>
          <w:color w:val="001080"/>
          <w:kern w:val="0"/>
          <w:szCs w:val="21"/>
        </w:rPr>
        <w:t>n</w:t>
      </w:r>
      <w:r w:rsidRPr="004E2D4E">
        <w:rPr>
          <w:rFonts w:ascii="Consolas" w:eastAsia="宋体" w:hAnsi="Consolas" w:cs="宋体"/>
          <w:color w:val="000000"/>
          <w:kern w:val="0"/>
          <w:szCs w:val="21"/>
        </w:rPr>
        <w:t>);</w:t>
      </w:r>
    </w:p>
    <w:p w14:paraId="455B6FD3"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795E26"/>
          <w:kern w:val="0"/>
          <w:szCs w:val="21"/>
        </w:rPr>
        <w:t>printf</w:t>
      </w:r>
      <w:r w:rsidRPr="004E2D4E">
        <w:rPr>
          <w:rFonts w:ascii="Consolas" w:eastAsia="宋体" w:hAnsi="Consolas" w:cs="宋体"/>
          <w:color w:val="000000"/>
          <w:kern w:val="0"/>
          <w:szCs w:val="21"/>
        </w:rPr>
        <w:t>(</w:t>
      </w:r>
      <w:r w:rsidRPr="004E2D4E">
        <w:rPr>
          <w:rFonts w:ascii="Consolas" w:eastAsia="宋体" w:hAnsi="Consolas" w:cs="宋体"/>
          <w:color w:val="A31515"/>
          <w:kern w:val="0"/>
          <w:szCs w:val="21"/>
        </w:rPr>
        <w:t>"</w:t>
      </w:r>
      <w:r w:rsidRPr="004E2D4E">
        <w:rPr>
          <w:rFonts w:ascii="Consolas" w:eastAsia="宋体" w:hAnsi="Consolas" w:cs="宋体"/>
          <w:color w:val="EE0000"/>
          <w:kern w:val="0"/>
          <w:szCs w:val="21"/>
        </w:rPr>
        <w:t>\n</w:t>
      </w:r>
      <w:r w:rsidRPr="004E2D4E">
        <w:rPr>
          <w:rFonts w:ascii="Consolas" w:eastAsia="宋体" w:hAnsi="Consolas" w:cs="宋体"/>
          <w:color w:val="A31515"/>
          <w:kern w:val="0"/>
          <w:szCs w:val="21"/>
        </w:rPr>
        <w:t>"</w:t>
      </w:r>
      <w:r w:rsidRPr="004E2D4E">
        <w:rPr>
          <w:rFonts w:ascii="Consolas" w:eastAsia="宋体" w:hAnsi="Consolas" w:cs="宋体"/>
          <w:color w:val="000000"/>
          <w:kern w:val="0"/>
          <w:szCs w:val="21"/>
        </w:rPr>
        <w:t>); </w:t>
      </w:r>
    </w:p>
    <w:p w14:paraId="5FDDCFC3"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p>
    <w:p w14:paraId="5B784B13"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AF00DB"/>
          <w:kern w:val="0"/>
          <w:szCs w:val="21"/>
        </w:rPr>
        <w:t>else</w:t>
      </w:r>
    </w:p>
    <w:p w14:paraId="30E4EC93"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795E26"/>
          <w:kern w:val="0"/>
          <w:szCs w:val="21"/>
        </w:rPr>
        <w:t>printf</w:t>
      </w:r>
      <w:r w:rsidRPr="004E2D4E">
        <w:rPr>
          <w:rFonts w:ascii="Consolas" w:eastAsia="宋体" w:hAnsi="Consolas" w:cs="宋体"/>
          <w:color w:val="000000"/>
          <w:kern w:val="0"/>
          <w:szCs w:val="21"/>
        </w:rPr>
        <w:t>(</w:t>
      </w:r>
      <w:r w:rsidRPr="004E2D4E">
        <w:rPr>
          <w:rFonts w:ascii="Consolas" w:eastAsia="宋体" w:hAnsi="Consolas" w:cs="宋体"/>
          <w:color w:val="A31515"/>
          <w:kern w:val="0"/>
          <w:szCs w:val="21"/>
        </w:rPr>
        <w:t>"%ld isn't a perfect number.</w:t>
      </w:r>
      <w:r w:rsidRPr="004E2D4E">
        <w:rPr>
          <w:rFonts w:ascii="Consolas" w:eastAsia="宋体" w:hAnsi="Consolas" w:cs="宋体"/>
          <w:color w:val="EE0000"/>
          <w:kern w:val="0"/>
          <w:szCs w:val="21"/>
        </w:rPr>
        <w:t>\n</w:t>
      </w:r>
      <w:r w:rsidRPr="004E2D4E">
        <w:rPr>
          <w:rFonts w:ascii="Consolas" w:eastAsia="宋体" w:hAnsi="Consolas" w:cs="宋体"/>
          <w:color w:val="A31515"/>
          <w:kern w:val="0"/>
          <w:szCs w:val="21"/>
        </w:rPr>
        <w:t>"</w:t>
      </w:r>
      <w:r w:rsidRPr="004E2D4E">
        <w:rPr>
          <w:rFonts w:ascii="Consolas" w:eastAsia="宋体" w:hAnsi="Consolas" w:cs="宋体"/>
          <w:color w:val="000000"/>
          <w:kern w:val="0"/>
          <w:szCs w:val="21"/>
        </w:rPr>
        <w:t>,</w:t>
      </w:r>
      <w:r w:rsidRPr="004E2D4E">
        <w:rPr>
          <w:rFonts w:ascii="Consolas" w:eastAsia="宋体" w:hAnsi="Consolas" w:cs="宋体"/>
          <w:color w:val="001080"/>
          <w:kern w:val="0"/>
          <w:szCs w:val="21"/>
        </w:rPr>
        <w:t>n</w:t>
      </w:r>
      <w:r w:rsidRPr="004E2D4E">
        <w:rPr>
          <w:rFonts w:ascii="Consolas" w:eastAsia="宋体" w:hAnsi="Consolas" w:cs="宋体"/>
          <w:color w:val="000000"/>
          <w:kern w:val="0"/>
          <w:szCs w:val="21"/>
        </w:rPr>
        <w:t>);</w:t>
      </w:r>
    </w:p>
    <w:p w14:paraId="5954809E"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p>
    <w:p w14:paraId="19D7169A"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AF00DB"/>
          <w:kern w:val="0"/>
          <w:szCs w:val="21"/>
        </w:rPr>
        <w:t>return</w:t>
      </w:r>
      <w:r w:rsidRPr="004E2D4E">
        <w:rPr>
          <w:rFonts w:ascii="Consolas" w:eastAsia="宋体" w:hAnsi="Consolas" w:cs="宋体"/>
          <w:color w:val="000000"/>
          <w:kern w:val="0"/>
          <w:szCs w:val="21"/>
        </w:rPr>
        <w:t> </w:t>
      </w:r>
      <w:r w:rsidRPr="004E2D4E">
        <w:rPr>
          <w:rFonts w:ascii="Consolas" w:eastAsia="宋体" w:hAnsi="Consolas" w:cs="宋体"/>
          <w:color w:val="098658"/>
          <w:kern w:val="0"/>
          <w:szCs w:val="21"/>
        </w:rPr>
        <w:t>0</w:t>
      </w:r>
      <w:r w:rsidRPr="004E2D4E">
        <w:rPr>
          <w:rFonts w:ascii="Consolas" w:eastAsia="宋体" w:hAnsi="Consolas" w:cs="宋体"/>
          <w:color w:val="000000"/>
          <w:kern w:val="0"/>
          <w:szCs w:val="21"/>
        </w:rPr>
        <w:t>;</w:t>
      </w:r>
    </w:p>
    <w:p w14:paraId="6B8AC651"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lastRenderedPageBreak/>
        <w:t>}</w:t>
      </w:r>
    </w:p>
    <w:p w14:paraId="45E7105B"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p>
    <w:p w14:paraId="4C6B4182"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FF"/>
          <w:kern w:val="0"/>
          <w:szCs w:val="21"/>
        </w:rPr>
        <w:t>long</w:t>
      </w:r>
      <w:r w:rsidRPr="004E2D4E">
        <w:rPr>
          <w:rFonts w:ascii="Consolas" w:eastAsia="宋体" w:hAnsi="Consolas" w:cs="宋体"/>
          <w:color w:val="000000"/>
          <w:kern w:val="0"/>
          <w:szCs w:val="21"/>
        </w:rPr>
        <w:t> </w:t>
      </w:r>
      <w:r w:rsidRPr="004E2D4E">
        <w:rPr>
          <w:rFonts w:ascii="Consolas" w:eastAsia="宋体" w:hAnsi="Consolas" w:cs="宋体"/>
          <w:color w:val="795E26"/>
          <w:kern w:val="0"/>
          <w:szCs w:val="21"/>
        </w:rPr>
        <w:t>get_sum</w:t>
      </w:r>
      <w:r w:rsidRPr="004E2D4E">
        <w:rPr>
          <w:rFonts w:ascii="Consolas" w:eastAsia="宋体" w:hAnsi="Consolas" w:cs="宋体"/>
          <w:color w:val="000000"/>
          <w:kern w:val="0"/>
          <w:szCs w:val="21"/>
        </w:rPr>
        <w:t>(</w:t>
      </w:r>
      <w:r w:rsidRPr="004E2D4E">
        <w:rPr>
          <w:rFonts w:ascii="Consolas" w:eastAsia="宋体" w:hAnsi="Consolas" w:cs="宋体"/>
          <w:color w:val="0000FF"/>
          <w:kern w:val="0"/>
          <w:szCs w:val="21"/>
        </w:rPr>
        <w:t>long</w:t>
      </w:r>
      <w:r w:rsidRPr="004E2D4E">
        <w:rPr>
          <w:rFonts w:ascii="Consolas" w:eastAsia="宋体" w:hAnsi="Consolas" w:cs="宋体"/>
          <w:color w:val="000000"/>
          <w:kern w:val="0"/>
          <w:szCs w:val="21"/>
        </w:rPr>
        <w:t> </w:t>
      </w:r>
      <w:r w:rsidRPr="004E2D4E">
        <w:rPr>
          <w:rFonts w:ascii="Consolas" w:eastAsia="宋体" w:hAnsi="Consolas" w:cs="宋体"/>
          <w:color w:val="001080"/>
          <w:kern w:val="0"/>
          <w:szCs w:val="21"/>
        </w:rPr>
        <w:t>n</w:t>
      </w:r>
      <w:r w:rsidRPr="004E2D4E">
        <w:rPr>
          <w:rFonts w:ascii="Consolas" w:eastAsia="宋体" w:hAnsi="Consolas" w:cs="宋体"/>
          <w:color w:val="000000"/>
          <w:kern w:val="0"/>
          <w:szCs w:val="21"/>
        </w:rPr>
        <w:t>)</w:t>
      </w:r>
    </w:p>
    <w:p w14:paraId="49BCF8E2"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w:t>
      </w:r>
    </w:p>
    <w:p w14:paraId="71A4DC14"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0000FF"/>
          <w:kern w:val="0"/>
          <w:szCs w:val="21"/>
        </w:rPr>
        <w:t>long</w:t>
      </w:r>
      <w:r w:rsidRPr="004E2D4E">
        <w:rPr>
          <w:rFonts w:ascii="Consolas" w:eastAsia="宋体" w:hAnsi="Consolas" w:cs="宋体"/>
          <w:color w:val="000000"/>
          <w:kern w:val="0"/>
          <w:szCs w:val="21"/>
        </w:rPr>
        <w:t> </w:t>
      </w:r>
      <w:r w:rsidRPr="004E2D4E">
        <w:rPr>
          <w:rFonts w:ascii="Consolas" w:eastAsia="宋体" w:hAnsi="Consolas" w:cs="宋体"/>
          <w:color w:val="001080"/>
          <w:kern w:val="0"/>
          <w:szCs w:val="21"/>
        </w:rPr>
        <w:t>i</w:t>
      </w:r>
      <w:r w:rsidRPr="004E2D4E">
        <w:rPr>
          <w:rFonts w:ascii="Consolas" w:eastAsia="宋体" w:hAnsi="Consolas" w:cs="宋体"/>
          <w:color w:val="000000"/>
          <w:kern w:val="0"/>
          <w:szCs w:val="21"/>
        </w:rPr>
        <w:t>,</w:t>
      </w:r>
      <w:r w:rsidRPr="004E2D4E">
        <w:rPr>
          <w:rFonts w:ascii="Consolas" w:eastAsia="宋体" w:hAnsi="Consolas" w:cs="宋体"/>
          <w:color w:val="001080"/>
          <w:kern w:val="0"/>
          <w:szCs w:val="21"/>
        </w:rPr>
        <w:t>j</w:t>
      </w:r>
      <w:r w:rsidRPr="004E2D4E">
        <w:rPr>
          <w:rFonts w:ascii="Consolas" w:eastAsia="宋体" w:hAnsi="Consolas" w:cs="宋体"/>
          <w:color w:val="000000"/>
          <w:kern w:val="0"/>
          <w:szCs w:val="21"/>
        </w:rPr>
        <w:t>,</w:t>
      </w:r>
      <w:r w:rsidRPr="004E2D4E">
        <w:rPr>
          <w:rFonts w:ascii="Consolas" w:eastAsia="宋体" w:hAnsi="Consolas" w:cs="宋体"/>
          <w:color w:val="001080"/>
          <w:kern w:val="0"/>
          <w:szCs w:val="21"/>
        </w:rPr>
        <w:t>sum</w:t>
      </w:r>
      <w:r w:rsidRPr="004E2D4E">
        <w:rPr>
          <w:rFonts w:ascii="Consolas" w:eastAsia="宋体" w:hAnsi="Consolas" w:cs="宋体"/>
          <w:color w:val="000000"/>
          <w:kern w:val="0"/>
          <w:szCs w:val="21"/>
        </w:rPr>
        <w:t>;</w:t>
      </w:r>
    </w:p>
    <w:p w14:paraId="5C9BCD45"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001080"/>
          <w:kern w:val="0"/>
          <w:szCs w:val="21"/>
        </w:rPr>
        <w:t>sum</w:t>
      </w:r>
      <w:r w:rsidRPr="004E2D4E">
        <w:rPr>
          <w:rFonts w:ascii="Consolas" w:eastAsia="宋体" w:hAnsi="Consolas" w:cs="宋体"/>
          <w:color w:val="000000"/>
          <w:kern w:val="0"/>
          <w:szCs w:val="21"/>
        </w:rPr>
        <w:t>=</w:t>
      </w:r>
      <w:r w:rsidRPr="004E2D4E">
        <w:rPr>
          <w:rFonts w:ascii="Consolas" w:eastAsia="宋体" w:hAnsi="Consolas" w:cs="宋体"/>
          <w:color w:val="098658"/>
          <w:kern w:val="0"/>
          <w:szCs w:val="21"/>
        </w:rPr>
        <w:t>0</w:t>
      </w:r>
      <w:r w:rsidRPr="004E2D4E">
        <w:rPr>
          <w:rFonts w:ascii="Consolas" w:eastAsia="宋体" w:hAnsi="Consolas" w:cs="宋体"/>
          <w:color w:val="000000"/>
          <w:kern w:val="0"/>
          <w:szCs w:val="21"/>
        </w:rPr>
        <w:t>;</w:t>
      </w:r>
    </w:p>
    <w:p w14:paraId="601EC062"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AF00DB"/>
          <w:kern w:val="0"/>
          <w:szCs w:val="21"/>
        </w:rPr>
        <w:t>for</w:t>
      </w:r>
      <w:r w:rsidRPr="004E2D4E">
        <w:rPr>
          <w:rFonts w:ascii="Consolas" w:eastAsia="宋体" w:hAnsi="Consolas" w:cs="宋体"/>
          <w:color w:val="000000"/>
          <w:kern w:val="0"/>
          <w:szCs w:val="21"/>
        </w:rPr>
        <w:t> ( </w:t>
      </w:r>
      <w:r w:rsidRPr="004E2D4E">
        <w:rPr>
          <w:rFonts w:ascii="Consolas" w:eastAsia="宋体" w:hAnsi="Consolas" w:cs="宋体"/>
          <w:color w:val="001080"/>
          <w:kern w:val="0"/>
          <w:szCs w:val="21"/>
        </w:rPr>
        <w:t>i</w:t>
      </w:r>
      <w:r w:rsidRPr="004E2D4E">
        <w:rPr>
          <w:rFonts w:ascii="Consolas" w:eastAsia="宋体" w:hAnsi="Consolas" w:cs="宋体"/>
          <w:color w:val="000000"/>
          <w:kern w:val="0"/>
          <w:szCs w:val="21"/>
        </w:rPr>
        <w:t> = </w:t>
      </w:r>
      <w:r w:rsidRPr="004E2D4E">
        <w:rPr>
          <w:rFonts w:ascii="Consolas" w:eastAsia="宋体" w:hAnsi="Consolas" w:cs="宋体"/>
          <w:color w:val="098658"/>
          <w:kern w:val="0"/>
          <w:szCs w:val="21"/>
        </w:rPr>
        <w:t>1</w:t>
      </w:r>
      <w:r w:rsidRPr="004E2D4E">
        <w:rPr>
          <w:rFonts w:ascii="Consolas" w:eastAsia="宋体" w:hAnsi="Consolas" w:cs="宋体"/>
          <w:color w:val="000000"/>
          <w:kern w:val="0"/>
          <w:szCs w:val="21"/>
        </w:rPr>
        <w:t>; </w:t>
      </w:r>
      <w:r w:rsidRPr="004E2D4E">
        <w:rPr>
          <w:rFonts w:ascii="Consolas" w:eastAsia="宋体" w:hAnsi="Consolas" w:cs="宋体"/>
          <w:color w:val="001080"/>
          <w:kern w:val="0"/>
          <w:szCs w:val="21"/>
        </w:rPr>
        <w:t>i</w:t>
      </w:r>
      <w:r w:rsidRPr="004E2D4E">
        <w:rPr>
          <w:rFonts w:ascii="Consolas" w:eastAsia="宋体" w:hAnsi="Consolas" w:cs="宋体"/>
          <w:color w:val="000000"/>
          <w:kern w:val="0"/>
          <w:szCs w:val="21"/>
        </w:rPr>
        <w:t> &lt; </w:t>
      </w:r>
      <w:r w:rsidRPr="004E2D4E">
        <w:rPr>
          <w:rFonts w:ascii="Consolas" w:eastAsia="宋体" w:hAnsi="Consolas" w:cs="宋体"/>
          <w:color w:val="001080"/>
          <w:kern w:val="0"/>
          <w:szCs w:val="21"/>
        </w:rPr>
        <w:t>n</w:t>
      </w:r>
      <w:r w:rsidRPr="004E2D4E">
        <w:rPr>
          <w:rFonts w:ascii="Consolas" w:eastAsia="宋体" w:hAnsi="Consolas" w:cs="宋体"/>
          <w:color w:val="000000"/>
          <w:kern w:val="0"/>
          <w:szCs w:val="21"/>
        </w:rPr>
        <w:t>; </w:t>
      </w:r>
      <w:r w:rsidRPr="004E2D4E">
        <w:rPr>
          <w:rFonts w:ascii="Consolas" w:eastAsia="宋体" w:hAnsi="Consolas" w:cs="宋体"/>
          <w:color w:val="001080"/>
          <w:kern w:val="0"/>
          <w:szCs w:val="21"/>
        </w:rPr>
        <w:t>i</w:t>
      </w:r>
      <w:r w:rsidRPr="004E2D4E">
        <w:rPr>
          <w:rFonts w:ascii="Consolas" w:eastAsia="宋体" w:hAnsi="Consolas" w:cs="宋体"/>
          <w:color w:val="000000"/>
          <w:kern w:val="0"/>
          <w:szCs w:val="21"/>
        </w:rPr>
        <w:t>++)</w:t>
      </w:r>
    </w:p>
    <w:p w14:paraId="16C75428"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p>
    <w:p w14:paraId="77F4533A"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AF00DB"/>
          <w:kern w:val="0"/>
          <w:szCs w:val="21"/>
        </w:rPr>
        <w:t>for</w:t>
      </w:r>
      <w:r w:rsidRPr="004E2D4E">
        <w:rPr>
          <w:rFonts w:ascii="Consolas" w:eastAsia="宋体" w:hAnsi="Consolas" w:cs="宋体"/>
          <w:color w:val="000000"/>
          <w:kern w:val="0"/>
          <w:szCs w:val="21"/>
        </w:rPr>
        <w:t> ( </w:t>
      </w:r>
      <w:r w:rsidRPr="004E2D4E">
        <w:rPr>
          <w:rFonts w:ascii="Consolas" w:eastAsia="宋体" w:hAnsi="Consolas" w:cs="宋体"/>
          <w:color w:val="001080"/>
          <w:kern w:val="0"/>
          <w:szCs w:val="21"/>
        </w:rPr>
        <w:t>j</w:t>
      </w:r>
      <w:r w:rsidRPr="004E2D4E">
        <w:rPr>
          <w:rFonts w:ascii="Consolas" w:eastAsia="宋体" w:hAnsi="Consolas" w:cs="宋体"/>
          <w:color w:val="000000"/>
          <w:kern w:val="0"/>
          <w:szCs w:val="21"/>
        </w:rPr>
        <w:t> = </w:t>
      </w:r>
      <w:r w:rsidRPr="004E2D4E">
        <w:rPr>
          <w:rFonts w:ascii="Consolas" w:eastAsia="宋体" w:hAnsi="Consolas" w:cs="宋体"/>
          <w:color w:val="098658"/>
          <w:kern w:val="0"/>
          <w:szCs w:val="21"/>
        </w:rPr>
        <w:t>1</w:t>
      </w:r>
      <w:r w:rsidRPr="004E2D4E">
        <w:rPr>
          <w:rFonts w:ascii="Consolas" w:eastAsia="宋体" w:hAnsi="Consolas" w:cs="宋体"/>
          <w:color w:val="000000"/>
          <w:kern w:val="0"/>
          <w:szCs w:val="21"/>
        </w:rPr>
        <w:t>; </w:t>
      </w:r>
      <w:r w:rsidRPr="004E2D4E">
        <w:rPr>
          <w:rFonts w:ascii="Consolas" w:eastAsia="宋体" w:hAnsi="Consolas" w:cs="宋体"/>
          <w:color w:val="001080"/>
          <w:kern w:val="0"/>
          <w:szCs w:val="21"/>
        </w:rPr>
        <w:t>j</w:t>
      </w:r>
      <w:r w:rsidRPr="004E2D4E">
        <w:rPr>
          <w:rFonts w:ascii="Consolas" w:eastAsia="宋体" w:hAnsi="Consolas" w:cs="宋体"/>
          <w:color w:val="000000"/>
          <w:kern w:val="0"/>
          <w:szCs w:val="21"/>
        </w:rPr>
        <w:t> &lt; </w:t>
      </w:r>
      <w:r w:rsidRPr="004E2D4E">
        <w:rPr>
          <w:rFonts w:ascii="Consolas" w:eastAsia="宋体" w:hAnsi="Consolas" w:cs="宋体"/>
          <w:color w:val="001080"/>
          <w:kern w:val="0"/>
          <w:szCs w:val="21"/>
        </w:rPr>
        <w:t>n</w:t>
      </w:r>
      <w:r w:rsidRPr="004E2D4E">
        <w:rPr>
          <w:rFonts w:ascii="Consolas" w:eastAsia="宋体" w:hAnsi="Consolas" w:cs="宋体"/>
          <w:color w:val="000000"/>
          <w:kern w:val="0"/>
          <w:szCs w:val="21"/>
        </w:rPr>
        <w:t>; </w:t>
      </w:r>
      <w:r w:rsidRPr="004E2D4E">
        <w:rPr>
          <w:rFonts w:ascii="Consolas" w:eastAsia="宋体" w:hAnsi="Consolas" w:cs="宋体"/>
          <w:color w:val="001080"/>
          <w:kern w:val="0"/>
          <w:szCs w:val="21"/>
        </w:rPr>
        <w:t>j</w:t>
      </w:r>
      <w:r w:rsidRPr="004E2D4E">
        <w:rPr>
          <w:rFonts w:ascii="Consolas" w:eastAsia="宋体" w:hAnsi="Consolas" w:cs="宋体"/>
          <w:color w:val="000000"/>
          <w:kern w:val="0"/>
          <w:szCs w:val="21"/>
        </w:rPr>
        <w:t>++)</w:t>
      </w:r>
    </w:p>
    <w:p w14:paraId="7329C9F5"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p>
    <w:p w14:paraId="2535BFCE"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AF00DB"/>
          <w:kern w:val="0"/>
          <w:szCs w:val="21"/>
        </w:rPr>
        <w:t>if</w:t>
      </w:r>
      <w:r w:rsidRPr="004E2D4E">
        <w:rPr>
          <w:rFonts w:ascii="Consolas" w:eastAsia="宋体" w:hAnsi="Consolas" w:cs="宋体"/>
          <w:color w:val="000000"/>
          <w:kern w:val="0"/>
          <w:szCs w:val="21"/>
        </w:rPr>
        <w:t>(</w:t>
      </w:r>
      <w:r w:rsidRPr="004E2D4E">
        <w:rPr>
          <w:rFonts w:ascii="Consolas" w:eastAsia="宋体" w:hAnsi="Consolas" w:cs="宋体"/>
          <w:color w:val="001080"/>
          <w:kern w:val="0"/>
          <w:szCs w:val="21"/>
        </w:rPr>
        <w:t>n</w:t>
      </w:r>
      <w:r w:rsidRPr="004E2D4E">
        <w:rPr>
          <w:rFonts w:ascii="Consolas" w:eastAsia="宋体" w:hAnsi="Consolas" w:cs="宋体"/>
          <w:color w:val="000000"/>
          <w:kern w:val="0"/>
          <w:szCs w:val="21"/>
        </w:rPr>
        <w:t>==</w:t>
      </w:r>
      <w:r w:rsidRPr="004E2D4E">
        <w:rPr>
          <w:rFonts w:ascii="Consolas" w:eastAsia="宋体" w:hAnsi="Consolas" w:cs="宋体"/>
          <w:color w:val="001080"/>
          <w:kern w:val="0"/>
          <w:szCs w:val="21"/>
        </w:rPr>
        <w:t>j</w:t>
      </w:r>
      <w:r w:rsidRPr="004E2D4E">
        <w:rPr>
          <w:rFonts w:ascii="Consolas" w:eastAsia="宋体" w:hAnsi="Consolas" w:cs="宋体"/>
          <w:color w:val="000000"/>
          <w:kern w:val="0"/>
          <w:szCs w:val="21"/>
        </w:rPr>
        <w:t>*</w:t>
      </w:r>
      <w:r w:rsidRPr="004E2D4E">
        <w:rPr>
          <w:rFonts w:ascii="Consolas" w:eastAsia="宋体" w:hAnsi="Consolas" w:cs="宋体"/>
          <w:color w:val="001080"/>
          <w:kern w:val="0"/>
          <w:szCs w:val="21"/>
        </w:rPr>
        <w:t>i</w:t>
      </w:r>
      <w:r w:rsidRPr="004E2D4E">
        <w:rPr>
          <w:rFonts w:ascii="Consolas" w:eastAsia="宋体" w:hAnsi="Consolas" w:cs="宋体"/>
          <w:color w:val="000000"/>
          <w:kern w:val="0"/>
          <w:szCs w:val="21"/>
        </w:rPr>
        <w:t>)</w:t>
      </w:r>
    </w:p>
    <w:p w14:paraId="1A0C08CC"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001080"/>
          <w:kern w:val="0"/>
          <w:szCs w:val="21"/>
        </w:rPr>
        <w:t>sum</w:t>
      </w:r>
      <w:r w:rsidRPr="004E2D4E">
        <w:rPr>
          <w:rFonts w:ascii="Consolas" w:eastAsia="宋体" w:hAnsi="Consolas" w:cs="宋体"/>
          <w:color w:val="000000"/>
          <w:kern w:val="0"/>
          <w:szCs w:val="21"/>
        </w:rPr>
        <w:t>+=</w:t>
      </w:r>
      <w:r w:rsidRPr="004E2D4E">
        <w:rPr>
          <w:rFonts w:ascii="Consolas" w:eastAsia="宋体" w:hAnsi="Consolas" w:cs="宋体"/>
          <w:color w:val="001080"/>
          <w:kern w:val="0"/>
          <w:szCs w:val="21"/>
        </w:rPr>
        <w:t>i</w:t>
      </w:r>
      <w:r w:rsidRPr="004E2D4E">
        <w:rPr>
          <w:rFonts w:ascii="Consolas" w:eastAsia="宋体" w:hAnsi="Consolas" w:cs="宋体"/>
          <w:color w:val="000000"/>
          <w:kern w:val="0"/>
          <w:szCs w:val="21"/>
        </w:rPr>
        <w:t>;            </w:t>
      </w:r>
    </w:p>
    <w:p w14:paraId="5ABA2E1C"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p>
    <w:p w14:paraId="3387C443"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p>
    <w:p w14:paraId="7A80FAE1"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AF00DB"/>
          <w:kern w:val="0"/>
          <w:szCs w:val="21"/>
        </w:rPr>
        <w:t>return</w:t>
      </w:r>
      <w:r w:rsidRPr="004E2D4E">
        <w:rPr>
          <w:rFonts w:ascii="Consolas" w:eastAsia="宋体" w:hAnsi="Consolas" w:cs="宋体"/>
          <w:color w:val="000000"/>
          <w:kern w:val="0"/>
          <w:szCs w:val="21"/>
        </w:rPr>
        <w:t> </w:t>
      </w:r>
      <w:r w:rsidRPr="004E2D4E">
        <w:rPr>
          <w:rFonts w:ascii="Consolas" w:eastAsia="宋体" w:hAnsi="Consolas" w:cs="宋体"/>
          <w:color w:val="001080"/>
          <w:kern w:val="0"/>
          <w:szCs w:val="21"/>
        </w:rPr>
        <w:t>sum</w:t>
      </w:r>
      <w:r w:rsidRPr="004E2D4E">
        <w:rPr>
          <w:rFonts w:ascii="Consolas" w:eastAsia="宋体" w:hAnsi="Consolas" w:cs="宋体"/>
          <w:color w:val="000000"/>
          <w:kern w:val="0"/>
          <w:szCs w:val="21"/>
        </w:rPr>
        <w:t>+</w:t>
      </w:r>
      <w:r w:rsidRPr="004E2D4E">
        <w:rPr>
          <w:rFonts w:ascii="Consolas" w:eastAsia="宋体" w:hAnsi="Consolas" w:cs="宋体"/>
          <w:color w:val="098658"/>
          <w:kern w:val="0"/>
          <w:szCs w:val="21"/>
        </w:rPr>
        <w:t>1</w:t>
      </w:r>
      <w:r w:rsidRPr="004E2D4E">
        <w:rPr>
          <w:rFonts w:ascii="Consolas" w:eastAsia="宋体" w:hAnsi="Consolas" w:cs="宋体"/>
          <w:color w:val="000000"/>
          <w:kern w:val="0"/>
          <w:szCs w:val="21"/>
        </w:rPr>
        <w:t>;</w:t>
      </w:r>
    </w:p>
    <w:p w14:paraId="412580F3"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w:t>
      </w:r>
    </w:p>
    <w:p w14:paraId="56D0C3D1"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p>
    <w:p w14:paraId="21F50517"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FF"/>
          <w:kern w:val="0"/>
          <w:szCs w:val="21"/>
        </w:rPr>
        <w:t>void</w:t>
      </w:r>
      <w:r w:rsidRPr="004E2D4E">
        <w:rPr>
          <w:rFonts w:ascii="Consolas" w:eastAsia="宋体" w:hAnsi="Consolas" w:cs="宋体"/>
          <w:color w:val="000000"/>
          <w:kern w:val="0"/>
          <w:szCs w:val="21"/>
        </w:rPr>
        <w:t> </w:t>
      </w:r>
      <w:r w:rsidRPr="004E2D4E">
        <w:rPr>
          <w:rFonts w:ascii="Consolas" w:eastAsia="宋体" w:hAnsi="Consolas" w:cs="宋体"/>
          <w:color w:val="795E26"/>
          <w:kern w:val="0"/>
          <w:szCs w:val="21"/>
        </w:rPr>
        <w:t>get_equ</w:t>
      </w:r>
      <w:r w:rsidRPr="004E2D4E">
        <w:rPr>
          <w:rFonts w:ascii="Consolas" w:eastAsia="宋体" w:hAnsi="Consolas" w:cs="宋体"/>
          <w:color w:val="000000"/>
          <w:kern w:val="0"/>
          <w:szCs w:val="21"/>
        </w:rPr>
        <w:t>(</w:t>
      </w:r>
      <w:r w:rsidRPr="004E2D4E">
        <w:rPr>
          <w:rFonts w:ascii="Consolas" w:eastAsia="宋体" w:hAnsi="Consolas" w:cs="宋体"/>
          <w:color w:val="0000FF"/>
          <w:kern w:val="0"/>
          <w:szCs w:val="21"/>
        </w:rPr>
        <w:t>long</w:t>
      </w:r>
      <w:r w:rsidRPr="004E2D4E">
        <w:rPr>
          <w:rFonts w:ascii="Consolas" w:eastAsia="宋体" w:hAnsi="Consolas" w:cs="宋体"/>
          <w:color w:val="000000"/>
          <w:kern w:val="0"/>
          <w:szCs w:val="21"/>
        </w:rPr>
        <w:t> </w:t>
      </w:r>
      <w:r w:rsidRPr="004E2D4E">
        <w:rPr>
          <w:rFonts w:ascii="Consolas" w:eastAsia="宋体" w:hAnsi="Consolas" w:cs="宋体"/>
          <w:color w:val="001080"/>
          <w:kern w:val="0"/>
          <w:szCs w:val="21"/>
        </w:rPr>
        <w:t>n</w:t>
      </w:r>
      <w:r w:rsidRPr="004E2D4E">
        <w:rPr>
          <w:rFonts w:ascii="Consolas" w:eastAsia="宋体" w:hAnsi="Consolas" w:cs="宋体"/>
          <w:color w:val="000000"/>
          <w:kern w:val="0"/>
          <w:szCs w:val="21"/>
        </w:rPr>
        <w:t>)</w:t>
      </w:r>
    </w:p>
    <w:p w14:paraId="4FD106DD"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w:t>
      </w:r>
    </w:p>
    <w:p w14:paraId="21013F61"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0000FF"/>
          <w:kern w:val="0"/>
          <w:szCs w:val="21"/>
        </w:rPr>
        <w:t>long</w:t>
      </w:r>
      <w:r w:rsidRPr="004E2D4E">
        <w:rPr>
          <w:rFonts w:ascii="Consolas" w:eastAsia="宋体" w:hAnsi="Consolas" w:cs="宋体"/>
          <w:color w:val="000000"/>
          <w:kern w:val="0"/>
          <w:szCs w:val="21"/>
        </w:rPr>
        <w:t> </w:t>
      </w:r>
      <w:r w:rsidRPr="004E2D4E">
        <w:rPr>
          <w:rFonts w:ascii="Consolas" w:eastAsia="宋体" w:hAnsi="Consolas" w:cs="宋体"/>
          <w:color w:val="001080"/>
          <w:kern w:val="0"/>
          <w:szCs w:val="21"/>
        </w:rPr>
        <w:t>i</w:t>
      </w:r>
      <w:r w:rsidRPr="004E2D4E">
        <w:rPr>
          <w:rFonts w:ascii="Consolas" w:eastAsia="宋体" w:hAnsi="Consolas" w:cs="宋体"/>
          <w:color w:val="000000"/>
          <w:kern w:val="0"/>
          <w:szCs w:val="21"/>
        </w:rPr>
        <w:t>,</w:t>
      </w:r>
      <w:r w:rsidRPr="004E2D4E">
        <w:rPr>
          <w:rFonts w:ascii="Consolas" w:eastAsia="宋体" w:hAnsi="Consolas" w:cs="宋体"/>
          <w:color w:val="001080"/>
          <w:kern w:val="0"/>
          <w:szCs w:val="21"/>
        </w:rPr>
        <w:t>j</w:t>
      </w:r>
      <w:r w:rsidRPr="004E2D4E">
        <w:rPr>
          <w:rFonts w:ascii="Consolas" w:eastAsia="宋体" w:hAnsi="Consolas" w:cs="宋体"/>
          <w:color w:val="000000"/>
          <w:kern w:val="0"/>
          <w:szCs w:val="21"/>
        </w:rPr>
        <w:t>,</w:t>
      </w:r>
      <w:r w:rsidRPr="004E2D4E">
        <w:rPr>
          <w:rFonts w:ascii="Consolas" w:eastAsia="宋体" w:hAnsi="Consolas" w:cs="宋体"/>
          <w:color w:val="001080"/>
          <w:kern w:val="0"/>
          <w:szCs w:val="21"/>
        </w:rPr>
        <w:t>sum</w:t>
      </w:r>
      <w:r w:rsidRPr="004E2D4E">
        <w:rPr>
          <w:rFonts w:ascii="Consolas" w:eastAsia="宋体" w:hAnsi="Consolas" w:cs="宋体"/>
          <w:color w:val="000000"/>
          <w:kern w:val="0"/>
          <w:szCs w:val="21"/>
        </w:rPr>
        <w:t>;</w:t>
      </w:r>
    </w:p>
    <w:p w14:paraId="47E91FB7"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001080"/>
          <w:kern w:val="0"/>
          <w:szCs w:val="21"/>
        </w:rPr>
        <w:t>sum</w:t>
      </w:r>
      <w:r w:rsidRPr="004E2D4E">
        <w:rPr>
          <w:rFonts w:ascii="Consolas" w:eastAsia="宋体" w:hAnsi="Consolas" w:cs="宋体"/>
          <w:color w:val="000000"/>
          <w:kern w:val="0"/>
          <w:szCs w:val="21"/>
        </w:rPr>
        <w:t>=</w:t>
      </w:r>
      <w:r w:rsidRPr="004E2D4E">
        <w:rPr>
          <w:rFonts w:ascii="Consolas" w:eastAsia="宋体" w:hAnsi="Consolas" w:cs="宋体"/>
          <w:color w:val="098658"/>
          <w:kern w:val="0"/>
          <w:szCs w:val="21"/>
        </w:rPr>
        <w:t>0</w:t>
      </w:r>
      <w:r w:rsidRPr="004E2D4E">
        <w:rPr>
          <w:rFonts w:ascii="Consolas" w:eastAsia="宋体" w:hAnsi="Consolas" w:cs="宋体"/>
          <w:color w:val="000000"/>
          <w:kern w:val="0"/>
          <w:szCs w:val="21"/>
        </w:rPr>
        <w:t>;</w:t>
      </w:r>
    </w:p>
    <w:p w14:paraId="55728127"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AF00DB"/>
          <w:kern w:val="0"/>
          <w:szCs w:val="21"/>
        </w:rPr>
        <w:t>for</w:t>
      </w:r>
      <w:r w:rsidRPr="004E2D4E">
        <w:rPr>
          <w:rFonts w:ascii="Consolas" w:eastAsia="宋体" w:hAnsi="Consolas" w:cs="宋体"/>
          <w:color w:val="000000"/>
          <w:kern w:val="0"/>
          <w:szCs w:val="21"/>
        </w:rPr>
        <w:t> ( </w:t>
      </w:r>
      <w:r w:rsidRPr="004E2D4E">
        <w:rPr>
          <w:rFonts w:ascii="Consolas" w:eastAsia="宋体" w:hAnsi="Consolas" w:cs="宋体"/>
          <w:color w:val="001080"/>
          <w:kern w:val="0"/>
          <w:szCs w:val="21"/>
        </w:rPr>
        <w:t>i</w:t>
      </w:r>
      <w:r w:rsidRPr="004E2D4E">
        <w:rPr>
          <w:rFonts w:ascii="Consolas" w:eastAsia="宋体" w:hAnsi="Consolas" w:cs="宋体"/>
          <w:color w:val="000000"/>
          <w:kern w:val="0"/>
          <w:szCs w:val="21"/>
        </w:rPr>
        <w:t> = </w:t>
      </w:r>
      <w:r w:rsidRPr="004E2D4E">
        <w:rPr>
          <w:rFonts w:ascii="Consolas" w:eastAsia="宋体" w:hAnsi="Consolas" w:cs="宋体"/>
          <w:color w:val="098658"/>
          <w:kern w:val="0"/>
          <w:szCs w:val="21"/>
        </w:rPr>
        <w:t>1</w:t>
      </w:r>
      <w:r w:rsidRPr="004E2D4E">
        <w:rPr>
          <w:rFonts w:ascii="Consolas" w:eastAsia="宋体" w:hAnsi="Consolas" w:cs="宋体"/>
          <w:color w:val="000000"/>
          <w:kern w:val="0"/>
          <w:szCs w:val="21"/>
        </w:rPr>
        <w:t>; </w:t>
      </w:r>
      <w:r w:rsidRPr="004E2D4E">
        <w:rPr>
          <w:rFonts w:ascii="Consolas" w:eastAsia="宋体" w:hAnsi="Consolas" w:cs="宋体"/>
          <w:color w:val="001080"/>
          <w:kern w:val="0"/>
          <w:szCs w:val="21"/>
        </w:rPr>
        <w:t>i</w:t>
      </w:r>
      <w:r w:rsidRPr="004E2D4E">
        <w:rPr>
          <w:rFonts w:ascii="Consolas" w:eastAsia="宋体" w:hAnsi="Consolas" w:cs="宋体"/>
          <w:color w:val="000000"/>
          <w:kern w:val="0"/>
          <w:szCs w:val="21"/>
        </w:rPr>
        <w:t> &lt; </w:t>
      </w:r>
      <w:r w:rsidRPr="004E2D4E">
        <w:rPr>
          <w:rFonts w:ascii="Consolas" w:eastAsia="宋体" w:hAnsi="Consolas" w:cs="宋体"/>
          <w:color w:val="001080"/>
          <w:kern w:val="0"/>
          <w:szCs w:val="21"/>
        </w:rPr>
        <w:t>n</w:t>
      </w:r>
      <w:r w:rsidRPr="004E2D4E">
        <w:rPr>
          <w:rFonts w:ascii="Consolas" w:eastAsia="宋体" w:hAnsi="Consolas" w:cs="宋体"/>
          <w:color w:val="000000"/>
          <w:kern w:val="0"/>
          <w:szCs w:val="21"/>
        </w:rPr>
        <w:t>; </w:t>
      </w:r>
      <w:r w:rsidRPr="004E2D4E">
        <w:rPr>
          <w:rFonts w:ascii="Consolas" w:eastAsia="宋体" w:hAnsi="Consolas" w:cs="宋体"/>
          <w:color w:val="001080"/>
          <w:kern w:val="0"/>
          <w:szCs w:val="21"/>
        </w:rPr>
        <w:t>i</w:t>
      </w:r>
      <w:r w:rsidRPr="004E2D4E">
        <w:rPr>
          <w:rFonts w:ascii="Consolas" w:eastAsia="宋体" w:hAnsi="Consolas" w:cs="宋体"/>
          <w:color w:val="000000"/>
          <w:kern w:val="0"/>
          <w:szCs w:val="21"/>
        </w:rPr>
        <w:t>++)</w:t>
      </w:r>
    </w:p>
    <w:p w14:paraId="24D18E8F"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p>
    <w:p w14:paraId="1656D22D"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AF00DB"/>
          <w:kern w:val="0"/>
          <w:szCs w:val="21"/>
        </w:rPr>
        <w:t>for</w:t>
      </w:r>
      <w:r w:rsidRPr="004E2D4E">
        <w:rPr>
          <w:rFonts w:ascii="Consolas" w:eastAsia="宋体" w:hAnsi="Consolas" w:cs="宋体"/>
          <w:color w:val="000000"/>
          <w:kern w:val="0"/>
          <w:szCs w:val="21"/>
        </w:rPr>
        <w:t> ( </w:t>
      </w:r>
      <w:r w:rsidRPr="004E2D4E">
        <w:rPr>
          <w:rFonts w:ascii="Consolas" w:eastAsia="宋体" w:hAnsi="Consolas" w:cs="宋体"/>
          <w:color w:val="001080"/>
          <w:kern w:val="0"/>
          <w:szCs w:val="21"/>
        </w:rPr>
        <w:t>j</w:t>
      </w:r>
      <w:r w:rsidRPr="004E2D4E">
        <w:rPr>
          <w:rFonts w:ascii="Consolas" w:eastAsia="宋体" w:hAnsi="Consolas" w:cs="宋体"/>
          <w:color w:val="000000"/>
          <w:kern w:val="0"/>
          <w:szCs w:val="21"/>
        </w:rPr>
        <w:t> = </w:t>
      </w:r>
      <w:r w:rsidRPr="004E2D4E">
        <w:rPr>
          <w:rFonts w:ascii="Consolas" w:eastAsia="宋体" w:hAnsi="Consolas" w:cs="宋体"/>
          <w:color w:val="098658"/>
          <w:kern w:val="0"/>
          <w:szCs w:val="21"/>
        </w:rPr>
        <w:t>1</w:t>
      </w:r>
      <w:r w:rsidRPr="004E2D4E">
        <w:rPr>
          <w:rFonts w:ascii="Consolas" w:eastAsia="宋体" w:hAnsi="Consolas" w:cs="宋体"/>
          <w:color w:val="000000"/>
          <w:kern w:val="0"/>
          <w:szCs w:val="21"/>
        </w:rPr>
        <w:t>; </w:t>
      </w:r>
      <w:r w:rsidRPr="004E2D4E">
        <w:rPr>
          <w:rFonts w:ascii="Consolas" w:eastAsia="宋体" w:hAnsi="Consolas" w:cs="宋体"/>
          <w:color w:val="001080"/>
          <w:kern w:val="0"/>
          <w:szCs w:val="21"/>
        </w:rPr>
        <w:t>j</w:t>
      </w:r>
      <w:r w:rsidRPr="004E2D4E">
        <w:rPr>
          <w:rFonts w:ascii="Consolas" w:eastAsia="宋体" w:hAnsi="Consolas" w:cs="宋体"/>
          <w:color w:val="000000"/>
          <w:kern w:val="0"/>
          <w:szCs w:val="21"/>
        </w:rPr>
        <w:t> &lt; </w:t>
      </w:r>
      <w:r w:rsidRPr="004E2D4E">
        <w:rPr>
          <w:rFonts w:ascii="Consolas" w:eastAsia="宋体" w:hAnsi="Consolas" w:cs="宋体"/>
          <w:color w:val="001080"/>
          <w:kern w:val="0"/>
          <w:szCs w:val="21"/>
        </w:rPr>
        <w:t>n</w:t>
      </w:r>
      <w:r w:rsidRPr="004E2D4E">
        <w:rPr>
          <w:rFonts w:ascii="Consolas" w:eastAsia="宋体" w:hAnsi="Consolas" w:cs="宋体"/>
          <w:color w:val="000000"/>
          <w:kern w:val="0"/>
          <w:szCs w:val="21"/>
        </w:rPr>
        <w:t>; </w:t>
      </w:r>
      <w:r w:rsidRPr="004E2D4E">
        <w:rPr>
          <w:rFonts w:ascii="Consolas" w:eastAsia="宋体" w:hAnsi="Consolas" w:cs="宋体"/>
          <w:color w:val="001080"/>
          <w:kern w:val="0"/>
          <w:szCs w:val="21"/>
        </w:rPr>
        <w:t>j</w:t>
      </w:r>
      <w:r w:rsidRPr="004E2D4E">
        <w:rPr>
          <w:rFonts w:ascii="Consolas" w:eastAsia="宋体" w:hAnsi="Consolas" w:cs="宋体"/>
          <w:color w:val="000000"/>
          <w:kern w:val="0"/>
          <w:szCs w:val="21"/>
        </w:rPr>
        <w:t>++)</w:t>
      </w:r>
    </w:p>
    <w:p w14:paraId="1BC9D41A"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p>
    <w:p w14:paraId="28DAB56D"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AF00DB"/>
          <w:kern w:val="0"/>
          <w:szCs w:val="21"/>
        </w:rPr>
        <w:t>if</w:t>
      </w:r>
      <w:r w:rsidRPr="004E2D4E">
        <w:rPr>
          <w:rFonts w:ascii="Consolas" w:eastAsia="宋体" w:hAnsi="Consolas" w:cs="宋体"/>
          <w:color w:val="000000"/>
          <w:kern w:val="0"/>
          <w:szCs w:val="21"/>
        </w:rPr>
        <w:t>(</w:t>
      </w:r>
      <w:r w:rsidRPr="004E2D4E">
        <w:rPr>
          <w:rFonts w:ascii="Consolas" w:eastAsia="宋体" w:hAnsi="Consolas" w:cs="宋体"/>
          <w:color w:val="001080"/>
          <w:kern w:val="0"/>
          <w:szCs w:val="21"/>
        </w:rPr>
        <w:t>n</w:t>
      </w:r>
      <w:r w:rsidRPr="004E2D4E">
        <w:rPr>
          <w:rFonts w:ascii="Consolas" w:eastAsia="宋体" w:hAnsi="Consolas" w:cs="宋体"/>
          <w:color w:val="000000"/>
          <w:kern w:val="0"/>
          <w:szCs w:val="21"/>
        </w:rPr>
        <w:t>==</w:t>
      </w:r>
      <w:r w:rsidRPr="004E2D4E">
        <w:rPr>
          <w:rFonts w:ascii="Consolas" w:eastAsia="宋体" w:hAnsi="Consolas" w:cs="宋体"/>
          <w:color w:val="001080"/>
          <w:kern w:val="0"/>
          <w:szCs w:val="21"/>
        </w:rPr>
        <w:t>j</w:t>
      </w:r>
      <w:r w:rsidRPr="004E2D4E">
        <w:rPr>
          <w:rFonts w:ascii="Consolas" w:eastAsia="宋体" w:hAnsi="Consolas" w:cs="宋体"/>
          <w:color w:val="000000"/>
          <w:kern w:val="0"/>
          <w:szCs w:val="21"/>
        </w:rPr>
        <w:t>*</w:t>
      </w:r>
      <w:r w:rsidRPr="004E2D4E">
        <w:rPr>
          <w:rFonts w:ascii="Consolas" w:eastAsia="宋体" w:hAnsi="Consolas" w:cs="宋体"/>
          <w:color w:val="001080"/>
          <w:kern w:val="0"/>
          <w:szCs w:val="21"/>
        </w:rPr>
        <w:t>i</w:t>
      </w:r>
      <w:r w:rsidRPr="004E2D4E">
        <w:rPr>
          <w:rFonts w:ascii="Consolas" w:eastAsia="宋体" w:hAnsi="Consolas" w:cs="宋体"/>
          <w:color w:val="000000"/>
          <w:kern w:val="0"/>
          <w:szCs w:val="21"/>
        </w:rPr>
        <w:t>)</w:t>
      </w:r>
    </w:p>
    <w:p w14:paraId="696ED11D"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p>
    <w:p w14:paraId="5B59406B"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001080"/>
          <w:kern w:val="0"/>
          <w:szCs w:val="21"/>
        </w:rPr>
        <w:t>sum</w:t>
      </w:r>
      <w:r w:rsidRPr="004E2D4E">
        <w:rPr>
          <w:rFonts w:ascii="Consolas" w:eastAsia="宋体" w:hAnsi="Consolas" w:cs="宋体"/>
          <w:color w:val="000000"/>
          <w:kern w:val="0"/>
          <w:szCs w:val="21"/>
        </w:rPr>
        <w:t>+=</w:t>
      </w:r>
      <w:r w:rsidRPr="004E2D4E">
        <w:rPr>
          <w:rFonts w:ascii="Consolas" w:eastAsia="宋体" w:hAnsi="Consolas" w:cs="宋体"/>
          <w:color w:val="001080"/>
          <w:kern w:val="0"/>
          <w:szCs w:val="21"/>
        </w:rPr>
        <w:t>i</w:t>
      </w:r>
      <w:r w:rsidRPr="004E2D4E">
        <w:rPr>
          <w:rFonts w:ascii="Consolas" w:eastAsia="宋体" w:hAnsi="Consolas" w:cs="宋体"/>
          <w:color w:val="000000"/>
          <w:kern w:val="0"/>
          <w:szCs w:val="21"/>
        </w:rPr>
        <w:t>;        </w:t>
      </w:r>
    </w:p>
    <w:p w14:paraId="0A091E85"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795E26"/>
          <w:kern w:val="0"/>
          <w:szCs w:val="21"/>
        </w:rPr>
        <w:t>printf</w:t>
      </w:r>
      <w:r w:rsidRPr="004E2D4E">
        <w:rPr>
          <w:rFonts w:ascii="Consolas" w:eastAsia="宋体" w:hAnsi="Consolas" w:cs="宋体"/>
          <w:color w:val="000000"/>
          <w:kern w:val="0"/>
          <w:szCs w:val="21"/>
        </w:rPr>
        <w:t>(</w:t>
      </w:r>
      <w:r w:rsidRPr="004E2D4E">
        <w:rPr>
          <w:rFonts w:ascii="Consolas" w:eastAsia="宋体" w:hAnsi="Consolas" w:cs="宋体"/>
          <w:color w:val="A31515"/>
          <w:kern w:val="0"/>
          <w:szCs w:val="21"/>
        </w:rPr>
        <w:t>"+%ld"</w:t>
      </w:r>
      <w:r w:rsidRPr="004E2D4E">
        <w:rPr>
          <w:rFonts w:ascii="Consolas" w:eastAsia="宋体" w:hAnsi="Consolas" w:cs="宋体"/>
          <w:color w:val="000000"/>
          <w:kern w:val="0"/>
          <w:szCs w:val="21"/>
        </w:rPr>
        <w:t>,</w:t>
      </w:r>
      <w:r w:rsidRPr="004E2D4E">
        <w:rPr>
          <w:rFonts w:ascii="Consolas" w:eastAsia="宋体" w:hAnsi="Consolas" w:cs="宋体"/>
          <w:color w:val="001080"/>
          <w:kern w:val="0"/>
          <w:szCs w:val="21"/>
        </w:rPr>
        <w:t>i</w:t>
      </w:r>
      <w:r w:rsidRPr="004E2D4E">
        <w:rPr>
          <w:rFonts w:ascii="Consolas" w:eastAsia="宋体" w:hAnsi="Consolas" w:cs="宋体"/>
          <w:color w:val="000000"/>
          <w:kern w:val="0"/>
          <w:szCs w:val="21"/>
        </w:rPr>
        <w:t>);</w:t>
      </w:r>
    </w:p>
    <w:p w14:paraId="1AE47909"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p>
    <w:p w14:paraId="4A0401E5"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p>
    <w:p w14:paraId="16C98DCE"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p>
    <w:p w14:paraId="4D51C29F"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w:t>
      </w:r>
    </w:p>
    <w:p w14:paraId="1E0BEAD2" w14:textId="7B0A0A61" w:rsidR="00132EF1" w:rsidRPr="004E2D4E" w:rsidRDefault="004E2D4E" w:rsidP="004E2D4E">
      <w:pPr>
        <w:widowControl/>
        <w:shd w:val="clear" w:color="auto" w:fill="FFFFFF"/>
        <w:spacing w:line="285" w:lineRule="atLeast"/>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ab/>
        <w:t>3</w:t>
      </w:r>
      <w:r>
        <w:rPr>
          <w:rFonts w:ascii="Times New Roman" w:eastAsia="宋体" w:hAnsi="Times New Roman" w:cs="Times New Roman" w:hint="eastAsia"/>
          <w:color w:val="000000"/>
          <w:kern w:val="0"/>
          <w:sz w:val="24"/>
          <w:szCs w:val="24"/>
        </w:rPr>
        <w:t>）测试</w:t>
      </w:r>
    </w:p>
    <w:p w14:paraId="0DAEBBE4" w14:textId="3262D460" w:rsidR="004E2D4E" w:rsidRDefault="004E2D4E" w:rsidP="00132EF1">
      <w:pPr>
        <w:pStyle w:val="a8"/>
        <w:widowControl/>
        <w:shd w:val="clear" w:color="auto" w:fill="FFFFFF"/>
        <w:spacing w:line="285" w:lineRule="atLeast"/>
        <w:ind w:left="1140" w:firstLineChars="0" w:firstLine="0"/>
        <w:jc w:val="left"/>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A</w:t>
      </w:r>
      <w:r>
        <w:rPr>
          <w:rFonts w:ascii="Times New Roman" w:eastAsia="宋体" w:hAnsi="Times New Roman" w:cs="Times New Roman" w:hint="eastAsia"/>
          <w:color w:val="000000"/>
          <w:kern w:val="0"/>
          <w:sz w:val="24"/>
          <w:szCs w:val="24"/>
        </w:rPr>
        <w:t>．测试数据</w:t>
      </w:r>
    </w:p>
    <w:tbl>
      <w:tblPr>
        <w:tblStyle w:val="a9"/>
        <w:tblW w:w="0" w:type="auto"/>
        <w:tblLook w:val="04A0" w:firstRow="1" w:lastRow="0" w:firstColumn="1" w:lastColumn="0" w:noHBand="0" w:noVBand="1"/>
      </w:tblPr>
      <w:tblGrid>
        <w:gridCol w:w="1370"/>
        <w:gridCol w:w="1495"/>
        <w:gridCol w:w="5431"/>
      </w:tblGrid>
      <w:tr w:rsidR="004E2D4E" w:rsidRPr="00132EF1" w14:paraId="5E36FDCD" w14:textId="77777777" w:rsidTr="004D50E8">
        <w:tc>
          <w:tcPr>
            <w:tcW w:w="2765" w:type="dxa"/>
          </w:tcPr>
          <w:p w14:paraId="0C885274" w14:textId="77777777" w:rsidR="004E2D4E" w:rsidRPr="00132EF1" w:rsidRDefault="004E2D4E" w:rsidP="004D50E8">
            <w:pPr>
              <w:jc w:val="center"/>
              <w:rPr>
                <w:rFonts w:ascii="Times New Roman" w:eastAsia="宋体" w:hAnsi="Times New Roman" w:cs="Times New Roman"/>
                <w:color w:val="000000"/>
                <w:szCs w:val="24"/>
              </w:rPr>
            </w:pPr>
            <w:r w:rsidRPr="00132EF1">
              <w:rPr>
                <w:rFonts w:ascii="Times New Roman" w:eastAsia="宋体" w:hAnsi="Times New Roman" w:cs="Times New Roman" w:hint="eastAsia"/>
                <w:color w:val="000000"/>
                <w:szCs w:val="24"/>
              </w:rPr>
              <w:t>测试用例</w:t>
            </w:r>
          </w:p>
        </w:tc>
        <w:tc>
          <w:tcPr>
            <w:tcW w:w="2765" w:type="dxa"/>
          </w:tcPr>
          <w:p w14:paraId="64CFDA38" w14:textId="77777777" w:rsidR="004E2D4E" w:rsidRPr="00132EF1" w:rsidRDefault="004E2D4E" w:rsidP="004D50E8">
            <w:pPr>
              <w:jc w:val="center"/>
              <w:rPr>
                <w:rFonts w:ascii="Times New Roman" w:eastAsia="宋体" w:hAnsi="Times New Roman" w:cs="Times New Roman"/>
                <w:color w:val="000000"/>
                <w:szCs w:val="24"/>
              </w:rPr>
            </w:pPr>
            <w:r w:rsidRPr="00132EF1">
              <w:rPr>
                <w:rFonts w:ascii="Times New Roman" w:eastAsia="宋体" w:hAnsi="Times New Roman" w:cs="Times New Roman" w:hint="eastAsia"/>
                <w:color w:val="000000"/>
                <w:szCs w:val="24"/>
              </w:rPr>
              <w:t>输入数据</w:t>
            </w:r>
          </w:p>
        </w:tc>
        <w:tc>
          <w:tcPr>
            <w:tcW w:w="2766" w:type="dxa"/>
          </w:tcPr>
          <w:p w14:paraId="14F38B62" w14:textId="77777777" w:rsidR="004E2D4E" w:rsidRPr="00132EF1" w:rsidRDefault="004E2D4E" w:rsidP="004D50E8">
            <w:pPr>
              <w:jc w:val="center"/>
              <w:rPr>
                <w:rFonts w:ascii="Times New Roman" w:eastAsia="宋体" w:hAnsi="Times New Roman" w:cs="Times New Roman"/>
                <w:color w:val="000000"/>
                <w:szCs w:val="24"/>
              </w:rPr>
            </w:pPr>
            <w:r w:rsidRPr="00132EF1">
              <w:rPr>
                <w:rFonts w:ascii="Times New Roman" w:eastAsia="宋体" w:hAnsi="Times New Roman" w:cs="Times New Roman" w:hint="eastAsia"/>
                <w:color w:val="000000"/>
                <w:szCs w:val="24"/>
              </w:rPr>
              <w:t>理论结果</w:t>
            </w:r>
          </w:p>
        </w:tc>
      </w:tr>
      <w:tr w:rsidR="004E2D4E" w:rsidRPr="00132EF1" w14:paraId="6113136C" w14:textId="77777777" w:rsidTr="004D50E8">
        <w:tc>
          <w:tcPr>
            <w:tcW w:w="2765" w:type="dxa"/>
          </w:tcPr>
          <w:p w14:paraId="7EB37B15" w14:textId="77777777" w:rsidR="004E2D4E" w:rsidRPr="00132EF1" w:rsidRDefault="004E2D4E" w:rsidP="004D50E8">
            <w:pPr>
              <w:jc w:val="center"/>
              <w:rPr>
                <w:rFonts w:ascii="Times New Roman" w:eastAsia="宋体" w:hAnsi="Times New Roman" w:cs="Times New Roman"/>
                <w:color w:val="000000"/>
                <w:szCs w:val="24"/>
              </w:rPr>
            </w:pPr>
            <w:r w:rsidRPr="00132EF1">
              <w:rPr>
                <w:rFonts w:ascii="Times New Roman" w:eastAsia="宋体" w:hAnsi="Times New Roman" w:cs="Times New Roman" w:hint="eastAsia"/>
                <w:color w:val="000000"/>
                <w:szCs w:val="24"/>
              </w:rPr>
              <w:t>用例</w:t>
            </w:r>
            <w:r w:rsidRPr="00132EF1">
              <w:rPr>
                <w:rFonts w:ascii="Times New Roman" w:eastAsia="宋体" w:hAnsi="Times New Roman" w:cs="Times New Roman" w:hint="eastAsia"/>
                <w:color w:val="000000"/>
                <w:szCs w:val="24"/>
              </w:rPr>
              <w:t>1</w:t>
            </w:r>
          </w:p>
        </w:tc>
        <w:tc>
          <w:tcPr>
            <w:tcW w:w="2765" w:type="dxa"/>
          </w:tcPr>
          <w:p w14:paraId="4685DE1F" w14:textId="16787AA7" w:rsidR="004E2D4E" w:rsidRPr="00132EF1" w:rsidRDefault="004E2D4E" w:rsidP="004D50E8">
            <w:pPr>
              <w:jc w:val="center"/>
              <w:rPr>
                <w:rFonts w:ascii="Times New Roman" w:eastAsia="宋体" w:hAnsi="Times New Roman" w:cs="Times New Roman"/>
                <w:color w:val="000000"/>
                <w:szCs w:val="24"/>
              </w:rPr>
            </w:pPr>
            <w:r>
              <w:rPr>
                <w:rFonts w:ascii="Times New Roman" w:eastAsia="宋体" w:hAnsi="Times New Roman" w:cs="Times New Roman" w:hint="eastAsia"/>
                <w:color w:val="000000"/>
                <w:szCs w:val="24"/>
              </w:rPr>
              <w:t>6</w:t>
            </w:r>
          </w:p>
        </w:tc>
        <w:tc>
          <w:tcPr>
            <w:tcW w:w="2766" w:type="dxa"/>
          </w:tcPr>
          <w:p w14:paraId="18A73118" w14:textId="053A17A5" w:rsidR="004E2D4E" w:rsidRPr="00132EF1" w:rsidRDefault="004E2D4E" w:rsidP="004D50E8">
            <w:pPr>
              <w:jc w:val="center"/>
              <w:rPr>
                <w:rFonts w:ascii="Times New Roman" w:eastAsia="宋体" w:hAnsi="Times New Roman" w:cs="Times New Roman"/>
                <w:color w:val="000000"/>
                <w:szCs w:val="24"/>
              </w:rPr>
            </w:pPr>
            <w:r>
              <w:rPr>
                <w:rFonts w:ascii="Times New Roman" w:eastAsia="宋体" w:hAnsi="Times New Roman" w:cs="Times New Roman" w:hint="eastAsia"/>
                <w:color w:val="000000"/>
                <w:szCs w:val="24"/>
              </w:rPr>
              <w:t>6=</w:t>
            </w:r>
            <w:r>
              <w:rPr>
                <w:rFonts w:ascii="Times New Roman" w:eastAsia="宋体" w:hAnsi="Times New Roman" w:cs="Times New Roman"/>
                <w:color w:val="000000"/>
                <w:szCs w:val="24"/>
              </w:rPr>
              <w:t>1</w:t>
            </w:r>
            <w:r>
              <w:rPr>
                <w:rFonts w:ascii="Times New Roman" w:eastAsia="宋体" w:hAnsi="Times New Roman" w:cs="Times New Roman" w:hint="eastAsia"/>
                <w:color w:val="000000"/>
                <w:szCs w:val="24"/>
              </w:rPr>
              <w:t>+</w:t>
            </w:r>
            <w:r>
              <w:rPr>
                <w:rFonts w:ascii="Times New Roman" w:eastAsia="宋体" w:hAnsi="Times New Roman" w:cs="Times New Roman"/>
                <w:color w:val="000000"/>
                <w:szCs w:val="24"/>
              </w:rPr>
              <w:t>2</w:t>
            </w:r>
            <w:r>
              <w:rPr>
                <w:rFonts w:ascii="Times New Roman" w:eastAsia="宋体" w:hAnsi="Times New Roman" w:cs="Times New Roman" w:hint="eastAsia"/>
                <w:color w:val="000000"/>
                <w:szCs w:val="24"/>
              </w:rPr>
              <w:t>+</w:t>
            </w:r>
            <w:r>
              <w:rPr>
                <w:rFonts w:ascii="Times New Roman" w:eastAsia="宋体" w:hAnsi="Times New Roman" w:cs="Times New Roman"/>
                <w:color w:val="000000"/>
                <w:szCs w:val="24"/>
              </w:rPr>
              <w:t>3</w:t>
            </w:r>
          </w:p>
        </w:tc>
      </w:tr>
      <w:tr w:rsidR="004E2D4E" w:rsidRPr="00132EF1" w14:paraId="00EE371C" w14:textId="77777777" w:rsidTr="004D50E8">
        <w:tc>
          <w:tcPr>
            <w:tcW w:w="2765" w:type="dxa"/>
          </w:tcPr>
          <w:p w14:paraId="33DD0ECC" w14:textId="77777777" w:rsidR="004E2D4E" w:rsidRPr="00132EF1" w:rsidRDefault="004E2D4E" w:rsidP="004D50E8">
            <w:pPr>
              <w:jc w:val="center"/>
              <w:rPr>
                <w:rFonts w:ascii="Times New Roman" w:eastAsia="宋体" w:hAnsi="Times New Roman" w:cs="Times New Roman"/>
                <w:color w:val="000000"/>
                <w:szCs w:val="24"/>
              </w:rPr>
            </w:pPr>
            <w:r w:rsidRPr="00132EF1">
              <w:rPr>
                <w:rFonts w:ascii="Times New Roman" w:eastAsia="宋体" w:hAnsi="Times New Roman" w:cs="Times New Roman" w:hint="eastAsia"/>
                <w:color w:val="000000"/>
                <w:szCs w:val="24"/>
              </w:rPr>
              <w:t>用例</w:t>
            </w:r>
            <w:r w:rsidRPr="00132EF1">
              <w:rPr>
                <w:rFonts w:ascii="Times New Roman" w:eastAsia="宋体" w:hAnsi="Times New Roman" w:cs="Times New Roman" w:hint="eastAsia"/>
                <w:color w:val="000000"/>
                <w:szCs w:val="24"/>
              </w:rPr>
              <w:t>2</w:t>
            </w:r>
          </w:p>
        </w:tc>
        <w:tc>
          <w:tcPr>
            <w:tcW w:w="2765" w:type="dxa"/>
          </w:tcPr>
          <w:p w14:paraId="428D658D" w14:textId="3AEB5604" w:rsidR="004E2D4E" w:rsidRPr="00132EF1" w:rsidRDefault="004E2D4E" w:rsidP="004D50E8">
            <w:pPr>
              <w:jc w:val="center"/>
              <w:rPr>
                <w:rFonts w:ascii="Times New Roman" w:eastAsia="宋体" w:hAnsi="Times New Roman" w:cs="Times New Roman"/>
                <w:color w:val="000000"/>
                <w:szCs w:val="24"/>
              </w:rPr>
            </w:pPr>
            <w:r>
              <w:rPr>
                <w:rFonts w:ascii="Times New Roman" w:eastAsia="宋体" w:hAnsi="Times New Roman" w:cs="Times New Roman" w:hint="eastAsia"/>
                <w:color w:val="000000"/>
                <w:szCs w:val="24"/>
              </w:rPr>
              <w:t>8</w:t>
            </w:r>
            <w:r>
              <w:rPr>
                <w:rFonts w:ascii="Times New Roman" w:eastAsia="宋体" w:hAnsi="Times New Roman" w:cs="Times New Roman"/>
                <w:color w:val="000000"/>
                <w:szCs w:val="24"/>
              </w:rPr>
              <w:t>128</w:t>
            </w:r>
          </w:p>
        </w:tc>
        <w:tc>
          <w:tcPr>
            <w:tcW w:w="2766" w:type="dxa"/>
          </w:tcPr>
          <w:p w14:paraId="457DA9F7" w14:textId="60BB800F" w:rsidR="004E2D4E" w:rsidRPr="00132EF1" w:rsidRDefault="004E2D4E" w:rsidP="004D50E8">
            <w:pPr>
              <w:jc w:val="center"/>
              <w:rPr>
                <w:rFonts w:ascii="Times New Roman" w:eastAsia="宋体" w:hAnsi="Times New Roman" w:cs="Times New Roman"/>
                <w:color w:val="000000"/>
                <w:szCs w:val="24"/>
              </w:rPr>
            </w:pPr>
            <w:r>
              <w:rPr>
                <w:rFonts w:ascii="Times New Roman" w:eastAsia="宋体" w:hAnsi="Times New Roman" w:cs="Times New Roman" w:hint="eastAsia"/>
                <w:color w:val="000000"/>
                <w:szCs w:val="24"/>
              </w:rPr>
              <w:t>8</w:t>
            </w:r>
            <w:r>
              <w:rPr>
                <w:rFonts w:ascii="Times New Roman" w:eastAsia="宋体" w:hAnsi="Times New Roman" w:cs="Times New Roman"/>
                <w:color w:val="000000"/>
                <w:szCs w:val="24"/>
              </w:rPr>
              <w:t>128</w:t>
            </w:r>
            <w:r>
              <w:rPr>
                <w:rFonts w:ascii="Times New Roman" w:eastAsia="宋体" w:hAnsi="Times New Roman" w:cs="Times New Roman" w:hint="eastAsia"/>
                <w:color w:val="000000"/>
                <w:szCs w:val="24"/>
              </w:rPr>
              <w:t>=</w:t>
            </w:r>
            <w:r>
              <w:rPr>
                <w:rFonts w:ascii="Times New Roman" w:eastAsia="宋体" w:hAnsi="Times New Roman" w:cs="Times New Roman"/>
                <w:color w:val="000000"/>
                <w:szCs w:val="24"/>
              </w:rPr>
              <w:t>1</w:t>
            </w:r>
            <w:r>
              <w:rPr>
                <w:rFonts w:ascii="Times New Roman" w:eastAsia="宋体" w:hAnsi="Times New Roman" w:cs="Times New Roman" w:hint="eastAsia"/>
                <w:color w:val="000000"/>
                <w:szCs w:val="24"/>
              </w:rPr>
              <w:t>+</w:t>
            </w:r>
            <w:r>
              <w:rPr>
                <w:rFonts w:ascii="Times New Roman" w:eastAsia="宋体" w:hAnsi="Times New Roman" w:cs="Times New Roman"/>
                <w:color w:val="000000"/>
                <w:szCs w:val="24"/>
              </w:rPr>
              <w:t>2</w:t>
            </w:r>
            <w:r>
              <w:rPr>
                <w:rFonts w:ascii="Times New Roman" w:eastAsia="宋体" w:hAnsi="Times New Roman" w:cs="Times New Roman" w:hint="eastAsia"/>
                <w:color w:val="000000"/>
                <w:szCs w:val="24"/>
              </w:rPr>
              <w:t>+</w:t>
            </w:r>
            <w:r>
              <w:rPr>
                <w:rFonts w:ascii="Times New Roman" w:eastAsia="宋体" w:hAnsi="Times New Roman" w:cs="Times New Roman"/>
                <w:color w:val="000000"/>
                <w:szCs w:val="24"/>
              </w:rPr>
              <w:t>4</w:t>
            </w:r>
            <w:r>
              <w:rPr>
                <w:rFonts w:ascii="Times New Roman" w:eastAsia="宋体" w:hAnsi="Times New Roman" w:cs="Times New Roman" w:hint="eastAsia"/>
                <w:color w:val="000000"/>
                <w:szCs w:val="24"/>
              </w:rPr>
              <w:t>+</w:t>
            </w:r>
            <w:r>
              <w:rPr>
                <w:rFonts w:ascii="Times New Roman" w:eastAsia="宋体" w:hAnsi="Times New Roman" w:cs="Times New Roman"/>
                <w:color w:val="000000"/>
                <w:szCs w:val="24"/>
              </w:rPr>
              <w:t>8</w:t>
            </w:r>
            <w:r>
              <w:rPr>
                <w:rFonts w:ascii="Times New Roman" w:eastAsia="宋体" w:hAnsi="Times New Roman" w:cs="Times New Roman" w:hint="eastAsia"/>
                <w:color w:val="000000"/>
                <w:szCs w:val="24"/>
              </w:rPr>
              <w:t>+</w:t>
            </w:r>
            <w:r>
              <w:rPr>
                <w:rFonts w:ascii="Times New Roman" w:eastAsia="宋体" w:hAnsi="Times New Roman" w:cs="Times New Roman"/>
                <w:color w:val="000000"/>
                <w:szCs w:val="24"/>
              </w:rPr>
              <w:t>16</w:t>
            </w:r>
            <w:r>
              <w:rPr>
                <w:rFonts w:ascii="Times New Roman" w:eastAsia="宋体" w:hAnsi="Times New Roman" w:cs="Times New Roman" w:hint="eastAsia"/>
                <w:color w:val="000000"/>
                <w:szCs w:val="24"/>
              </w:rPr>
              <w:t>+</w:t>
            </w:r>
            <w:r>
              <w:rPr>
                <w:rFonts w:ascii="Times New Roman" w:eastAsia="宋体" w:hAnsi="Times New Roman" w:cs="Times New Roman"/>
                <w:color w:val="000000"/>
                <w:szCs w:val="24"/>
              </w:rPr>
              <w:t>32</w:t>
            </w:r>
            <w:r>
              <w:rPr>
                <w:rFonts w:ascii="Times New Roman" w:eastAsia="宋体" w:hAnsi="Times New Roman" w:cs="Times New Roman" w:hint="eastAsia"/>
                <w:color w:val="000000"/>
                <w:szCs w:val="24"/>
              </w:rPr>
              <w:t>+</w:t>
            </w:r>
            <w:r>
              <w:rPr>
                <w:rFonts w:ascii="Times New Roman" w:eastAsia="宋体" w:hAnsi="Times New Roman" w:cs="Times New Roman"/>
                <w:color w:val="000000"/>
                <w:szCs w:val="24"/>
              </w:rPr>
              <w:t>64</w:t>
            </w:r>
            <w:r>
              <w:rPr>
                <w:rFonts w:ascii="Times New Roman" w:eastAsia="宋体" w:hAnsi="Times New Roman" w:cs="Times New Roman" w:hint="eastAsia"/>
                <w:color w:val="000000"/>
                <w:szCs w:val="24"/>
              </w:rPr>
              <w:t>+</w:t>
            </w:r>
            <w:r>
              <w:rPr>
                <w:rFonts w:ascii="Times New Roman" w:eastAsia="宋体" w:hAnsi="Times New Roman" w:cs="Times New Roman"/>
                <w:color w:val="000000"/>
                <w:szCs w:val="24"/>
              </w:rPr>
              <w:t>128</w:t>
            </w:r>
            <w:r>
              <w:rPr>
                <w:rFonts w:ascii="Times New Roman" w:eastAsia="宋体" w:hAnsi="Times New Roman" w:cs="Times New Roman" w:hint="eastAsia"/>
                <w:color w:val="000000"/>
                <w:szCs w:val="24"/>
              </w:rPr>
              <w:t>+</w:t>
            </w:r>
            <w:r>
              <w:rPr>
                <w:rFonts w:ascii="Times New Roman" w:eastAsia="宋体" w:hAnsi="Times New Roman" w:cs="Times New Roman"/>
                <w:color w:val="000000"/>
                <w:szCs w:val="24"/>
              </w:rPr>
              <w:t>256</w:t>
            </w:r>
            <w:r>
              <w:rPr>
                <w:rFonts w:ascii="Times New Roman" w:eastAsia="宋体" w:hAnsi="Times New Roman" w:cs="Times New Roman" w:hint="eastAsia"/>
                <w:color w:val="000000"/>
                <w:szCs w:val="24"/>
              </w:rPr>
              <w:t>+</w:t>
            </w:r>
            <w:r>
              <w:rPr>
                <w:rFonts w:ascii="Times New Roman" w:eastAsia="宋体" w:hAnsi="Times New Roman" w:cs="Times New Roman"/>
                <w:color w:val="000000"/>
                <w:szCs w:val="24"/>
              </w:rPr>
              <w:t>512</w:t>
            </w:r>
            <w:r>
              <w:rPr>
                <w:rFonts w:ascii="Times New Roman" w:eastAsia="宋体" w:hAnsi="Times New Roman" w:cs="Times New Roman" w:hint="eastAsia"/>
                <w:color w:val="000000"/>
                <w:szCs w:val="24"/>
              </w:rPr>
              <w:t>+</w:t>
            </w:r>
            <w:r>
              <w:rPr>
                <w:rFonts w:ascii="Times New Roman" w:eastAsia="宋体" w:hAnsi="Times New Roman" w:cs="Times New Roman"/>
                <w:color w:val="000000"/>
                <w:szCs w:val="24"/>
              </w:rPr>
              <w:t>1024</w:t>
            </w:r>
            <w:r>
              <w:rPr>
                <w:rFonts w:ascii="Times New Roman" w:eastAsia="宋体" w:hAnsi="Times New Roman" w:cs="Times New Roman" w:hint="eastAsia"/>
                <w:color w:val="000000"/>
                <w:szCs w:val="24"/>
              </w:rPr>
              <w:t>+</w:t>
            </w:r>
            <w:r>
              <w:rPr>
                <w:rFonts w:ascii="Times New Roman" w:eastAsia="宋体" w:hAnsi="Times New Roman" w:cs="Times New Roman"/>
                <w:color w:val="000000"/>
                <w:szCs w:val="24"/>
              </w:rPr>
              <w:t>2032</w:t>
            </w:r>
            <w:r>
              <w:rPr>
                <w:rFonts w:ascii="Times New Roman" w:eastAsia="宋体" w:hAnsi="Times New Roman" w:cs="Times New Roman" w:hint="eastAsia"/>
                <w:color w:val="000000"/>
                <w:szCs w:val="24"/>
              </w:rPr>
              <w:t>+</w:t>
            </w:r>
            <w:r>
              <w:rPr>
                <w:rFonts w:ascii="Times New Roman" w:eastAsia="宋体" w:hAnsi="Times New Roman" w:cs="Times New Roman"/>
                <w:color w:val="000000"/>
                <w:szCs w:val="24"/>
              </w:rPr>
              <w:t>4064</w:t>
            </w:r>
          </w:p>
        </w:tc>
      </w:tr>
    </w:tbl>
    <w:p w14:paraId="4DC4E07F" w14:textId="77777777" w:rsidR="004E2D4E" w:rsidRPr="00132EF1" w:rsidRDefault="004E2D4E" w:rsidP="004E2D4E">
      <w:pPr>
        <w:jc w:val="left"/>
        <w:rPr>
          <w:rFonts w:ascii="Times New Roman" w:eastAsia="楷体_GB2312" w:hAnsi="Times New Roman" w:cs="Times New Roman"/>
          <w:color w:val="FF0000"/>
          <w:szCs w:val="24"/>
        </w:rPr>
      </w:pPr>
    </w:p>
    <w:p w14:paraId="35CB5E8F" w14:textId="6B765746" w:rsidR="004E2D4E" w:rsidRDefault="004E2D4E" w:rsidP="00132EF1">
      <w:pPr>
        <w:pStyle w:val="a8"/>
        <w:widowControl/>
        <w:shd w:val="clear" w:color="auto" w:fill="FFFFFF"/>
        <w:spacing w:line="285" w:lineRule="atLeast"/>
        <w:ind w:left="1140" w:firstLineChars="0" w:firstLine="0"/>
        <w:jc w:val="left"/>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B</w:t>
      </w: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测试结果如图</w:t>
      </w:r>
    </w:p>
    <w:p w14:paraId="0C871ABC" w14:textId="3380F44C" w:rsidR="004E2D4E" w:rsidRDefault="004E2D4E" w:rsidP="00132EF1">
      <w:pPr>
        <w:pStyle w:val="a8"/>
        <w:widowControl/>
        <w:shd w:val="clear" w:color="auto" w:fill="FFFFFF"/>
        <w:spacing w:line="285" w:lineRule="atLeast"/>
        <w:ind w:left="1140" w:firstLineChars="0" w:firstLine="0"/>
        <w:jc w:val="left"/>
        <w:rPr>
          <w:rFonts w:ascii="Times New Roman" w:eastAsia="宋体" w:hAnsi="Times New Roman" w:cs="Times New Roman"/>
          <w:color w:val="000000"/>
          <w:kern w:val="0"/>
          <w:sz w:val="24"/>
          <w:szCs w:val="24"/>
        </w:rPr>
      </w:pPr>
      <w:r w:rsidRPr="004E2D4E">
        <w:rPr>
          <w:rFonts w:ascii="Times New Roman" w:eastAsia="宋体" w:hAnsi="Times New Roman" w:cs="Times New Roman"/>
          <w:noProof/>
          <w:color w:val="000000"/>
          <w:kern w:val="0"/>
          <w:sz w:val="24"/>
          <w:szCs w:val="24"/>
        </w:rPr>
        <w:lastRenderedPageBreak/>
        <w:drawing>
          <wp:inline distT="0" distB="0" distL="0" distR="0" wp14:anchorId="7528C679" wp14:editId="3852F902">
            <wp:extent cx="4772270" cy="1743165"/>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72270" cy="1743165"/>
                    </a:xfrm>
                    <a:prstGeom prst="rect">
                      <a:avLst/>
                    </a:prstGeom>
                  </pic:spPr>
                </pic:pic>
              </a:graphicData>
            </a:graphic>
          </wp:inline>
        </w:drawing>
      </w:r>
    </w:p>
    <w:p w14:paraId="06E6CDA3" w14:textId="5F6B96D7" w:rsidR="004E2D4E" w:rsidRDefault="004E2D4E" w:rsidP="00132EF1">
      <w:pPr>
        <w:pStyle w:val="a8"/>
        <w:widowControl/>
        <w:shd w:val="clear" w:color="auto" w:fill="FFFFFF"/>
        <w:spacing w:line="285" w:lineRule="atLeast"/>
        <w:ind w:left="1140" w:firstLineChars="0" w:firstLine="0"/>
        <w:jc w:val="left"/>
        <w:rPr>
          <w:rFonts w:ascii="Times New Roman" w:eastAsia="宋体" w:hAnsi="Times New Roman" w:cs="Times New Roman"/>
          <w:color w:val="000000"/>
          <w:kern w:val="0"/>
          <w:sz w:val="24"/>
          <w:szCs w:val="24"/>
        </w:rPr>
      </w:pPr>
    </w:p>
    <w:p w14:paraId="09EA52C6" w14:textId="77777777" w:rsidR="004E2D4E" w:rsidRPr="004E2D4E" w:rsidRDefault="004E2D4E" w:rsidP="004E2D4E">
      <w:pPr>
        <w:spacing w:line="360" w:lineRule="auto"/>
        <w:jc w:val="left"/>
        <w:rPr>
          <w:rFonts w:ascii="Times New Roman" w:eastAsia="宋体" w:hAnsi="Times New Roman" w:cs="Times New Roman"/>
          <w:sz w:val="24"/>
          <w:szCs w:val="24"/>
        </w:rPr>
      </w:pPr>
      <w:r w:rsidRPr="004E2D4E">
        <w:rPr>
          <w:rFonts w:ascii="Times New Roman" w:eastAsia="宋体" w:hAnsi="Times New Roman" w:cs="Times New Roman"/>
          <w:sz w:val="24"/>
          <w:szCs w:val="24"/>
        </w:rPr>
        <w:t>（</w:t>
      </w:r>
      <w:r w:rsidRPr="004E2D4E">
        <w:rPr>
          <w:rFonts w:ascii="Times New Roman" w:eastAsia="宋体" w:hAnsi="Times New Roman" w:cs="Times New Roman"/>
          <w:sz w:val="24"/>
          <w:szCs w:val="24"/>
        </w:rPr>
        <w:t>3</w:t>
      </w:r>
      <w:r w:rsidRPr="004E2D4E">
        <w:rPr>
          <w:rFonts w:ascii="Times New Roman" w:eastAsia="宋体" w:hAnsi="Times New Roman" w:cs="Times New Roman"/>
          <w:sz w:val="24"/>
          <w:szCs w:val="24"/>
        </w:rPr>
        <w:t>）自幂数是指一个</w:t>
      </w:r>
      <w:r w:rsidRPr="004E2D4E">
        <w:rPr>
          <w:rFonts w:ascii="Times New Roman" w:eastAsia="宋体" w:hAnsi="Times New Roman" w:cs="Times New Roman"/>
          <w:sz w:val="24"/>
          <w:szCs w:val="24"/>
        </w:rPr>
        <w:t>n</w:t>
      </w:r>
      <w:r w:rsidRPr="004E2D4E">
        <w:rPr>
          <w:rFonts w:ascii="Times New Roman" w:eastAsia="宋体" w:hAnsi="Times New Roman" w:cs="Times New Roman"/>
          <w:sz w:val="24"/>
          <w:szCs w:val="24"/>
        </w:rPr>
        <w:t>位数，它的每个位上的数字的</w:t>
      </w:r>
      <w:r w:rsidRPr="004E2D4E">
        <w:rPr>
          <w:rFonts w:ascii="Times New Roman" w:eastAsia="宋体" w:hAnsi="Times New Roman" w:cs="Times New Roman"/>
          <w:sz w:val="24"/>
          <w:szCs w:val="24"/>
        </w:rPr>
        <w:t>n</w:t>
      </w:r>
      <w:r w:rsidRPr="004E2D4E">
        <w:rPr>
          <w:rFonts w:ascii="Times New Roman" w:eastAsia="宋体" w:hAnsi="Times New Roman" w:cs="Times New Roman"/>
          <w:sz w:val="24"/>
          <w:szCs w:val="24"/>
        </w:rPr>
        <w:t>次幂之和等于它本身。水仙花数是</w:t>
      </w:r>
      <w:r w:rsidRPr="004E2D4E">
        <w:rPr>
          <w:rFonts w:ascii="Times New Roman" w:eastAsia="宋体" w:hAnsi="Times New Roman" w:cs="Times New Roman"/>
          <w:sz w:val="24"/>
          <w:szCs w:val="24"/>
        </w:rPr>
        <w:t>3</w:t>
      </w:r>
      <w:r w:rsidRPr="004E2D4E">
        <w:rPr>
          <w:rFonts w:ascii="Times New Roman" w:eastAsia="宋体" w:hAnsi="Times New Roman" w:cs="Times New Roman"/>
          <w:sz w:val="24"/>
          <w:szCs w:val="24"/>
        </w:rPr>
        <w:t>位的自幂数，除此之外，还有</w:t>
      </w:r>
      <w:r w:rsidRPr="004E2D4E">
        <w:rPr>
          <w:rFonts w:ascii="Times New Roman" w:eastAsia="宋体" w:hAnsi="Times New Roman" w:cs="Times New Roman"/>
          <w:sz w:val="24"/>
          <w:szCs w:val="24"/>
        </w:rPr>
        <w:t>4</w:t>
      </w:r>
      <w:r w:rsidRPr="004E2D4E">
        <w:rPr>
          <w:rFonts w:ascii="Times New Roman" w:eastAsia="宋体" w:hAnsi="Times New Roman" w:cs="Times New Roman"/>
          <w:sz w:val="24"/>
          <w:szCs w:val="24"/>
        </w:rPr>
        <w:t>位的四叶玫瑰数、</w:t>
      </w:r>
      <w:r w:rsidRPr="004E2D4E">
        <w:rPr>
          <w:rFonts w:ascii="Times New Roman" w:eastAsia="宋体" w:hAnsi="Times New Roman" w:cs="Times New Roman"/>
          <w:sz w:val="24"/>
          <w:szCs w:val="24"/>
        </w:rPr>
        <w:t>5</w:t>
      </w:r>
      <w:r w:rsidRPr="004E2D4E">
        <w:rPr>
          <w:rFonts w:ascii="Times New Roman" w:eastAsia="宋体" w:hAnsi="Times New Roman" w:cs="Times New Roman"/>
          <w:sz w:val="24"/>
          <w:szCs w:val="24"/>
        </w:rPr>
        <w:t>位的五角星数、</w:t>
      </w:r>
      <w:r w:rsidRPr="004E2D4E">
        <w:rPr>
          <w:rFonts w:ascii="Times New Roman" w:eastAsia="宋体" w:hAnsi="Times New Roman" w:cs="Times New Roman"/>
          <w:sz w:val="24"/>
          <w:szCs w:val="24"/>
        </w:rPr>
        <w:t>6</w:t>
      </w:r>
      <w:r w:rsidRPr="004E2D4E">
        <w:rPr>
          <w:rFonts w:ascii="Times New Roman" w:eastAsia="宋体" w:hAnsi="Times New Roman" w:cs="Times New Roman"/>
          <w:sz w:val="24"/>
          <w:szCs w:val="24"/>
        </w:rPr>
        <w:t>位的六合数、</w:t>
      </w:r>
      <w:r w:rsidRPr="004E2D4E">
        <w:rPr>
          <w:rFonts w:ascii="Times New Roman" w:eastAsia="宋体" w:hAnsi="Times New Roman" w:cs="Times New Roman"/>
          <w:sz w:val="24"/>
          <w:szCs w:val="24"/>
        </w:rPr>
        <w:t>7</w:t>
      </w:r>
      <w:r w:rsidRPr="004E2D4E">
        <w:rPr>
          <w:rFonts w:ascii="Times New Roman" w:eastAsia="宋体" w:hAnsi="Times New Roman" w:cs="Times New Roman"/>
          <w:sz w:val="24"/>
          <w:szCs w:val="24"/>
        </w:rPr>
        <w:t>位的北斗星数、</w:t>
      </w:r>
      <w:r w:rsidRPr="004E2D4E">
        <w:rPr>
          <w:rFonts w:ascii="Times New Roman" w:eastAsia="宋体" w:hAnsi="Times New Roman" w:cs="Times New Roman"/>
          <w:sz w:val="24"/>
          <w:szCs w:val="24"/>
        </w:rPr>
        <w:t>8</w:t>
      </w:r>
      <w:r w:rsidRPr="004E2D4E">
        <w:rPr>
          <w:rFonts w:ascii="Times New Roman" w:eastAsia="宋体" w:hAnsi="Times New Roman" w:cs="Times New Roman"/>
          <w:sz w:val="24"/>
          <w:szCs w:val="24"/>
        </w:rPr>
        <w:t>位的八仙数等。编写一个函数，判断其参数</w:t>
      </w:r>
      <w:r w:rsidRPr="004E2D4E">
        <w:rPr>
          <w:rFonts w:ascii="Times New Roman" w:eastAsia="宋体" w:hAnsi="Times New Roman" w:cs="Times New Roman"/>
          <w:sz w:val="24"/>
          <w:szCs w:val="24"/>
        </w:rPr>
        <w:t>n</w:t>
      </w:r>
      <w:r w:rsidRPr="004E2D4E">
        <w:rPr>
          <w:rFonts w:ascii="Times New Roman" w:eastAsia="宋体" w:hAnsi="Times New Roman" w:cs="Times New Roman"/>
          <w:sz w:val="24"/>
          <w:szCs w:val="24"/>
        </w:rPr>
        <w:t>是否为自幂数，如果是，则返回</w:t>
      </w:r>
      <w:r w:rsidRPr="004E2D4E">
        <w:rPr>
          <w:rFonts w:ascii="Times New Roman" w:eastAsia="宋体" w:hAnsi="Times New Roman" w:cs="Times New Roman"/>
          <w:sz w:val="24"/>
          <w:szCs w:val="24"/>
        </w:rPr>
        <w:t>1</w:t>
      </w:r>
      <w:r w:rsidRPr="004E2D4E">
        <w:rPr>
          <w:rFonts w:ascii="Times New Roman" w:eastAsia="宋体" w:hAnsi="Times New Roman" w:cs="Times New Roman"/>
          <w:sz w:val="24"/>
          <w:szCs w:val="24"/>
        </w:rPr>
        <w:t>；否则，返回</w:t>
      </w:r>
      <w:r w:rsidRPr="004E2D4E">
        <w:rPr>
          <w:rFonts w:ascii="Times New Roman" w:eastAsia="宋体" w:hAnsi="Times New Roman" w:cs="Times New Roman"/>
          <w:sz w:val="24"/>
          <w:szCs w:val="24"/>
        </w:rPr>
        <w:t>0</w:t>
      </w:r>
      <w:r w:rsidRPr="004E2D4E">
        <w:rPr>
          <w:rFonts w:ascii="Times New Roman" w:eastAsia="宋体" w:hAnsi="Times New Roman" w:cs="Times New Roman"/>
          <w:sz w:val="24"/>
          <w:szCs w:val="24"/>
        </w:rPr>
        <w:t>。</w:t>
      </w:r>
      <w:r w:rsidRPr="004E2D4E">
        <w:rPr>
          <w:rFonts w:ascii="Times New Roman" w:eastAsia="宋体" w:hAnsi="Times New Roman" w:cs="Times New Roman"/>
          <w:sz w:val="24"/>
          <w:szCs w:val="24"/>
        </w:rPr>
        <w:t>main</w:t>
      </w:r>
      <w:r w:rsidRPr="004E2D4E">
        <w:rPr>
          <w:rFonts w:ascii="Times New Roman" w:eastAsia="宋体" w:hAnsi="Times New Roman" w:cs="Times New Roman"/>
          <w:sz w:val="24"/>
          <w:szCs w:val="24"/>
        </w:rPr>
        <w:t>函数能反复接收从键盘输入的整数</w:t>
      </w:r>
      <w:r w:rsidRPr="004E2D4E">
        <w:rPr>
          <w:rFonts w:ascii="Times New Roman" w:eastAsia="宋体" w:hAnsi="Times New Roman" w:cs="Times New Roman"/>
          <w:sz w:val="24"/>
          <w:szCs w:val="24"/>
        </w:rPr>
        <w:t>k</w:t>
      </w:r>
      <w:r w:rsidRPr="004E2D4E">
        <w:rPr>
          <w:rFonts w:ascii="Times New Roman" w:eastAsia="宋体" w:hAnsi="Times New Roman" w:cs="Times New Roman"/>
          <w:sz w:val="24"/>
          <w:szCs w:val="24"/>
        </w:rPr>
        <w:t>，</w:t>
      </w:r>
      <w:r w:rsidRPr="004E2D4E">
        <w:rPr>
          <w:rFonts w:ascii="Times New Roman" w:eastAsia="宋体" w:hAnsi="Times New Roman" w:cs="Times New Roman"/>
          <w:sz w:val="24"/>
          <w:szCs w:val="24"/>
        </w:rPr>
        <w:t>k</w:t>
      </w:r>
      <w:r w:rsidRPr="004E2D4E">
        <w:rPr>
          <w:rFonts w:ascii="Times New Roman" w:eastAsia="宋体" w:hAnsi="Times New Roman" w:cs="Times New Roman"/>
          <w:sz w:val="24"/>
          <w:szCs w:val="24"/>
        </w:rPr>
        <w:t>代表位数，然后调用上述函数求</w:t>
      </w:r>
      <w:r w:rsidRPr="004E2D4E">
        <w:rPr>
          <w:rFonts w:ascii="Times New Roman" w:eastAsia="宋体" w:hAnsi="Times New Roman" w:cs="Times New Roman"/>
          <w:sz w:val="24"/>
          <w:szCs w:val="24"/>
        </w:rPr>
        <w:t>k</w:t>
      </w:r>
      <w:r w:rsidRPr="004E2D4E">
        <w:rPr>
          <w:rFonts w:ascii="Times New Roman" w:eastAsia="宋体" w:hAnsi="Times New Roman" w:cs="Times New Roman"/>
          <w:sz w:val="24"/>
          <w:szCs w:val="24"/>
        </w:rPr>
        <w:t>位的自幂数，输出所有</w:t>
      </w:r>
      <w:r w:rsidRPr="004E2D4E">
        <w:rPr>
          <w:rFonts w:ascii="Times New Roman" w:eastAsia="宋体" w:hAnsi="Times New Roman" w:cs="Times New Roman"/>
          <w:sz w:val="24"/>
          <w:szCs w:val="24"/>
        </w:rPr>
        <w:t>k</w:t>
      </w:r>
      <w:r w:rsidRPr="004E2D4E">
        <w:rPr>
          <w:rFonts w:ascii="Times New Roman" w:eastAsia="宋体" w:hAnsi="Times New Roman" w:cs="Times New Roman"/>
          <w:sz w:val="24"/>
          <w:szCs w:val="24"/>
        </w:rPr>
        <w:t>位自幂数，并输出相应的信息，例如</w:t>
      </w:r>
      <w:r w:rsidRPr="004E2D4E">
        <w:rPr>
          <w:rFonts w:ascii="Times New Roman" w:eastAsia="宋体" w:hAnsi="Times New Roman" w:cs="Times New Roman"/>
          <w:sz w:val="24"/>
          <w:szCs w:val="24"/>
        </w:rPr>
        <w:t>“3</w:t>
      </w:r>
      <w:r w:rsidRPr="004E2D4E">
        <w:rPr>
          <w:rFonts w:ascii="Times New Roman" w:eastAsia="宋体" w:hAnsi="Times New Roman" w:cs="Times New Roman"/>
          <w:sz w:val="24"/>
          <w:szCs w:val="24"/>
        </w:rPr>
        <w:t>位的水仙花数共有</w:t>
      </w:r>
      <w:r w:rsidRPr="004E2D4E">
        <w:rPr>
          <w:rFonts w:ascii="Times New Roman" w:eastAsia="宋体" w:hAnsi="Times New Roman" w:cs="Times New Roman"/>
          <w:sz w:val="24"/>
          <w:szCs w:val="24"/>
        </w:rPr>
        <w:t>4</w:t>
      </w:r>
      <w:r w:rsidRPr="004E2D4E">
        <w:rPr>
          <w:rFonts w:ascii="Times New Roman" w:eastAsia="宋体" w:hAnsi="Times New Roman" w:cs="Times New Roman"/>
          <w:sz w:val="24"/>
          <w:szCs w:val="24"/>
        </w:rPr>
        <w:t>个</w:t>
      </w:r>
      <w:r w:rsidRPr="004E2D4E">
        <w:rPr>
          <w:rFonts w:ascii="Times New Roman" w:eastAsia="宋体" w:hAnsi="Times New Roman" w:cs="Times New Roman"/>
          <w:sz w:val="24"/>
          <w:szCs w:val="24"/>
        </w:rPr>
        <w:t>153</w:t>
      </w:r>
      <w:r w:rsidRPr="004E2D4E">
        <w:rPr>
          <w:rFonts w:ascii="Times New Roman" w:eastAsia="宋体" w:hAnsi="Times New Roman" w:cs="Times New Roman"/>
          <w:sz w:val="24"/>
          <w:szCs w:val="24"/>
        </w:rPr>
        <w:t>，</w:t>
      </w:r>
      <w:r w:rsidRPr="004E2D4E">
        <w:rPr>
          <w:rFonts w:ascii="Times New Roman" w:eastAsia="宋体" w:hAnsi="Times New Roman" w:cs="Times New Roman"/>
          <w:sz w:val="24"/>
          <w:szCs w:val="24"/>
        </w:rPr>
        <w:t>370</w:t>
      </w:r>
      <w:r w:rsidRPr="004E2D4E">
        <w:rPr>
          <w:rFonts w:ascii="Times New Roman" w:eastAsia="宋体" w:hAnsi="Times New Roman" w:cs="Times New Roman"/>
          <w:sz w:val="24"/>
          <w:szCs w:val="24"/>
        </w:rPr>
        <w:t>，</w:t>
      </w:r>
      <w:r w:rsidRPr="004E2D4E">
        <w:rPr>
          <w:rFonts w:ascii="Times New Roman" w:eastAsia="宋体" w:hAnsi="Times New Roman" w:cs="Times New Roman"/>
          <w:sz w:val="24"/>
          <w:szCs w:val="24"/>
        </w:rPr>
        <w:t>371</w:t>
      </w:r>
      <w:r w:rsidRPr="004E2D4E">
        <w:rPr>
          <w:rFonts w:ascii="Times New Roman" w:eastAsia="宋体" w:hAnsi="Times New Roman" w:cs="Times New Roman"/>
          <w:sz w:val="24"/>
          <w:szCs w:val="24"/>
        </w:rPr>
        <w:t>，</w:t>
      </w:r>
      <w:r w:rsidRPr="004E2D4E">
        <w:rPr>
          <w:rFonts w:ascii="Times New Roman" w:eastAsia="宋体" w:hAnsi="Times New Roman" w:cs="Times New Roman"/>
          <w:sz w:val="24"/>
          <w:szCs w:val="24"/>
        </w:rPr>
        <w:t>407”</w:t>
      </w:r>
      <w:r w:rsidRPr="004E2D4E">
        <w:rPr>
          <w:rFonts w:ascii="Times New Roman" w:eastAsia="宋体" w:hAnsi="Times New Roman" w:cs="Times New Roman"/>
          <w:sz w:val="24"/>
          <w:szCs w:val="24"/>
        </w:rPr>
        <w:t>。当</w:t>
      </w:r>
      <w:r w:rsidRPr="004E2D4E">
        <w:rPr>
          <w:rFonts w:ascii="Times New Roman" w:eastAsia="宋体" w:hAnsi="Times New Roman" w:cs="Times New Roman"/>
          <w:sz w:val="24"/>
          <w:szCs w:val="24"/>
        </w:rPr>
        <w:t>k=0</w:t>
      </w:r>
      <w:r w:rsidRPr="004E2D4E">
        <w:rPr>
          <w:rFonts w:ascii="Times New Roman" w:eastAsia="宋体" w:hAnsi="Times New Roman" w:cs="Times New Roman"/>
          <w:sz w:val="24"/>
          <w:szCs w:val="24"/>
        </w:rPr>
        <w:t>时程序结束执行。</w:t>
      </w:r>
    </w:p>
    <w:p w14:paraId="3D86B1E3" w14:textId="16F6ED4C" w:rsidR="004E2D4E" w:rsidRPr="004E2D4E" w:rsidRDefault="004E2D4E" w:rsidP="004E2D4E">
      <w:pPr>
        <w:widowControl/>
        <w:shd w:val="clear" w:color="auto" w:fill="FFFFFF"/>
        <w:spacing w:line="285" w:lineRule="atLeast"/>
        <w:jc w:val="left"/>
        <w:rPr>
          <w:rFonts w:ascii="Times New Roman" w:eastAsia="宋体" w:hAnsi="Times New Roman" w:cs="Times New Roman"/>
          <w:b/>
          <w:bCs/>
          <w:color w:val="000000"/>
          <w:kern w:val="0"/>
          <w:sz w:val="24"/>
          <w:szCs w:val="24"/>
        </w:rPr>
      </w:pPr>
      <w:r w:rsidRPr="004E2D4E">
        <w:rPr>
          <w:rFonts w:ascii="Times New Roman" w:eastAsia="宋体" w:hAnsi="Times New Roman" w:cs="Times New Roman" w:hint="eastAsia"/>
          <w:b/>
          <w:bCs/>
          <w:color w:val="000000"/>
          <w:kern w:val="0"/>
          <w:sz w:val="24"/>
          <w:szCs w:val="24"/>
        </w:rPr>
        <w:t>解答：</w:t>
      </w:r>
    </w:p>
    <w:p w14:paraId="630CBBE3" w14:textId="353D2B05" w:rsidR="004E2D4E" w:rsidRPr="004E2D4E" w:rsidRDefault="004E2D4E" w:rsidP="004E2D4E">
      <w:pPr>
        <w:widowControl/>
        <w:shd w:val="clear" w:color="auto" w:fill="FFFFFF"/>
        <w:spacing w:line="285" w:lineRule="atLeast"/>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ab/>
      </w: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）流程图</w:t>
      </w:r>
    </w:p>
    <w:p w14:paraId="2317D8DE" w14:textId="47F2C033" w:rsidR="004E2D4E" w:rsidRDefault="00AE7A04" w:rsidP="00132EF1">
      <w:pPr>
        <w:pStyle w:val="a8"/>
        <w:widowControl/>
        <w:shd w:val="clear" w:color="auto" w:fill="FFFFFF"/>
        <w:spacing w:line="285" w:lineRule="atLeast"/>
        <w:ind w:left="1140" w:firstLineChars="0" w:firstLine="0"/>
        <w:jc w:val="left"/>
        <w:rPr>
          <w:rFonts w:ascii="Times New Roman" w:eastAsia="宋体" w:hAnsi="Times New Roman" w:cs="Times New Roman"/>
          <w:color w:val="000000"/>
          <w:kern w:val="0"/>
          <w:sz w:val="24"/>
          <w:szCs w:val="24"/>
        </w:rPr>
      </w:pPr>
      <w:r w:rsidRPr="00AE7A04">
        <w:rPr>
          <w:rFonts w:ascii="Times New Roman" w:eastAsia="宋体" w:hAnsi="Times New Roman" w:cs="Times New Roman"/>
          <w:noProof/>
          <w:color w:val="000000"/>
          <w:kern w:val="0"/>
          <w:sz w:val="24"/>
          <w:szCs w:val="24"/>
        </w:rPr>
        <w:drawing>
          <wp:inline distT="0" distB="0" distL="0" distR="0" wp14:anchorId="46C437C6" wp14:editId="5F1BE2D6">
            <wp:extent cx="5274310" cy="296481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64815"/>
                    </a:xfrm>
                    <a:prstGeom prst="rect">
                      <a:avLst/>
                    </a:prstGeom>
                  </pic:spPr>
                </pic:pic>
              </a:graphicData>
            </a:graphic>
          </wp:inline>
        </w:drawing>
      </w:r>
    </w:p>
    <w:p w14:paraId="2168A366" w14:textId="46513A93" w:rsidR="004E2D4E" w:rsidRDefault="004E2D4E" w:rsidP="00132EF1">
      <w:pPr>
        <w:pStyle w:val="a8"/>
        <w:widowControl/>
        <w:shd w:val="clear" w:color="auto" w:fill="FFFFFF"/>
        <w:spacing w:line="285" w:lineRule="atLeast"/>
        <w:ind w:left="1140" w:firstLineChars="0" w:firstLine="0"/>
        <w:jc w:val="left"/>
        <w:rPr>
          <w:rFonts w:ascii="Times New Roman" w:eastAsia="宋体" w:hAnsi="Times New Roman" w:cs="Times New Roman"/>
          <w:color w:val="000000"/>
          <w:kern w:val="0"/>
          <w:sz w:val="24"/>
          <w:szCs w:val="24"/>
        </w:rPr>
      </w:pPr>
    </w:p>
    <w:p w14:paraId="3540EDEC" w14:textId="5E2E88FF" w:rsidR="004E2D4E" w:rsidRPr="00AE7A04" w:rsidRDefault="00AE7A04" w:rsidP="00AE7A04">
      <w:pPr>
        <w:widowControl/>
        <w:shd w:val="clear" w:color="auto" w:fill="FFFFFF"/>
        <w:spacing w:line="285" w:lineRule="atLeast"/>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ab/>
        <w:t>(2)</w:t>
      </w:r>
      <w:r>
        <w:rPr>
          <w:rFonts w:ascii="Times New Roman" w:eastAsia="宋体" w:hAnsi="Times New Roman" w:cs="Times New Roman" w:hint="eastAsia"/>
          <w:color w:val="000000"/>
          <w:kern w:val="0"/>
          <w:sz w:val="24"/>
          <w:szCs w:val="24"/>
        </w:rPr>
        <w:t>程序清单：</w:t>
      </w:r>
    </w:p>
    <w:p w14:paraId="3DFE68EC"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AF00DB"/>
          <w:kern w:val="0"/>
          <w:szCs w:val="21"/>
        </w:rPr>
        <w:t>#include</w:t>
      </w:r>
      <w:r w:rsidRPr="00AE7A04">
        <w:rPr>
          <w:rFonts w:ascii="Consolas" w:eastAsia="宋体" w:hAnsi="Consolas" w:cs="宋体"/>
          <w:color w:val="A31515"/>
          <w:kern w:val="0"/>
          <w:szCs w:val="21"/>
        </w:rPr>
        <w:t>&lt;stdio.h&gt;</w:t>
      </w:r>
    </w:p>
    <w:p w14:paraId="640C01D2"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FF"/>
          <w:kern w:val="0"/>
          <w:szCs w:val="21"/>
        </w:rPr>
        <w:t>long</w:t>
      </w:r>
      <w:r w:rsidRPr="00AE7A04">
        <w:rPr>
          <w:rFonts w:ascii="Consolas" w:eastAsia="宋体" w:hAnsi="Consolas" w:cs="宋体"/>
          <w:color w:val="000000"/>
          <w:kern w:val="0"/>
          <w:szCs w:val="21"/>
        </w:rPr>
        <w:t> </w:t>
      </w:r>
      <w:r w:rsidRPr="00AE7A04">
        <w:rPr>
          <w:rFonts w:ascii="Consolas" w:eastAsia="宋体" w:hAnsi="Consolas" w:cs="宋体"/>
          <w:color w:val="795E26"/>
          <w:kern w:val="0"/>
          <w:szCs w:val="21"/>
        </w:rPr>
        <w:t>get_sum</w:t>
      </w:r>
      <w:r w:rsidRPr="00AE7A04">
        <w:rPr>
          <w:rFonts w:ascii="Consolas" w:eastAsia="宋体" w:hAnsi="Consolas" w:cs="宋体"/>
          <w:color w:val="000000"/>
          <w:kern w:val="0"/>
          <w:szCs w:val="21"/>
        </w:rPr>
        <w:t>(</w:t>
      </w:r>
      <w:r w:rsidRPr="00AE7A04">
        <w:rPr>
          <w:rFonts w:ascii="Consolas" w:eastAsia="宋体" w:hAnsi="Consolas" w:cs="宋体"/>
          <w:color w:val="0000FF"/>
          <w:kern w:val="0"/>
          <w:szCs w:val="21"/>
        </w:rPr>
        <w:t>int</w:t>
      </w: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n</w:t>
      </w:r>
      <w:r w:rsidRPr="00AE7A04">
        <w:rPr>
          <w:rFonts w:ascii="Consolas" w:eastAsia="宋体" w:hAnsi="Consolas" w:cs="宋体"/>
          <w:color w:val="000000"/>
          <w:kern w:val="0"/>
          <w:szCs w:val="21"/>
        </w:rPr>
        <w:t>,</w:t>
      </w:r>
      <w:r w:rsidRPr="00AE7A04">
        <w:rPr>
          <w:rFonts w:ascii="Consolas" w:eastAsia="宋体" w:hAnsi="Consolas" w:cs="宋体"/>
          <w:color w:val="0000FF"/>
          <w:kern w:val="0"/>
          <w:szCs w:val="21"/>
        </w:rPr>
        <w:t>int</w:t>
      </w: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k</w:t>
      </w:r>
      <w:r w:rsidRPr="00AE7A04">
        <w:rPr>
          <w:rFonts w:ascii="Consolas" w:eastAsia="宋体" w:hAnsi="Consolas" w:cs="宋体"/>
          <w:color w:val="000000"/>
          <w:kern w:val="0"/>
          <w:szCs w:val="21"/>
        </w:rPr>
        <w:t>);</w:t>
      </w:r>
    </w:p>
    <w:p w14:paraId="3BAEB832"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FF"/>
          <w:kern w:val="0"/>
          <w:szCs w:val="21"/>
        </w:rPr>
        <w:t>long</w:t>
      </w:r>
      <w:r w:rsidRPr="00AE7A04">
        <w:rPr>
          <w:rFonts w:ascii="Consolas" w:eastAsia="宋体" w:hAnsi="Consolas" w:cs="宋体"/>
          <w:color w:val="000000"/>
          <w:kern w:val="0"/>
          <w:szCs w:val="21"/>
        </w:rPr>
        <w:t> </w:t>
      </w:r>
      <w:r w:rsidRPr="00AE7A04">
        <w:rPr>
          <w:rFonts w:ascii="Consolas" w:eastAsia="宋体" w:hAnsi="Consolas" w:cs="宋体"/>
          <w:color w:val="795E26"/>
          <w:kern w:val="0"/>
          <w:szCs w:val="21"/>
        </w:rPr>
        <w:t>get_power</w:t>
      </w:r>
      <w:r w:rsidRPr="00AE7A04">
        <w:rPr>
          <w:rFonts w:ascii="Consolas" w:eastAsia="宋体" w:hAnsi="Consolas" w:cs="宋体"/>
          <w:color w:val="000000"/>
          <w:kern w:val="0"/>
          <w:szCs w:val="21"/>
        </w:rPr>
        <w:t>(</w:t>
      </w:r>
      <w:r w:rsidRPr="00AE7A04">
        <w:rPr>
          <w:rFonts w:ascii="Consolas" w:eastAsia="宋体" w:hAnsi="Consolas" w:cs="宋体"/>
          <w:color w:val="0000FF"/>
          <w:kern w:val="0"/>
          <w:szCs w:val="21"/>
        </w:rPr>
        <w:t>int</w:t>
      </w: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m</w:t>
      </w:r>
      <w:r w:rsidRPr="00AE7A04">
        <w:rPr>
          <w:rFonts w:ascii="Consolas" w:eastAsia="宋体" w:hAnsi="Consolas" w:cs="宋体"/>
          <w:color w:val="000000"/>
          <w:kern w:val="0"/>
          <w:szCs w:val="21"/>
        </w:rPr>
        <w:t>, </w:t>
      </w:r>
      <w:r w:rsidRPr="00AE7A04">
        <w:rPr>
          <w:rFonts w:ascii="Consolas" w:eastAsia="宋体" w:hAnsi="Consolas" w:cs="宋体"/>
          <w:color w:val="0000FF"/>
          <w:kern w:val="0"/>
          <w:szCs w:val="21"/>
        </w:rPr>
        <w:t>int</w:t>
      </w: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k</w:t>
      </w:r>
      <w:r w:rsidRPr="00AE7A04">
        <w:rPr>
          <w:rFonts w:ascii="Consolas" w:eastAsia="宋体" w:hAnsi="Consolas" w:cs="宋体"/>
          <w:color w:val="000000"/>
          <w:kern w:val="0"/>
          <w:szCs w:val="21"/>
        </w:rPr>
        <w:t>);</w:t>
      </w:r>
    </w:p>
    <w:p w14:paraId="38DD2703"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FF"/>
          <w:kern w:val="0"/>
          <w:szCs w:val="21"/>
        </w:rPr>
        <w:t>int</w:t>
      </w:r>
      <w:r w:rsidRPr="00AE7A04">
        <w:rPr>
          <w:rFonts w:ascii="Consolas" w:eastAsia="宋体" w:hAnsi="Consolas" w:cs="宋体"/>
          <w:color w:val="000000"/>
          <w:kern w:val="0"/>
          <w:szCs w:val="21"/>
        </w:rPr>
        <w:t> </w:t>
      </w:r>
      <w:r w:rsidRPr="00AE7A04">
        <w:rPr>
          <w:rFonts w:ascii="Consolas" w:eastAsia="宋体" w:hAnsi="Consolas" w:cs="宋体"/>
          <w:color w:val="795E26"/>
          <w:kern w:val="0"/>
          <w:szCs w:val="21"/>
        </w:rPr>
        <w:t>main</w:t>
      </w:r>
      <w:r w:rsidRPr="00AE7A04">
        <w:rPr>
          <w:rFonts w:ascii="Consolas" w:eastAsia="宋体" w:hAnsi="Consolas" w:cs="宋体"/>
          <w:color w:val="000000"/>
          <w:kern w:val="0"/>
          <w:szCs w:val="21"/>
        </w:rPr>
        <w:t>()</w:t>
      </w:r>
    </w:p>
    <w:p w14:paraId="172E778F"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lastRenderedPageBreak/>
        <w:t>{</w:t>
      </w:r>
    </w:p>
    <w:p w14:paraId="6CAD57C7"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0000FF"/>
          <w:kern w:val="0"/>
          <w:szCs w:val="21"/>
        </w:rPr>
        <w:t>int</w:t>
      </w: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n</w:t>
      </w:r>
      <w:r w:rsidRPr="00AE7A04">
        <w:rPr>
          <w:rFonts w:ascii="Consolas" w:eastAsia="宋体" w:hAnsi="Consolas" w:cs="宋体"/>
          <w:color w:val="000000"/>
          <w:kern w:val="0"/>
          <w:szCs w:val="21"/>
        </w:rPr>
        <w:t>,</w:t>
      </w:r>
      <w:r w:rsidRPr="00AE7A04">
        <w:rPr>
          <w:rFonts w:ascii="Consolas" w:eastAsia="宋体" w:hAnsi="Consolas" w:cs="宋体"/>
          <w:color w:val="001080"/>
          <w:kern w:val="0"/>
          <w:szCs w:val="21"/>
        </w:rPr>
        <w:t>i</w:t>
      </w:r>
      <w:r w:rsidRPr="00AE7A04">
        <w:rPr>
          <w:rFonts w:ascii="Consolas" w:eastAsia="宋体" w:hAnsi="Consolas" w:cs="宋体"/>
          <w:color w:val="000000"/>
          <w:kern w:val="0"/>
          <w:szCs w:val="21"/>
        </w:rPr>
        <w:t>,</w:t>
      </w:r>
      <w:r w:rsidRPr="00AE7A04">
        <w:rPr>
          <w:rFonts w:ascii="Consolas" w:eastAsia="宋体" w:hAnsi="Consolas" w:cs="宋体"/>
          <w:color w:val="001080"/>
          <w:kern w:val="0"/>
          <w:szCs w:val="21"/>
        </w:rPr>
        <w:t>m</w:t>
      </w:r>
      <w:r w:rsidRPr="00AE7A04">
        <w:rPr>
          <w:rFonts w:ascii="Consolas" w:eastAsia="宋体" w:hAnsi="Consolas" w:cs="宋体"/>
          <w:color w:val="000000"/>
          <w:kern w:val="0"/>
          <w:szCs w:val="21"/>
        </w:rPr>
        <w:t>,</w:t>
      </w:r>
      <w:r w:rsidRPr="00AE7A04">
        <w:rPr>
          <w:rFonts w:ascii="Consolas" w:eastAsia="宋体" w:hAnsi="Consolas" w:cs="宋体"/>
          <w:color w:val="001080"/>
          <w:kern w:val="0"/>
          <w:szCs w:val="21"/>
        </w:rPr>
        <w:t>k</w:t>
      </w:r>
      <w:r w:rsidRPr="00AE7A04">
        <w:rPr>
          <w:rFonts w:ascii="Consolas" w:eastAsia="宋体" w:hAnsi="Consolas" w:cs="宋体"/>
          <w:color w:val="000000"/>
          <w:kern w:val="0"/>
          <w:szCs w:val="21"/>
        </w:rPr>
        <w:t>;</w:t>
      </w:r>
    </w:p>
    <w:p w14:paraId="510D5B49"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795E26"/>
          <w:kern w:val="0"/>
          <w:szCs w:val="21"/>
        </w:rPr>
        <w:t>printf</w:t>
      </w:r>
      <w:r w:rsidRPr="00AE7A04">
        <w:rPr>
          <w:rFonts w:ascii="Consolas" w:eastAsia="宋体" w:hAnsi="Consolas" w:cs="宋体"/>
          <w:color w:val="000000"/>
          <w:kern w:val="0"/>
          <w:szCs w:val="21"/>
        </w:rPr>
        <w:t>(</w:t>
      </w:r>
      <w:r w:rsidRPr="00AE7A04">
        <w:rPr>
          <w:rFonts w:ascii="Consolas" w:eastAsia="宋体" w:hAnsi="Consolas" w:cs="宋体"/>
          <w:color w:val="A31515"/>
          <w:kern w:val="0"/>
          <w:szCs w:val="21"/>
        </w:rPr>
        <w:t>"Input k :</w:t>
      </w:r>
      <w:r w:rsidRPr="00AE7A04">
        <w:rPr>
          <w:rFonts w:ascii="Consolas" w:eastAsia="宋体" w:hAnsi="Consolas" w:cs="宋体"/>
          <w:color w:val="EE0000"/>
          <w:kern w:val="0"/>
          <w:szCs w:val="21"/>
        </w:rPr>
        <w:t>\n</w:t>
      </w:r>
      <w:r w:rsidRPr="00AE7A04">
        <w:rPr>
          <w:rFonts w:ascii="Consolas" w:eastAsia="宋体" w:hAnsi="Consolas" w:cs="宋体"/>
          <w:color w:val="A31515"/>
          <w:kern w:val="0"/>
          <w:szCs w:val="21"/>
        </w:rPr>
        <w:t>"</w:t>
      </w:r>
      <w:r w:rsidRPr="00AE7A04">
        <w:rPr>
          <w:rFonts w:ascii="Consolas" w:eastAsia="宋体" w:hAnsi="Consolas" w:cs="宋体"/>
          <w:color w:val="000000"/>
          <w:kern w:val="0"/>
          <w:szCs w:val="21"/>
        </w:rPr>
        <w:t>);</w:t>
      </w:r>
    </w:p>
    <w:p w14:paraId="0873F23D"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AF00DB"/>
          <w:kern w:val="0"/>
          <w:szCs w:val="21"/>
        </w:rPr>
        <w:t>while</w:t>
      </w:r>
      <w:r w:rsidRPr="00AE7A04">
        <w:rPr>
          <w:rFonts w:ascii="Consolas" w:eastAsia="宋体" w:hAnsi="Consolas" w:cs="宋体"/>
          <w:color w:val="000000"/>
          <w:kern w:val="0"/>
          <w:szCs w:val="21"/>
        </w:rPr>
        <w:t> (</w:t>
      </w:r>
      <w:r w:rsidRPr="00AE7A04">
        <w:rPr>
          <w:rFonts w:ascii="Consolas" w:eastAsia="宋体" w:hAnsi="Consolas" w:cs="宋体"/>
          <w:color w:val="795E26"/>
          <w:kern w:val="0"/>
          <w:szCs w:val="21"/>
        </w:rPr>
        <w:t>scanf</w:t>
      </w:r>
      <w:r w:rsidRPr="00AE7A04">
        <w:rPr>
          <w:rFonts w:ascii="Consolas" w:eastAsia="宋体" w:hAnsi="Consolas" w:cs="宋体"/>
          <w:color w:val="000000"/>
          <w:kern w:val="0"/>
          <w:szCs w:val="21"/>
        </w:rPr>
        <w:t>(</w:t>
      </w:r>
      <w:r w:rsidRPr="00AE7A04">
        <w:rPr>
          <w:rFonts w:ascii="Consolas" w:eastAsia="宋体" w:hAnsi="Consolas" w:cs="宋体"/>
          <w:color w:val="A31515"/>
          <w:kern w:val="0"/>
          <w:szCs w:val="21"/>
        </w:rPr>
        <w:t>"%d"</w:t>
      </w:r>
      <w:r w:rsidRPr="00AE7A04">
        <w:rPr>
          <w:rFonts w:ascii="Consolas" w:eastAsia="宋体" w:hAnsi="Consolas" w:cs="宋体"/>
          <w:color w:val="000000"/>
          <w:kern w:val="0"/>
          <w:szCs w:val="21"/>
        </w:rPr>
        <w:t>,&amp;</w:t>
      </w:r>
      <w:r w:rsidRPr="00AE7A04">
        <w:rPr>
          <w:rFonts w:ascii="Consolas" w:eastAsia="宋体" w:hAnsi="Consolas" w:cs="宋体"/>
          <w:color w:val="001080"/>
          <w:kern w:val="0"/>
          <w:szCs w:val="21"/>
        </w:rPr>
        <w:t>k</w:t>
      </w:r>
      <w:r w:rsidRPr="00AE7A04">
        <w:rPr>
          <w:rFonts w:ascii="Consolas" w:eastAsia="宋体" w:hAnsi="Consolas" w:cs="宋体"/>
          <w:color w:val="000000"/>
          <w:kern w:val="0"/>
          <w:szCs w:val="21"/>
        </w:rPr>
        <w:t>)!=</w:t>
      </w:r>
      <w:r w:rsidRPr="00AE7A04">
        <w:rPr>
          <w:rFonts w:ascii="Consolas" w:eastAsia="宋体" w:hAnsi="Consolas" w:cs="宋体"/>
          <w:color w:val="0000FF"/>
          <w:kern w:val="0"/>
          <w:szCs w:val="21"/>
        </w:rPr>
        <w:t>EOF</w:t>
      </w:r>
      <w:r w:rsidRPr="00AE7A04">
        <w:rPr>
          <w:rFonts w:ascii="Consolas" w:eastAsia="宋体" w:hAnsi="Consolas" w:cs="宋体"/>
          <w:color w:val="000000"/>
          <w:kern w:val="0"/>
          <w:szCs w:val="21"/>
        </w:rPr>
        <w:t>)</w:t>
      </w:r>
    </w:p>
    <w:p w14:paraId="6320C528"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p>
    <w:p w14:paraId="7B3875CE"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n</w:t>
      </w:r>
      <w:r w:rsidRPr="00AE7A04">
        <w:rPr>
          <w:rFonts w:ascii="Consolas" w:eastAsia="宋体" w:hAnsi="Consolas" w:cs="宋体"/>
          <w:color w:val="000000"/>
          <w:kern w:val="0"/>
          <w:szCs w:val="21"/>
        </w:rPr>
        <w:t>=</w:t>
      </w:r>
      <w:r w:rsidRPr="00AE7A04">
        <w:rPr>
          <w:rFonts w:ascii="Consolas" w:eastAsia="宋体" w:hAnsi="Consolas" w:cs="宋体"/>
          <w:color w:val="098658"/>
          <w:kern w:val="0"/>
          <w:szCs w:val="21"/>
        </w:rPr>
        <w:t>1</w:t>
      </w:r>
      <w:r w:rsidRPr="00AE7A04">
        <w:rPr>
          <w:rFonts w:ascii="Consolas" w:eastAsia="宋体" w:hAnsi="Consolas" w:cs="宋体"/>
          <w:color w:val="000000"/>
          <w:kern w:val="0"/>
          <w:szCs w:val="21"/>
        </w:rPr>
        <w:t>;</w:t>
      </w:r>
    </w:p>
    <w:p w14:paraId="400C5DB7"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AF00DB"/>
          <w:kern w:val="0"/>
          <w:szCs w:val="21"/>
        </w:rPr>
        <w:t>for</w:t>
      </w:r>
      <w:r w:rsidRPr="00AE7A04">
        <w:rPr>
          <w:rFonts w:ascii="Consolas" w:eastAsia="宋体" w:hAnsi="Consolas" w:cs="宋体"/>
          <w:color w:val="000000"/>
          <w:kern w:val="0"/>
          <w:szCs w:val="21"/>
        </w:rPr>
        <w:t> ( </w:t>
      </w:r>
      <w:r w:rsidRPr="00AE7A04">
        <w:rPr>
          <w:rFonts w:ascii="Consolas" w:eastAsia="宋体" w:hAnsi="Consolas" w:cs="宋体"/>
          <w:color w:val="001080"/>
          <w:kern w:val="0"/>
          <w:szCs w:val="21"/>
        </w:rPr>
        <w:t>i</w:t>
      </w:r>
      <w:r w:rsidRPr="00AE7A04">
        <w:rPr>
          <w:rFonts w:ascii="Consolas" w:eastAsia="宋体" w:hAnsi="Consolas" w:cs="宋体"/>
          <w:color w:val="000000"/>
          <w:kern w:val="0"/>
          <w:szCs w:val="21"/>
        </w:rPr>
        <w:t> = </w:t>
      </w:r>
      <w:r w:rsidRPr="00AE7A04">
        <w:rPr>
          <w:rFonts w:ascii="Consolas" w:eastAsia="宋体" w:hAnsi="Consolas" w:cs="宋体"/>
          <w:color w:val="098658"/>
          <w:kern w:val="0"/>
          <w:szCs w:val="21"/>
        </w:rPr>
        <w:t>1</w:t>
      </w: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i</w:t>
      </w:r>
      <w:r w:rsidRPr="00AE7A04">
        <w:rPr>
          <w:rFonts w:ascii="Consolas" w:eastAsia="宋体" w:hAnsi="Consolas" w:cs="宋体"/>
          <w:color w:val="000000"/>
          <w:kern w:val="0"/>
          <w:szCs w:val="21"/>
        </w:rPr>
        <w:t> &lt; </w:t>
      </w:r>
      <w:r w:rsidRPr="00AE7A04">
        <w:rPr>
          <w:rFonts w:ascii="Consolas" w:eastAsia="宋体" w:hAnsi="Consolas" w:cs="宋体"/>
          <w:color w:val="001080"/>
          <w:kern w:val="0"/>
          <w:szCs w:val="21"/>
        </w:rPr>
        <w:t>k</w:t>
      </w: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i</w:t>
      </w:r>
      <w:r w:rsidRPr="00AE7A04">
        <w:rPr>
          <w:rFonts w:ascii="Consolas" w:eastAsia="宋体" w:hAnsi="Consolas" w:cs="宋体"/>
          <w:color w:val="000000"/>
          <w:kern w:val="0"/>
          <w:szCs w:val="21"/>
        </w:rPr>
        <w:t>++)</w:t>
      </w:r>
    </w:p>
    <w:p w14:paraId="35741551"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n</w:t>
      </w:r>
      <w:r w:rsidRPr="00AE7A04">
        <w:rPr>
          <w:rFonts w:ascii="Consolas" w:eastAsia="宋体" w:hAnsi="Consolas" w:cs="宋体"/>
          <w:color w:val="000000"/>
          <w:kern w:val="0"/>
          <w:szCs w:val="21"/>
        </w:rPr>
        <w:t>=</w:t>
      </w:r>
      <w:r w:rsidRPr="00AE7A04">
        <w:rPr>
          <w:rFonts w:ascii="Consolas" w:eastAsia="宋体" w:hAnsi="Consolas" w:cs="宋体"/>
          <w:color w:val="001080"/>
          <w:kern w:val="0"/>
          <w:szCs w:val="21"/>
        </w:rPr>
        <w:t>n</w:t>
      </w:r>
      <w:r w:rsidRPr="00AE7A04">
        <w:rPr>
          <w:rFonts w:ascii="Consolas" w:eastAsia="宋体" w:hAnsi="Consolas" w:cs="宋体"/>
          <w:color w:val="000000"/>
          <w:kern w:val="0"/>
          <w:szCs w:val="21"/>
        </w:rPr>
        <w:t>*</w:t>
      </w:r>
      <w:r w:rsidRPr="00AE7A04">
        <w:rPr>
          <w:rFonts w:ascii="Consolas" w:eastAsia="宋体" w:hAnsi="Consolas" w:cs="宋体"/>
          <w:color w:val="098658"/>
          <w:kern w:val="0"/>
          <w:szCs w:val="21"/>
        </w:rPr>
        <w:t>10</w:t>
      </w:r>
      <w:r w:rsidRPr="00AE7A04">
        <w:rPr>
          <w:rFonts w:ascii="Consolas" w:eastAsia="宋体" w:hAnsi="Consolas" w:cs="宋体"/>
          <w:color w:val="000000"/>
          <w:kern w:val="0"/>
          <w:szCs w:val="21"/>
        </w:rPr>
        <w:t>;</w:t>
      </w:r>
    </w:p>
    <w:p w14:paraId="4162841D"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AF00DB"/>
          <w:kern w:val="0"/>
          <w:szCs w:val="21"/>
        </w:rPr>
        <w:t>for</w:t>
      </w:r>
      <w:r w:rsidRPr="00AE7A04">
        <w:rPr>
          <w:rFonts w:ascii="Consolas" w:eastAsia="宋体" w:hAnsi="Consolas" w:cs="宋体"/>
          <w:color w:val="000000"/>
          <w:kern w:val="0"/>
          <w:szCs w:val="21"/>
        </w:rPr>
        <w:t> ( </w:t>
      </w:r>
      <w:r w:rsidRPr="00AE7A04">
        <w:rPr>
          <w:rFonts w:ascii="Consolas" w:eastAsia="宋体" w:hAnsi="Consolas" w:cs="宋体"/>
          <w:color w:val="001080"/>
          <w:kern w:val="0"/>
          <w:szCs w:val="21"/>
        </w:rPr>
        <w:t>m</w:t>
      </w:r>
      <w:r w:rsidRPr="00AE7A04">
        <w:rPr>
          <w:rFonts w:ascii="Consolas" w:eastAsia="宋体" w:hAnsi="Consolas" w:cs="宋体"/>
          <w:color w:val="000000"/>
          <w:kern w:val="0"/>
          <w:szCs w:val="21"/>
        </w:rPr>
        <w:t>=</w:t>
      </w:r>
      <w:r w:rsidRPr="00AE7A04">
        <w:rPr>
          <w:rFonts w:ascii="Consolas" w:eastAsia="宋体" w:hAnsi="Consolas" w:cs="宋体"/>
          <w:color w:val="001080"/>
          <w:kern w:val="0"/>
          <w:szCs w:val="21"/>
        </w:rPr>
        <w:t>n</w:t>
      </w:r>
      <w:r w:rsidRPr="00AE7A04">
        <w:rPr>
          <w:rFonts w:ascii="Consolas" w:eastAsia="宋体" w:hAnsi="Consolas" w:cs="宋体"/>
          <w:color w:val="000000"/>
          <w:kern w:val="0"/>
          <w:szCs w:val="21"/>
        </w:rPr>
        <w:t>*</w:t>
      </w:r>
      <w:r w:rsidRPr="00AE7A04">
        <w:rPr>
          <w:rFonts w:ascii="Consolas" w:eastAsia="宋体" w:hAnsi="Consolas" w:cs="宋体"/>
          <w:color w:val="098658"/>
          <w:kern w:val="0"/>
          <w:szCs w:val="21"/>
        </w:rPr>
        <w:t>10</w:t>
      </w: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n</w:t>
      </w:r>
      <w:r w:rsidRPr="00AE7A04">
        <w:rPr>
          <w:rFonts w:ascii="Consolas" w:eastAsia="宋体" w:hAnsi="Consolas" w:cs="宋体"/>
          <w:color w:val="000000"/>
          <w:kern w:val="0"/>
          <w:szCs w:val="21"/>
        </w:rPr>
        <w:t>&lt; </w:t>
      </w:r>
      <w:r w:rsidRPr="00AE7A04">
        <w:rPr>
          <w:rFonts w:ascii="Consolas" w:eastAsia="宋体" w:hAnsi="Consolas" w:cs="宋体"/>
          <w:color w:val="001080"/>
          <w:kern w:val="0"/>
          <w:szCs w:val="21"/>
        </w:rPr>
        <w:t>m</w:t>
      </w: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n</w:t>
      </w:r>
      <w:r w:rsidRPr="00AE7A04">
        <w:rPr>
          <w:rFonts w:ascii="Consolas" w:eastAsia="宋体" w:hAnsi="Consolas" w:cs="宋体"/>
          <w:color w:val="000000"/>
          <w:kern w:val="0"/>
          <w:szCs w:val="21"/>
        </w:rPr>
        <w:t>++)</w:t>
      </w:r>
    </w:p>
    <w:p w14:paraId="7B733582"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p>
    <w:p w14:paraId="0DD8A86D"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AF00DB"/>
          <w:kern w:val="0"/>
          <w:szCs w:val="21"/>
        </w:rPr>
        <w:t>if</w:t>
      </w:r>
      <w:r w:rsidRPr="00AE7A04">
        <w:rPr>
          <w:rFonts w:ascii="Consolas" w:eastAsia="宋体" w:hAnsi="Consolas" w:cs="宋体"/>
          <w:color w:val="000000"/>
          <w:kern w:val="0"/>
          <w:szCs w:val="21"/>
        </w:rPr>
        <w:t>(</w:t>
      </w:r>
      <w:r w:rsidRPr="00AE7A04">
        <w:rPr>
          <w:rFonts w:ascii="Consolas" w:eastAsia="宋体" w:hAnsi="Consolas" w:cs="宋体"/>
          <w:color w:val="795E26"/>
          <w:kern w:val="0"/>
          <w:szCs w:val="21"/>
        </w:rPr>
        <w:t>get_sum</w:t>
      </w:r>
      <w:r w:rsidRPr="00AE7A04">
        <w:rPr>
          <w:rFonts w:ascii="Consolas" w:eastAsia="宋体" w:hAnsi="Consolas" w:cs="宋体"/>
          <w:color w:val="000000"/>
          <w:kern w:val="0"/>
          <w:szCs w:val="21"/>
        </w:rPr>
        <w:t>(</w:t>
      </w:r>
      <w:r w:rsidRPr="00AE7A04">
        <w:rPr>
          <w:rFonts w:ascii="Consolas" w:eastAsia="宋体" w:hAnsi="Consolas" w:cs="宋体"/>
          <w:color w:val="001080"/>
          <w:kern w:val="0"/>
          <w:szCs w:val="21"/>
        </w:rPr>
        <w:t>n</w:t>
      </w:r>
      <w:r w:rsidRPr="00AE7A04">
        <w:rPr>
          <w:rFonts w:ascii="Consolas" w:eastAsia="宋体" w:hAnsi="Consolas" w:cs="宋体"/>
          <w:color w:val="000000"/>
          <w:kern w:val="0"/>
          <w:szCs w:val="21"/>
        </w:rPr>
        <w:t>,</w:t>
      </w:r>
      <w:r w:rsidRPr="00AE7A04">
        <w:rPr>
          <w:rFonts w:ascii="Consolas" w:eastAsia="宋体" w:hAnsi="Consolas" w:cs="宋体"/>
          <w:color w:val="001080"/>
          <w:kern w:val="0"/>
          <w:szCs w:val="21"/>
        </w:rPr>
        <w:t>k</w:t>
      </w:r>
      <w:r w:rsidRPr="00AE7A04">
        <w:rPr>
          <w:rFonts w:ascii="Consolas" w:eastAsia="宋体" w:hAnsi="Consolas" w:cs="宋体"/>
          <w:color w:val="000000"/>
          <w:kern w:val="0"/>
          <w:szCs w:val="21"/>
        </w:rPr>
        <w:t>)==</w:t>
      </w:r>
      <w:r w:rsidRPr="00AE7A04">
        <w:rPr>
          <w:rFonts w:ascii="Consolas" w:eastAsia="宋体" w:hAnsi="Consolas" w:cs="宋体"/>
          <w:color w:val="001080"/>
          <w:kern w:val="0"/>
          <w:szCs w:val="21"/>
        </w:rPr>
        <w:t>n</w:t>
      </w:r>
      <w:r w:rsidRPr="00AE7A04">
        <w:rPr>
          <w:rFonts w:ascii="Consolas" w:eastAsia="宋体" w:hAnsi="Consolas" w:cs="宋体"/>
          <w:color w:val="000000"/>
          <w:kern w:val="0"/>
          <w:szCs w:val="21"/>
        </w:rPr>
        <w:t>)</w:t>
      </w:r>
    </w:p>
    <w:p w14:paraId="4BC21C2A"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795E26"/>
          <w:kern w:val="0"/>
          <w:szCs w:val="21"/>
        </w:rPr>
        <w:t>printf</w:t>
      </w:r>
      <w:r w:rsidRPr="00AE7A04">
        <w:rPr>
          <w:rFonts w:ascii="Consolas" w:eastAsia="宋体" w:hAnsi="Consolas" w:cs="宋体"/>
          <w:color w:val="000000"/>
          <w:kern w:val="0"/>
          <w:szCs w:val="21"/>
        </w:rPr>
        <w:t>(</w:t>
      </w:r>
      <w:r w:rsidRPr="00AE7A04">
        <w:rPr>
          <w:rFonts w:ascii="Consolas" w:eastAsia="宋体" w:hAnsi="Consolas" w:cs="宋体"/>
          <w:color w:val="A31515"/>
          <w:kern w:val="0"/>
          <w:szCs w:val="21"/>
        </w:rPr>
        <w:t>"%d is a self-power.</w:t>
      </w:r>
      <w:r w:rsidRPr="00AE7A04">
        <w:rPr>
          <w:rFonts w:ascii="Consolas" w:eastAsia="宋体" w:hAnsi="Consolas" w:cs="宋体"/>
          <w:color w:val="EE0000"/>
          <w:kern w:val="0"/>
          <w:szCs w:val="21"/>
        </w:rPr>
        <w:t>\n</w:t>
      </w:r>
      <w:r w:rsidRPr="00AE7A04">
        <w:rPr>
          <w:rFonts w:ascii="Consolas" w:eastAsia="宋体" w:hAnsi="Consolas" w:cs="宋体"/>
          <w:color w:val="A31515"/>
          <w:kern w:val="0"/>
          <w:szCs w:val="21"/>
        </w:rPr>
        <w:t>"</w:t>
      </w:r>
      <w:r w:rsidRPr="00AE7A04">
        <w:rPr>
          <w:rFonts w:ascii="Consolas" w:eastAsia="宋体" w:hAnsi="Consolas" w:cs="宋体"/>
          <w:color w:val="000000"/>
          <w:kern w:val="0"/>
          <w:szCs w:val="21"/>
        </w:rPr>
        <w:t>,</w:t>
      </w:r>
      <w:r w:rsidRPr="00AE7A04">
        <w:rPr>
          <w:rFonts w:ascii="Consolas" w:eastAsia="宋体" w:hAnsi="Consolas" w:cs="宋体"/>
          <w:color w:val="001080"/>
          <w:kern w:val="0"/>
          <w:szCs w:val="21"/>
        </w:rPr>
        <w:t>n</w:t>
      </w:r>
      <w:r w:rsidRPr="00AE7A04">
        <w:rPr>
          <w:rFonts w:ascii="Consolas" w:eastAsia="宋体" w:hAnsi="Consolas" w:cs="宋体"/>
          <w:color w:val="000000"/>
          <w:kern w:val="0"/>
          <w:szCs w:val="21"/>
        </w:rPr>
        <w:t>);</w:t>
      </w:r>
    </w:p>
    <w:p w14:paraId="70BF446E"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p>
    <w:p w14:paraId="74B1339B"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p>
    <w:p w14:paraId="4D15C70E"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AF00DB"/>
          <w:kern w:val="0"/>
          <w:szCs w:val="21"/>
        </w:rPr>
        <w:t>return</w:t>
      </w:r>
      <w:r w:rsidRPr="00AE7A04">
        <w:rPr>
          <w:rFonts w:ascii="Consolas" w:eastAsia="宋体" w:hAnsi="Consolas" w:cs="宋体"/>
          <w:color w:val="000000"/>
          <w:kern w:val="0"/>
          <w:szCs w:val="21"/>
        </w:rPr>
        <w:t> </w:t>
      </w:r>
      <w:r w:rsidRPr="00AE7A04">
        <w:rPr>
          <w:rFonts w:ascii="Consolas" w:eastAsia="宋体" w:hAnsi="Consolas" w:cs="宋体"/>
          <w:color w:val="098658"/>
          <w:kern w:val="0"/>
          <w:szCs w:val="21"/>
        </w:rPr>
        <w:t>0</w:t>
      </w:r>
      <w:r w:rsidRPr="00AE7A04">
        <w:rPr>
          <w:rFonts w:ascii="Consolas" w:eastAsia="宋体" w:hAnsi="Consolas" w:cs="宋体"/>
          <w:color w:val="000000"/>
          <w:kern w:val="0"/>
          <w:szCs w:val="21"/>
        </w:rPr>
        <w:t>;</w:t>
      </w:r>
    </w:p>
    <w:p w14:paraId="578246C4"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w:t>
      </w:r>
    </w:p>
    <w:p w14:paraId="3BE1AF82"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p>
    <w:p w14:paraId="5C16F40D"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FF"/>
          <w:kern w:val="0"/>
          <w:szCs w:val="21"/>
        </w:rPr>
        <w:t>long</w:t>
      </w:r>
      <w:r w:rsidRPr="00AE7A04">
        <w:rPr>
          <w:rFonts w:ascii="Consolas" w:eastAsia="宋体" w:hAnsi="Consolas" w:cs="宋体"/>
          <w:color w:val="000000"/>
          <w:kern w:val="0"/>
          <w:szCs w:val="21"/>
        </w:rPr>
        <w:t> </w:t>
      </w:r>
      <w:r w:rsidRPr="00AE7A04">
        <w:rPr>
          <w:rFonts w:ascii="Consolas" w:eastAsia="宋体" w:hAnsi="Consolas" w:cs="宋体"/>
          <w:color w:val="795E26"/>
          <w:kern w:val="0"/>
          <w:szCs w:val="21"/>
        </w:rPr>
        <w:t>get_sum</w:t>
      </w:r>
      <w:r w:rsidRPr="00AE7A04">
        <w:rPr>
          <w:rFonts w:ascii="Consolas" w:eastAsia="宋体" w:hAnsi="Consolas" w:cs="宋体"/>
          <w:color w:val="000000"/>
          <w:kern w:val="0"/>
          <w:szCs w:val="21"/>
        </w:rPr>
        <w:t>(</w:t>
      </w:r>
      <w:r w:rsidRPr="00AE7A04">
        <w:rPr>
          <w:rFonts w:ascii="Consolas" w:eastAsia="宋体" w:hAnsi="Consolas" w:cs="宋体"/>
          <w:color w:val="0000FF"/>
          <w:kern w:val="0"/>
          <w:szCs w:val="21"/>
        </w:rPr>
        <w:t>int</w:t>
      </w: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n</w:t>
      </w:r>
      <w:r w:rsidRPr="00AE7A04">
        <w:rPr>
          <w:rFonts w:ascii="Consolas" w:eastAsia="宋体" w:hAnsi="Consolas" w:cs="宋体"/>
          <w:color w:val="000000"/>
          <w:kern w:val="0"/>
          <w:szCs w:val="21"/>
        </w:rPr>
        <w:t>,</w:t>
      </w:r>
      <w:r w:rsidRPr="00AE7A04">
        <w:rPr>
          <w:rFonts w:ascii="Consolas" w:eastAsia="宋体" w:hAnsi="Consolas" w:cs="宋体"/>
          <w:color w:val="0000FF"/>
          <w:kern w:val="0"/>
          <w:szCs w:val="21"/>
        </w:rPr>
        <w:t>int</w:t>
      </w: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k</w:t>
      </w:r>
      <w:r w:rsidRPr="00AE7A04">
        <w:rPr>
          <w:rFonts w:ascii="Consolas" w:eastAsia="宋体" w:hAnsi="Consolas" w:cs="宋体"/>
          <w:color w:val="000000"/>
          <w:kern w:val="0"/>
          <w:szCs w:val="21"/>
        </w:rPr>
        <w:t>)</w:t>
      </w:r>
    </w:p>
    <w:p w14:paraId="779D9127"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w:t>
      </w:r>
    </w:p>
    <w:p w14:paraId="72D67DBA"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0000FF"/>
          <w:kern w:val="0"/>
          <w:szCs w:val="21"/>
        </w:rPr>
        <w:t>int</w:t>
      </w: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m</w:t>
      </w:r>
      <w:r w:rsidRPr="00AE7A04">
        <w:rPr>
          <w:rFonts w:ascii="Consolas" w:eastAsia="宋体" w:hAnsi="Consolas" w:cs="宋体"/>
          <w:color w:val="000000"/>
          <w:kern w:val="0"/>
          <w:szCs w:val="21"/>
        </w:rPr>
        <w:t>,</w:t>
      </w:r>
      <w:r w:rsidRPr="00AE7A04">
        <w:rPr>
          <w:rFonts w:ascii="Consolas" w:eastAsia="宋体" w:hAnsi="Consolas" w:cs="宋体"/>
          <w:color w:val="001080"/>
          <w:kern w:val="0"/>
          <w:szCs w:val="21"/>
        </w:rPr>
        <w:t>i</w:t>
      </w:r>
      <w:r w:rsidRPr="00AE7A04">
        <w:rPr>
          <w:rFonts w:ascii="Consolas" w:eastAsia="宋体" w:hAnsi="Consolas" w:cs="宋体"/>
          <w:color w:val="000000"/>
          <w:kern w:val="0"/>
          <w:szCs w:val="21"/>
        </w:rPr>
        <w:t>;</w:t>
      </w:r>
    </w:p>
    <w:p w14:paraId="29A22C74"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0000FF"/>
          <w:kern w:val="0"/>
          <w:szCs w:val="21"/>
        </w:rPr>
        <w:t>long</w:t>
      </w: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sum</w:t>
      </w:r>
      <w:r w:rsidRPr="00AE7A04">
        <w:rPr>
          <w:rFonts w:ascii="Consolas" w:eastAsia="宋体" w:hAnsi="Consolas" w:cs="宋体"/>
          <w:color w:val="000000"/>
          <w:kern w:val="0"/>
          <w:szCs w:val="21"/>
        </w:rPr>
        <w:t>,</w:t>
      </w:r>
      <w:r w:rsidRPr="00AE7A04">
        <w:rPr>
          <w:rFonts w:ascii="Consolas" w:eastAsia="宋体" w:hAnsi="Consolas" w:cs="宋体"/>
          <w:color w:val="001080"/>
          <w:kern w:val="0"/>
          <w:szCs w:val="21"/>
        </w:rPr>
        <w:t>power</w:t>
      </w:r>
      <w:r w:rsidRPr="00AE7A04">
        <w:rPr>
          <w:rFonts w:ascii="Consolas" w:eastAsia="宋体" w:hAnsi="Consolas" w:cs="宋体"/>
          <w:color w:val="000000"/>
          <w:kern w:val="0"/>
          <w:szCs w:val="21"/>
        </w:rPr>
        <w:t>;</w:t>
      </w:r>
    </w:p>
    <w:p w14:paraId="4D901690"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sum</w:t>
      </w:r>
      <w:r w:rsidRPr="00AE7A04">
        <w:rPr>
          <w:rFonts w:ascii="Consolas" w:eastAsia="宋体" w:hAnsi="Consolas" w:cs="宋体"/>
          <w:color w:val="000000"/>
          <w:kern w:val="0"/>
          <w:szCs w:val="21"/>
        </w:rPr>
        <w:t>=</w:t>
      </w:r>
      <w:r w:rsidRPr="00AE7A04">
        <w:rPr>
          <w:rFonts w:ascii="Consolas" w:eastAsia="宋体" w:hAnsi="Consolas" w:cs="宋体"/>
          <w:color w:val="098658"/>
          <w:kern w:val="0"/>
          <w:szCs w:val="21"/>
        </w:rPr>
        <w:t>0</w:t>
      </w:r>
      <w:r w:rsidRPr="00AE7A04">
        <w:rPr>
          <w:rFonts w:ascii="Consolas" w:eastAsia="宋体" w:hAnsi="Consolas" w:cs="宋体"/>
          <w:color w:val="000000"/>
          <w:kern w:val="0"/>
          <w:szCs w:val="21"/>
        </w:rPr>
        <w:t>;</w:t>
      </w:r>
    </w:p>
    <w:p w14:paraId="2BBE6389"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AF00DB"/>
          <w:kern w:val="0"/>
          <w:szCs w:val="21"/>
        </w:rPr>
        <w:t>for</w:t>
      </w:r>
      <w:r w:rsidRPr="00AE7A04">
        <w:rPr>
          <w:rFonts w:ascii="Consolas" w:eastAsia="宋体" w:hAnsi="Consolas" w:cs="宋体"/>
          <w:color w:val="000000"/>
          <w:kern w:val="0"/>
          <w:szCs w:val="21"/>
        </w:rPr>
        <w:t> ( </w:t>
      </w:r>
      <w:r w:rsidRPr="00AE7A04">
        <w:rPr>
          <w:rFonts w:ascii="Consolas" w:eastAsia="宋体" w:hAnsi="Consolas" w:cs="宋体"/>
          <w:color w:val="001080"/>
          <w:kern w:val="0"/>
          <w:szCs w:val="21"/>
        </w:rPr>
        <w:t>i</w:t>
      </w:r>
      <w:r w:rsidRPr="00AE7A04">
        <w:rPr>
          <w:rFonts w:ascii="Consolas" w:eastAsia="宋体" w:hAnsi="Consolas" w:cs="宋体"/>
          <w:color w:val="000000"/>
          <w:kern w:val="0"/>
          <w:szCs w:val="21"/>
        </w:rPr>
        <w:t> = </w:t>
      </w:r>
      <w:r w:rsidRPr="00AE7A04">
        <w:rPr>
          <w:rFonts w:ascii="Consolas" w:eastAsia="宋体" w:hAnsi="Consolas" w:cs="宋体"/>
          <w:color w:val="098658"/>
          <w:kern w:val="0"/>
          <w:szCs w:val="21"/>
        </w:rPr>
        <w:t>1</w:t>
      </w: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i</w:t>
      </w:r>
      <w:r w:rsidRPr="00AE7A04">
        <w:rPr>
          <w:rFonts w:ascii="Consolas" w:eastAsia="宋体" w:hAnsi="Consolas" w:cs="宋体"/>
          <w:color w:val="000000"/>
          <w:kern w:val="0"/>
          <w:szCs w:val="21"/>
        </w:rPr>
        <w:t> &lt;= </w:t>
      </w:r>
      <w:r w:rsidRPr="00AE7A04">
        <w:rPr>
          <w:rFonts w:ascii="Consolas" w:eastAsia="宋体" w:hAnsi="Consolas" w:cs="宋体"/>
          <w:color w:val="001080"/>
          <w:kern w:val="0"/>
          <w:szCs w:val="21"/>
        </w:rPr>
        <w:t>k</w:t>
      </w: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i</w:t>
      </w:r>
      <w:r w:rsidRPr="00AE7A04">
        <w:rPr>
          <w:rFonts w:ascii="Consolas" w:eastAsia="宋体" w:hAnsi="Consolas" w:cs="宋体"/>
          <w:color w:val="000000"/>
          <w:kern w:val="0"/>
          <w:szCs w:val="21"/>
        </w:rPr>
        <w:t>++)</w:t>
      </w:r>
    </w:p>
    <w:p w14:paraId="41FD54B6"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p>
    <w:p w14:paraId="2EA7B112"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m</w:t>
      </w:r>
      <w:r w:rsidRPr="00AE7A04">
        <w:rPr>
          <w:rFonts w:ascii="Consolas" w:eastAsia="宋体" w:hAnsi="Consolas" w:cs="宋体"/>
          <w:color w:val="000000"/>
          <w:kern w:val="0"/>
          <w:szCs w:val="21"/>
        </w:rPr>
        <w:t>=</w:t>
      </w:r>
      <w:r w:rsidRPr="00AE7A04">
        <w:rPr>
          <w:rFonts w:ascii="Consolas" w:eastAsia="宋体" w:hAnsi="Consolas" w:cs="宋体"/>
          <w:color w:val="001080"/>
          <w:kern w:val="0"/>
          <w:szCs w:val="21"/>
        </w:rPr>
        <w:t>n</w:t>
      </w:r>
      <w:r w:rsidRPr="00AE7A04">
        <w:rPr>
          <w:rFonts w:ascii="Consolas" w:eastAsia="宋体" w:hAnsi="Consolas" w:cs="宋体"/>
          <w:color w:val="000000"/>
          <w:kern w:val="0"/>
          <w:szCs w:val="21"/>
        </w:rPr>
        <w:t>%</w:t>
      </w:r>
      <w:r w:rsidRPr="00AE7A04">
        <w:rPr>
          <w:rFonts w:ascii="Consolas" w:eastAsia="宋体" w:hAnsi="Consolas" w:cs="宋体"/>
          <w:color w:val="098658"/>
          <w:kern w:val="0"/>
          <w:szCs w:val="21"/>
        </w:rPr>
        <w:t>10</w:t>
      </w:r>
      <w:r w:rsidRPr="00AE7A04">
        <w:rPr>
          <w:rFonts w:ascii="Consolas" w:eastAsia="宋体" w:hAnsi="Consolas" w:cs="宋体"/>
          <w:color w:val="000000"/>
          <w:kern w:val="0"/>
          <w:szCs w:val="21"/>
        </w:rPr>
        <w:t>;</w:t>
      </w:r>
    </w:p>
    <w:p w14:paraId="7240C90A"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n</w:t>
      </w:r>
      <w:r w:rsidRPr="00AE7A04">
        <w:rPr>
          <w:rFonts w:ascii="Consolas" w:eastAsia="宋体" w:hAnsi="Consolas" w:cs="宋体"/>
          <w:color w:val="000000"/>
          <w:kern w:val="0"/>
          <w:szCs w:val="21"/>
        </w:rPr>
        <w:t>=</w:t>
      </w:r>
      <w:r w:rsidRPr="00AE7A04">
        <w:rPr>
          <w:rFonts w:ascii="Consolas" w:eastAsia="宋体" w:hAnsi="Consolas" w:cs="宋体"/>
          <w:color w:val="001080"/>
          <w:kern w:val="0"/>
          <w:szCs w:val="21"/>
        </w:rPr>
        <w:t>n</w:t>
      </w:r>
      <w:r w:rsidRPr="00AE7A04">
        <w:rPr>
          <w:rFonts w:ascii="Consolas" w:eastAsia="宋体" w:hAnsi="Consolas" w:cs="宋体"/>
          <w:color w:val="000000"/>
          <w:kern w:val="0"/>
          <w:szCs w:val="21"/>
        </w:rPr>
        <w:t>/</w:t>
      </w:r>
      <w:r w:rsidRPr="00AE7A04">
        <w:rPr>
          <w:rFonts w:ascii="Consolas" w:eastAsia="宋体" w:hAnsi="Consolas" w:cs="宋体"/>
          <w:color w:val="098658"/>
          <w:kern w:val="0"/>
          <w:szCs w:val="21"/>
        </w:rPr>
        <w:t>10</w:t>
      </w:r>
      <w:r w:rsidRPr="00AE7A04">
        <w:rPr>
          <w:rFonts w:ascii="Consolas" w:eastAsia="宋体" w:hAnsi="Consolas" w:cs="宋体"/>
          <w:color w:val="000000"/>
          <w:kern w:val="0"/>
          <w:szCs w:val="21"/>
        </w:rPr>
        <w:t>;</w:t>
      </w:r>
    </w:p>
    <w:p w14:paraId="3A6D8C1B"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power</w:t>
      </w:r>
      <w:r w:rsidRPr="00AE7A04">
        <w:rPr>
          <w:rFonts w:ascii="Consolas" w:eastAsia="宋体" w:hAnsi="Consolas" w:cs="宋体"/>
          <w:color w:val="000000"/>
          <w:kern w:val="0"/>
          <w:szCs w:val="21"/>
        </w:rPr>
        <w:t>=</w:t>
      </w:r>
      <w:r w:rsidRPr="00AE7A04">
        <w:rPr>
          <w:rFonts w:ascii="Consolas" w:eastAsia="宋体" w:hAnsi="Consolas" w:cs="宋体"/>
          <w:color w:val="795E26"/>
          <w:kern w:val="0"/>
          <w:szCs w:val="21"/>
        </w:rPr>
        <w:t>get_power</w:t>
      </w:r>
      <w:r w:rsidRPr="00AE7A04">
        <w:rPr>
          <w:rFonts w:ascii="Consolas" w:eastAsia="宋体" w:hAnsi="Consolas" w:cs="宋体"/>
          <w:color w:val="000000"/>
          <w:kern w:val="0"/>
          <w:szCs w:val="21"/>
        </w:rPr>
        <w:t>(</w:t>
      </w:r>
      <w:r w:rsidRPr="00AE7A04">
        <w:rPr>
          <w:rFonts w:ascii="Consolas" w:eastAsia="宋体" w:hAnsi="Consolas" w:cs="宋体"/>
          <w:color w:val="001080"/>
          <w:kern w:val="0"/>
          <w:szCs w:val="21"/>
        </w:rPr>
        <w:t>m</w:t>
      </w:r>
      <w:r w:rsidRPr="00AE7A04">
        <w:rPr>
          <w:rFonts w:ascii="Consolas" w:eastAsia="宋体" w:hAnsi="Consolas" w:cs="宋体"/>
          <w:color w:val="000000"/>
          <w:kern w:val="0"/>
          <w:szCs w:val="21"/>
        </w:rPr>
        <w:t>,</w:t>
      </w:r>
      <w:r w:rsidRPr="00AE7A04">
        <w:rPr>
          <w:rFonts w:ascii="Consolas" w:eastAsia="宋体" w:hAnsi="Consolas" w:cs="宋体"/>
          <w:color w:val="001080"/>
          <w:kern w:val="0"/>
          <w:szCs w:val="21"/>
        </w:rPr>
        <w:t>k</w:t>
      </w:r>
      <w:r w:rsidRPr="00AE7A04">
        <w:rPr>
          <w:rFonts w:ascii="Consolas" w:eastAsia="宋体" w:hAnsi="Consolas" w:cs="宋体"/>
          <w:color w:val="000000"/>
          <w:kern w:val="0"/>
          <w:szCs w:val="21"/>
        </w:rPr>
        <w:t>);</w:t>
      </w:r>
    </w:p>
    <w:p w14:paraId="17A4AADF"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sum</w:t>
      </w:r>
      <w:r w:rsidRPr="00AE7A04">
        <w:rPr>
          <w:rFonts w:ascii="Consolas" w:eastAsia="宋体" w:hAnsi="Consolas" w:cs="宋体"/>
          <w:color w:val="000000"/>
          <w:kern w:val="0"/>
          <w:szCs w:val="21"/>
        </w:rPr>
        <w:t>+=</w:t>
      </w:r>
      <w:r w:rsidRPr="00AE7A04">
        <w:rPr>
          <w:rFonts w:ascii="Consolas" w:eastAsia="宋体" w:hAnsi="Consolas" w:cs="宋体"/>
          <w:color w:val="001080"/>
          <w:kern w:val="0"/>
          <w:szCs w:val="21"/>
        </w:rPr>
        <w:t>power</w:t>
      </w:r>
      <w:r w:rsidRPr="00AE7A04">
        <w:rPr>
          <w:rFonts w:ascii="Consolas" w:eastAsia="宋体" w:hAnsi="Consolas" w:cs="宋体"/>
          <w:color w:val="000000"/>
          <w:kern w:val="0"/>
          <w:szCs w:val="21"/>
        </w:rPr>
        <w:t>;</w:t>
      </w:r>
    </w:p>
    <w:p w14:paraId="233BF64B"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p>
    <w:p w14:paraId="4E646773"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AF00DB"/>
          <w:kern w:val="0"/>
          <w:szCs w:val="21"/>
        </w:rPr>
        <w:t>return</w:t>
      </w: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sum</w:t>
      </w:r>
      <w:r w:rsidRPr="00AE7A04">
        <w:rPr>
          <w:rFonts w:ascii="Consolas" w:eastAsia="宋体" w:hAnsi="Consolas" w:cs="宋体"/>
          <w:color w:val="000000"/>
          <w:kern w:val="0"/>
          <w:szCs w:val="21"/>
        </w:rPr>
        <w:t>;</w:t>
      </w:r>
    </w:p>
    <w:p w14:paraId="7CE17633"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w:t>
      </w:r>
    </w:p>
    <w:p w14:paraId="7080710B"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p>
    <w:p w14:paraId="0A7DB034"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FF"/>
          <w:kern w:val="0"/>
          <w:szCs w:val="21"/>
        </w:rPr>
        <w:t>long</w:t>
      </w:r>
      <w:r w:rsidRPr="00AE7A04">
        <w:rPr>
          <w:rFonts w:ascii="Consolas" w:eastAsia="宋体" w:hAnsi="Consolas" w:cs="宋体"/>
          <w:color w:val="000000"/>
          <w:kern w:val="0"/>
          <w:szCs w:val="21"/>
        </w:rPr>
        <w:t> </w:t>
      </w:r>
      <w:r w:rsidRPr="00AE7A04">
        <w:rPr>
          <w:rFonts w:ascii="Consolas" w:eastAsia="宋体" w:hAnsi="Consolas" w:cs="宋体"/>
          <w:color w:val="795E26"/>
          <w:kern w:val="0"/>
          <w:szCs w:val="21"/>
        </w:rPr>
        <w:t>get_power</w:t>
      </w:r>
      <w:r w:rsidRPr="00AE7A04">
        <w:rPr>
          <w:rFonts w:ascii="Consolas" w:eastAsia="宋体" w:hAnsi="Consolas" w:cs="宋体"/>
          <w:color w:val="000000"/>
          <w:kern w:val="0"/>
          <w:szCs w:val="21"/>
        </w:rPr>
        <w:t>(</w:t>
      </w:r>
      <w:r w:rsidRPr="00AE7A04">
        <w:rPr>
          <w:rFonts w:ascii="Consolas" w:eastAsia="宋体" w:hAnsi="Consolas" w:cs="宋体"/>
          <w:color w:val="0000FF"/>
          <w:kern w:val="0"/>
          <w:szCs w:val="21"/>
        </w:rPr>
        <w:t>int</w:t>
      </w: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m</w:t>
      </w:r>
      <w:r w:rsidRPr="00AE7A04">
        <w:rPr>
          <w:rFonts w:ascii="Consolas" w:eastAsia="宋体" w:hAnsi="Consolas" w:cs="宋体"/>
          <w:color w:val="000000"/>
          <w:kern w:val="0"/>
          <w:szCs w:val="21"/>
        </w:rPr>
        <w:t>,</w:t>
      </w:r>
      <w:r w:rsidRPr="00AE7A04">
        <w:rPr>
          <w:rFonts w:ascii="Consolas" w:eastAsia="宋体" w:hAnsi="Consolas" w:cs="宋体"/>
          <w:color w:val="0000FF"/>
          <w:kern w:val="0"/>
          <w:szCs w:val="21"/>
        </w:rPr>
        <w:t>int</w:t>
      </w: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k</w:t>
      </w:r>
      <w:r w:rsidRPr="00AE7A04">
        <w:rPr>
          <w:rFonts w:ascii="Consolas" w:eastAsia="宋体" w:hAnsi="Consolas" w:cs="宋体"/>
          <w:color w:val="000000"/>
          <w:kern w:val="0"/>
          <w:szCs w:val="21"/>
        </w:rPr>
        <w:t>)</w:t>
      </w:r>
    </w:p>
    <w:p w14:paraId="12DD8273"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w:t>
      </w:r>
    </w:p>
    <w:p w14:paraId="56E23B29"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0000FF"/>
          <w:kern w:val="0"/>
          <w:szCs w:val="21"/>
        </w:rPr>
        <w:t>int</w:t>
      </w: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i</w:t>
      </w:r>
      <w:r w:rsidRPr="00AE7A04">
        <w:rPr>
          <w:rFonts w:ascii="Consolas" w:eastAsia="宋体" w:hAnsi="Consolas" w:cs="宋体"/>
          <w:color w:val="000000"/>
          <w:kern w:val="0"/>
          <w:szCs w:val="21"/>
        </w:rPr>
        <w:t>;</w:t>
      </w:r>
    </w:p>
    <w:p w14:paraId="40047560"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0000FF"/>
          <w:kern w:val="0"/>
          <w:szCs w:val="21"/>
        </w:rPr>
        <w:t>long</w:t>
      </w: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power</w:t>
      </w:r>
      <w:r w:rsidRPr="00AE7A04">
        <w:rPr>
          <w:rFonts w:ascii="Consolas" w:eastAsia="宋体" w:hAnsi="Consolas" w:cs="宋体"/>
          <w:color w:val="000000"/>
          <w:kern w:val="0"/>
          <w:szCs w:val="21"/>
        </w:rPr>
        <w:t>;</w:t>
      </w:r>
    </w:p>
    <w:p w14:paraId="0617C9C8"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power</w:t>
      </w:r>
      <w:r w:rsidRPr="00AE7A04">
        <w:rPr>
          <w:rFonts w:ascii="Consolas" w:eastAsia="宋体" w:hAnsi="Consolas" w:cs="宋体"/>
          <w:color w:val="000000"/>
          <w:kern w:val="0"/>
          <w:szCs w:val="21"/>
        </w:rPr>
        <w:t>=</w:t>
      </w:r>
      <w:r w:rsidRPr="00AE7A04">
        <w:rPr>
          <w:rFonts w:ascii="Consolas" w:eastAsia="宋体" w:hAnsi="Consolas" w:cs="宋体"/>
          <w:color w:val="098658"/>
          <w:kern w:val="0"/>
          <w:szCs w:val="21"/>
        </w:rPr>
        <w:t>1</w:t>
      </w:r>
      <w:r w:rsidRPr="00AE7A04">
        <w:rPr>
          <w:rFonts w:ascii="Consolas" w:eastAsia="宋体" w:hAnsi="Consolas" w:cs="宋体"/>
          <w:color w:val="000000"/>
          <w:kern w:val="0"/>
          <w:szCs w:val="21"/>
        </w:rPr>
        <w:t>;</w:t>
      </w:r>
    </w:p>
    <w:p w14:paraId="59A4B254"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AF00DB"/>
          <w:kern w:val="0"/>
          <w:szCs w:val="21"/>
        </w:rPr>
        <w:t>for</w:t>
      </w:r>
      <w:r w:rsidRPr="00AE7A04">
        <w:rPr>
          <w:rFonts w:ascii="Consolas" w:eastAsia="宋体" w:hAnsi="Consolas" w:cs="宋体"/>
          <w:color w:val="000000"/>
          <w:kern w:val="0"/>
          <w:szCs w:val="21"/>
        </w:rPr>
        <w:t> ( </w:t>
      </w:r>
      <w:r w:rsidRPr="00AE7A04">
        <w:rPr>
          <w:rFonts w:ascii="Consolas" w:eastAsia="宋体" w:hAnsi="Consolas" w:cs="宋体"/>
          <w:color w:val="001080"/>
          <w:kern w:val="0"/>
          <w:szCs w:val="21"/>
        </w:rPr>
        <w:t>i</w:t>
      </w:r>
      <w:r w:rsidRPr="00AE7A04">
        <w:rPr>
          <w:rFonts w:ascii="Consolas" w:eastAsia="宋体" w:hAnsi="Consolas" w:cs="宋体"/>
          <w:color w:val="000000"/>
          <w:kern w:val="0"/>
          <w:szCs w:val="21"/>
        </w:rPr>
        <w:t> = </w:t>
      </w:r>
      <w:r w:rsidRPr="00AE7A04">
        <w:rPr>
          <w:rFonts w:ascii="Consolas" w:eastAsia="宋体" w:hAnsi="Consolas" w:cs="宋体"/>
          <w:color w:val="098658"/>
          <w:kern w:val="0"/>
          <w:szCs w:val="21"/>
        </w:rPr>
        <w:t>1</w:t>
      </w: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i</w:t>
      </w:r>
      <w:r w:rsidRPr="00AE7A04">
        <w:rPr>
          <w:rFonts w:ascii="Consolas" w:eastAsia="宋体" w:hAnsi="Consolas" w:cs="宋体"/>
          <w:color w:val="000000"/>
          <w:kern w:val="0"/>
          <w:szCs w:val="21"/>
        </w:rPr>
        <w:t> &lt;= </w:t>
      </w:r>
      <w:r w:rsidRPr="00AE7A04">
        <w:rPr>
          <w:rFonts w:ascii="Consolas" w:eastAsia="宋体" w:hAnsi="Consolas" w:cs="宋体"/>
          <w:color w:val="001080"/>
          <w:kern w:val="0"/>
          <w:szCs w:val="21"/>
        </w:rPr>
        <w:t>k</w:t>
      </w: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i</w:t>
      </w:r>
      <w:r w:rsidRPr="00AE7A04">
        <w:rPr>
          <w:rFonts w:ascii="Consolas" w:eastAsia="宋体" w:hAnsi="Consolas" w:cs="宋体"/>
          <w:color w:val="000000"/>
          <w:kern w:val="0"/>
          <w:szCs w:val="21"/>
        </w:rPr>
        <w:t>++)</w:t>
      </w:r>
    </w:p>
    <w:p w14:paraId="1E5A34F5"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power</w:t>
      </w:r>
      <w:r w:rsidRPr="00AE7A04">
        <w:rPr>
          <w:rFonts w:ascii="Consolas" w:eastAsia="宋体" w:hAnsi="Consolas" w:cs="宋体"/>
          <w:color w:val="000000"/>
          <w:kern w:val="0"/>
          <w:szCs w:val="21"/>
        </w:rPr>
        <w:t>*=</w:t>
      </w:r>
      <w:r w:rsidRPr="00AE7A04">
        <w:rPr>
          <w:rFonts w:ascii="Consolas" w:eastAsia="宋体" w:hAnsi="Consolas" w:cs="宋体"/>
          <w:color w:val="001080"/>
          <w:kern w:val="0"/>
          <w:szCs w:val="21"/>
        </w:rPr>
        <w:t>m</w:t>
      </w:r>
      <w:r w:rsidRPr="00AE7A04">
        <w:rPr>
          <w:rFonts w:ascii="Consolas" w:eastAsia="宋体" w:hAnsi="Consolas" w:cs="宋体"/>
          <w:color w:val="000000"/>
          <w:kern w:val="0"/>
          <w:szCs w:val="21"/>
        </w:rPr>
        <w:t>;</w:t>
      </w:r>
    </w:p>
    <w:p w14:paraId="05AE58D3"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AF00DB"/>
          <w:kern w:val="0"/>
          <w:szCs w:val="21"/>
        </w:rPr>
        <w:t>return</w:t>
      </w: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power</w:t>
      </w:r>
      <w:r w:rsidRPr="00AE7A04">
        <w:rPr>
          <w:rFonts w:ascii="Consolas" w:eastAsia="宋体" w:hAnsi="Consolas" w:cs="宋体"/>
          <w:color w:val="000000"/>
          <w:kern w:val="0"/>
          <w:szCs w:val="21"/>
        </w:rPr>
        <w:t>;</w:t>
      </w:r>
    </w:p>
    <w:p w14:paraId="0C924483"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w:t>
      </w:r>
    </w:p>
    <w:p w14:paraId="3522F051" w14:textId="3977A8EC" w:rsidR="004E2D4E" w:rsidRPr="00AE7A04" w:rsidRDefault="00AE7A04" w:rsidP="00AE7A04">
      <w:pPr>
        <w:widowControl/>
        <w:shd w:val="clear" w:color="auto" w:fill="FFFFFF"/>
        <w:spacing w:line="285" w:lineRule="atLeast"/>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ab/>
      </w: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）测试</w:t>
      </w:r>
    </w:p>
    <w:p w14:paraId="556738B7" w14:textId="6C71F7C8" w:rsidR="00AE7A04" w:rsidRDefault="00AE7A04" w:rsidP="00132EF1">
      <w:pPr>
        <w:pStyle w:val="a8"/>
        <w:widowControl/>
        <w:shd w:val="clear" w:color="auto" w:fill="FFFFFF"/>
        <w:spacing w:line="285" w:lineRule="atLeast"/>
        <w:ind w:left="1140" w:firstLineChars="0" w:firstLine="0"/>
        <w:jc w:val="left"/>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A</w:t>
      </w: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测试数据</w:t>
      </w:r>
    </w:p>
    <w:p w14:paraId="7205397C" w14:textId="4D7B441B" w:rsidR="00AE7A04" w:rsidRDefault="00AE7A04" w:rsidP="00132EF1">
      <w:pPr>
        <w:pStyle w:val="a8"/>
        <w:widowControl/>
        <w:shd w:val="clear" w:color="auto" w:fill="FFFFFF"/>
        <w:spacing w:line="285" w:lineRule="atLeast"/>
        <w:ind w:left="1140" w:firstLineChars="0" w:firstLine="0"/>
        <w:jc w:val="left"/>
        <w:rPr>
          <w:rFonts w:ascii="Times New Roman" w:eastAsia="宋体" w:hAnsi="Times New Roman" w:cs="Times New Roman"/>
          <w:color w:val="000000"/>
          <w:kern w:val="0"/>
          <w:sz w:val="24"/>
          <w:szCs w:val="24"/>
        </w:rPr>
      </w:pPr>
    </w:p>
    <w:tbl>
      <w:tblPr>
        <w:tblStyle w:val="a9"/>
        <w:tblW w:w="0" w:type="auto"/>
        <w:tblLook w:val="04A0" w:firstRow="1" w:lastRow="0" w:firstColumn="1" w:lastColumn="0" w:noHBand="0" w:noVBand="1"/>
      </w:tblPr>
      <w:tblGrid>
        <w:gridCol w:w="2765"/>
        <w:gridCol w:w="2765"/>
        <w:gridCol w:w="2766"/>
      </w:tblGrid>
      <w:tr w:rsidR="00AE7A04" w:rsidRPr="00132EF1" w14:paraId="54C4EE63" w14:textId="77777777" w:rsidTr="004D50E8">
        <w:tc>
          <w:tcPr>
            <w:tcW w:w="2765" w:type="dxa"/>
          </w:tcPr>
          <w:p w14:paraId="25D2C03B" w14:textId="77777777" w:rsidR="00AE7A04" w:rsidRPr="00132EF1" w:rsidRDefault="00AE7A04" w:rsidP="004D50E8">
            <w:pPr>
              <w:jc w:val="center"/>
              <w:rPr>
                <w:rFonts w:ascii="Times New Roman" w:eastAsia="宋体" w:hAnsi="Times New Roman" w:cs="Times New Roman"/>
                <w:color w:val="000000"/>
                <w:szCs w:val="24"/>
              </w:rPr>
            </w:pPr>
            <w:r w:rsidRPr="00132EF1">
              <w:rPr>
                <w:rFonts w:ascii="Times New Roman" w:eastAsia="宋体" w:hAnsi="Times New Roman" w:cs="Times New Roman" w:hint="eastAsia"/>
                <w:color w:val="000000"/>
                <w:szCs w:val="24"/>
              </w:rPr>
              <w:lastRenderedPageBreak/>
              <w:t>测试用例</w:t>
            </w:r>
          </w:p>
        </w:tc>
        <w:tc>
          <w:tcPr>
            <w:tcW w:w="2765" w:type="dxa"/>
          </w:tcPr>
          <w:p w14:paraId="21255E65" w14:textId="77777777" w:rsidR="00AE7A04" w:rsidRPr="00132EF1" w:rsidRDefault="00AE7A04" w:rsidP="004D50E8">
            <w:pPr>
              <w:jc w:val="center"/>
              <w:rPr>
                <w:rFonts w:ascii="Times New Roman" w:eastAsia="宋体" w:hAnsi="Times New Roman" w:cs="Times New Roman"/>
                <w:color w:val="000000"/>
                <w:szCs w:val="24"/>
              </w:rPr>
            </w:pPr>
            <w:r w:rsidRPr="00132EF1">
              <w:rPr>
                <w:rFonts w:ascii="Times New Roman" w:eastAsia="宋体" w:hAnsi="Times New Roman" w:cs="Times New Roman" w:hint="eastAsia"/>
                <w:color w:val="000000"/>
                <w:szCs w:val="24"/>
              </w:rPr>
              <w:t>输入数据</w:t>
            </w:r>
          </w:p>
        </w:tc>
        <w:tc>
          <w:tcPr>
            <w:tcW w:w="2766" w:type="dxa"/>
          </w:tcPr>
          <w:p w14:paraId="31A2FCB1" w14:textId="77777777" w:rsidR="00AE7A04" w:rsidRPr="00132EF1" w:rsidRDefault="00AE7A04" w:rsidP="004D50E8">
            <w:pPr>
              <w:jc w:val="center"/>
              <w:rPr>
                <w:rFonts w:ascii="Times New Roman" w:eastAsia="宋体" w:hAnsi="Times New Roman" w:cs="Times New Roman"/>
                <w:color w:val="000000"/>
                <w:szCs w:val="24"/>
              </w:rPr>
            </w:pPr>
            <w:r w:rsidRPr="00132EF1">
              <w:rPr>
                <w:rFonts w:ascii="Times New Roman" w:eastAsia="宋体" w:hAnsi="Times New Roman" w:cs="Times New Roman" w:hint="eastAsia"/>
                <w:color w:val="000000"/>
                <w:szCs w:val="24"/>
              </w:rPr>
              <w:t>理论结果</w:t>
            </w:r>
          </w:p>
        </w:tc>
      </w:tr>
      <w:tr w:rsidR="00AE7A04" w:rsidRPr="00132EF1" w14:paraId="4D74D128" w14:textId="77777777" w:rsidTr="004D50E8">
        <w:tc>
          <w:tcPr>
            <w:tcW w:w="2765" w:type="dxa"/>
          </w:tcPr>
          <w:p w14:paraId="21FA2EDF" w14:textId="77777777" w:rsidR="00AE7A04" w:rsidRPr="00132EF1" w:rsidRDefault="00AE7A04" w:rsidP="004D50E8">
            <w:pPr>
              <w:jc w:val="center"/>
              <w:rPr>
                <w:rFonts w:ascii="Times New Roman" w:eastAsia="宋体" w:hAnsi="Times New Roman" w:cs="Times New Roman"/>
                <w:color w:val="000000"/>
                <w:szCs w:val="24"/>
              </w:rPr>
            </w:pPr>
            <w:r w:rsidRPr="00132EF1">
              <w:rPr>
                <w:rFonts w:ascii="Times New Roman" w:eastAsia="宋体" w:hAnsi="Times New Roman" w:cs="Times New Roman" w:hint="eastAsia"/>
                <w:color w:val="000000"/>
                <w:szCs w:val="24"/>
              </w:rPr>
              <w:t>用例</w:t>
            </w:r>
            <w:r w:rsidRPr="00132EF1">
              <w:rPr>
                <w:rFonts w:ascii="Times New Roman" w:eastAsia="宋体" w:hAnsi="Times New Roman" w:cs="Times New Roman" w:hint="eastAsia"/>
                <w:color w:val="000000"/>
                <w:szCs w:val="24"/>
              </w:rPr>
              <w:t>1</w:t>
            </w:r>
          </w:p>
        </w:tc>
        <w:tc>
          <w:tcPr>
            <w:tcW w:w="2765" w:type="dxa"/>
          </w:tcPr>
          <w:p w14:paraId="15E4F1DD" w14:textId="16F2BFCA" w:rsidR="00AE7A04" w:rsidRPr="00132EF1" w:rsidRDefault="00AE7A04" w:rsidP="004D50E8">
            <w:pPr>
              <w:jc w:val="center"/>
              <w:rPr>
                <w:rFonts w:ascii="Times New Roman" w:eastAsia="宋体" w:hAnsi="Times New Roman" w:cs="Times New Roman"/>
                <w:color w:val="000000"/>
                <w:szCs w:val="24"/>
              </w:rPr>
            </w:pPr>
            <w:r>
              <w:rPr>
                <w:rFonts w:ascii="Times New Roman" w:eastAsia="宋体" w:hAnsi="Times New Roman" w:cs="Times New Roman" w:hint="eastAsia"/>
                <w:color w:val="000000"/>
                <w:szCs w:val="24"/>
              </w:rPr>
              <w:t>4</w:t>
            </w:r>
          </w:p>
        </w:tc>
        <w:tc>
          <w:tcPr>
            <w:tcW w:w="2766" w:type="dxa"/>
          </w:tcPr>
          <w:p w14:paraId="0B1F5E64" w14:textId="2B6E4151" w:rsidR="00AE7A04" w:rsidRPr="00132EF1" w:rsidRDefault="00AE7A04" w:rsidP="004D50E8">
            <w:pPr>
              <w:jc w:val="center"/>
              <w:rPr>
                <w:rFonts w:ascii="Times New Roman" w:eastAsia="宋体" w:hAnsi="Times New Roman" w:cs="Times New Roman"/>
                <w:color w:val="000000"/>
                <w:szCs w:val="24"/>
              </w:rPr>
            </w:pPr>
            <w:r>
              <w:rPr>
                <w:rFonts w:ascii="Times New Roman" w:eastAsia="宋体" w:hAnsi="Times New Roman" w:cs="Times New Roman" w:hint="eastAsia"/>
                <w:color w:val="000000"/>
                <w:szCs w:val="24"/>
              </w:rPr>
              <w:t>1</w:t>
            </w:r>
            <w:r>
              <w:rPr>
                <w:rFonts w:ascii="Times New Roman" w:eastAsia="宋体" w:hAnsi="Times New Roman" w:cs="Times New Roman"/>
                <w:color w:val="000000"/>
                <w:szCs w:val="24"/>
              </w:rPr>
              <w:t>634</w:t>
            </w:r>
            <w:r>
              <w:rPr>
                <w:rFonts w:ascii="Times New Roman" w:eastAsia="宋体" w:hAnsi="Times New Roman" w:cs="Times New Roman" w:hint="eastAsia"/>
                <w:color w:val="000000"/>
                <w:szCs w:val="24"/>
              </w:rPr>
              <w:t>,</w:t>
            </w:r>
            <w:r>
              <w:rPr>
                <w:rFonts w:ascii="Times New Roman" w:eastAsia="宋体" w:hAnsi="Times New Roman" w:cs="Times New Roman"/>
                <w:color w:val="000000"/>
                <w:szCs w:val="24"/>
              </w:rPr>
              <w:t>8208</w:t>
            </w:r>
            <w:r>
              <w:rPr>
                <w:rFonts w:ascii="Times New Roman" w:eastAsia="宋体" w:hAnsi="Times New Roman" w:cs="Times New Roman" w:hint="eastAsia"/>
                <w:color w:val="000000"/>
                <w:szCs w:val="24"/>
              </w:rPr>
              <w:t>,</w:t>
            </w:r>
            <w:r>
              <w:rPr>
                <w:rFonts w:ascii="Times New Roman" w:eastAsia="宋体" w:hAnsi="Times New Roman" w:cs="Times New Roman"/>
                <w:color w:val="000000"/>
                <w:szCs w:val="24"/>
              </w:rPr>
              <w:t>9474</w:t>
            </w:r>
          </w:p>
        </w:tc>
      </w:tr>
      <w:tr w:rsidR="00AE7A04" w:rsidRPr="00132EF1" w14:paraId="34889500" w14:textId="77777777" w:rsidTr="004D50E8">
        <w:tc>
          <w:tcPr>
            <w:tcW w:w="2765" w:type="dxa"/>
          </w:tcPr>
          <w:p w14:paraId="1588D987" w14:textId="77777777" w:rsidR="00AE7A04" w:rsidRPr="00132EF1" w:rsidRDefault="00AE7A04" w:rsidP="004D50E8">
            <w:pPr>
              <w:jc w:val="center"/>
              <w:rPr>
                <w:rFonts w:ascii="Times New Roman" w:eastAsia="宋体" w:hAnsi="Times New Roman" w:cs="Times New Roman"/>
                <w:color w:val="000000"/>
                <w:szCs w:val="24"/>
              </w:rPr>
            </w:pPr>
            <w:r w:rsidRPr="00132EF1">
              <w:rPr>
                <w:rFonts w:ascii="Times New Roman" w:eastAsia="宋体" w:hAnsi="Times New Roman" w:cs="Times New Roman" w:hint="eastAsia"/>
                <w:color w:val="000000"/>
                <w:szCs w:val="24"/>
              </w:rPr>
              <w:t>用例</w:t>
            </w:r>
            <w:r w:rsidRPr="00132EF1">
              <w:rPr>
                <w:rFonts w:ascii="Times New Roman" w:eastAsia="宋体" w:hAnsi="Times New Roman" w:cs="Times New Roman" w:hint="eastAsia"/>
                <w:color w:val="000000"/>
                <w:szCs w:val="24"/>
              </w:rPr>
              <w:t>2</w:t>
            </w:r>
          </w:p>
        </w:tc>
        <w:tc>
          <w:tcPr>
            <w:tcW w:w="2765" w:type="dxa"/>
          </w:tcPr>
          <w:p w14:paraId="3E0DDC65" w14:textId="329F9D9B" w:rsidR="00AE7A04" w:rsidRPr="00132EF1" w:rsidRDefault="00AE7A04" w:rsidP="004D50E8">
            <w:pPr>
              <w:jc w:val="center"/>
              <w:rPr>
                <w:rFonts w:ascii="Times New Roman" w:eastAsia="宋体" w:hAnsi="Times New Roman" w:cs="Times New Roman"/>
                <w:color w:val="000000"/>
                <w:szCs w:val="24"/>
              </w:rPr>
            </w:pPr>
            <w:r>
              <w:rPr>
                <w:rFonts w:ascii="Times New Roman" w:eastAsia="宋体" w:hAnsi="Times New Roman" w:cs="Times New Roman" w:hint="eastAsia"/>
                <w:color w:val="000000"/>
                <w:szCs w:val="24"/>
              </w:rPr>
              <w:t>6</w:t>
            </w:r>
          </w:p>
        </w:tc>
        <w:tc>
          <w:tcPr>
            <w:tcW w:w="2766" w:type="dxa"/>
          </w:tcPr>
          <w:p w14:paraId="34CCEC0E" w14:textId="2173B0F7" w:rsidR="00AE7A04" w:rsidRPr="00132EF1" w:rsidRDefault="00AE7A04" w:rsidP="004D50E8">
            <w:pPr>
              <w:jc w:val="center"/>
              <w:rPr>
                <w:rFonts w:ascii="Times New Roman" w:eastAsia="宋体" w:hAnsi="Times New Roman" w:cs="Times New Roman"/>
                <w:color w:val="000000"/>
                <w:szCs w:val="24"/>
              </w:rPr>
            </w:pPr>
            <w:r>
              <w:rPr>
                <w:rFonts w:ascii="Times New Roman" w:eastAsia="宋体" w:hAnsi="Times New Roman" w:cs="Times New Roman" w:hint="eastAsia"/>
                <w:color w:val="000000"/>
                <w:szCs w:val="24"/>
              </w:rPr>
              <w:t>5</w:t>
            </w:r>
            <w:r>
              <w:rPr>
                <w:rFonts w:ascii="Times New Roman" w:eastAsia="宋体" w:hAnsi="Times New Roman" w:cs="Times New Roman"/>
                <w:color w:val="000000"/>
                <w:szCs w:val="24"/>
              </w:rPr>
              <w:t>48834</w:t>
            </w:r>
          </w:p>
        </w:tc>
      </w:tr>
    </w:tbl>
    <w:p w14:paraId="0CF0959B" w14:textId="30A0939A" w:rsidR="00AE7A04" w:rsidRDefault="00AE7A04" w:rsidP="00132EF1">
      <w:pPr>
        <w:pStyle w:val="a8"/>
        <w:widowControl/>
        <w:shd w:val="clear" w:color="auto" w:fill="FFFFFF"/>
        <w:spacing w:line="285" w:lineRule="atLeast"/>
        <w:ind w:left="1140" w:firstLineChars="0" w:firstLine="0"/>
        <w:jc w:val="left"/>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B</w:t>
      </w: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运行结果：</w:t>
      </w:r>
    </w:p>
    <w:p w14:paraId="3E2C681D" w14:textId="73B77A2F" w:rsidR="00AE7A04" w:rsidRDefault="00AE7A04" w:rsidP="00132EF1">
      <w:pPr>
        <w:pStyle w:val="a8"/>
        <w:widowControl/>
        <w:shd w:val="clear" w:color="auto" w:fill="FFFFFF"/>
        <w:spacing w:line="285" w:lineRule="atLeast"/>
        <w:ind w:left="1140" w:firstLineChars="0" w:firstLine="0"/>
        <w:jc w:val="left"/>
        <w:rPr>
          <w:rFonts w:ascii="Times New Roman" w:eastAsia="宋体" w:hAnsi="Times New Roman" w:cs="Times New Roman"/>
          <w:color w:val="000000"/>
          <w:kern w:val="0"/>
          <w:sz w:val="24"/>
          <w:szCs w:val="24"/>
        </w:rPr>
      </w:pPr>
      <w:r w:rsidRPr="00AE7A04">
        <w:rPr>
          <w:rFonts w:ascii="Times New Roman" w:eastAsia="宋体" w:hAnsi="Times New Roman" w:cs="Times New Roman"/>
          <w:noProof/>
          <w:color w:val="000000"/>
          <w:kern w:val="0"/>
          <w:sz w:val="24"/>
          <w:szCs w:val="24"/>
        </w:rPr>
        <w:drawing>
          <wp:inline distT="0" distB="0" distL="0" distR="0" wp14:anchorId="60D757A8" wp14:editId="404AA82A">
            <wp:extent cx="3629212" cy="1905098"/>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29212" cy="1905098"/>
                    </a:xfrm>
                    <a:prstGeom prst="rect">
                      <a:avLst/>
                    </a:prstGeom>
                  </pic:spPr>
                </pic:pic>
              </a:graphicData>
            </a:graphic>
          </wp:inline>
        </w:drawing>
      </w:r>
    </w:p>
    <w:p w14:paraId="00CE9B71" w14:textId="112E011D" w:rsidR="00AE7A04" w:rsidRDefault="00AE7A04" w:rsidP="00132EF1">
      <w:pPr>
        <w:pStyle w:val="a8"/>
        <w:widowControl/>
        <w:shd w:val="clear" w:color="auto" w:fill="FFFFFF"/>
        <w:spacing w:line="285" w:lineRule="atLeast"/>
        <w:ind w:left="1140" w:firstLineChars="0" w:firstLine="0"/>
        <w:jc w:val="left"/>
        <w:rPr>
          <w:rFonts w:ascii="Times New Roman" w:eastAsia="宋体" w:hAnsi="Times New Roman" w:cs="Times New Roman"/>
          <w:color w:val="000000"/>
          <w:kern w:val="0"/>
          <w:sz w:val="24"/>
          <w:szCs w:val="24"/>
        </w:rPr>
      </w:pPr>
    </w:p>
    <w:p w14:paraId="7AD1CA35" w14:textId="76166DE3" w:rsidR="00AE7A04" w:rsidRPr="00AE7A04" w:rsidRDefault="00AE7A04" w:rsidP="00AE7A04">
      <w:pPr>
        <w:spacing w:line="360" w:lineRule="auto"/>
        <w:rPr>
          <w:rFonts w:ascii="黑体" w:eastAsia="黑体" w:hAnsi="黑体" w:cs="Times New Roman"/>
          <w:sz w:val="28"/>
          <w:szCs w:val="28"/>
        </w:rPr>
      </w:pPr>
      <w:r w:rsidRPr="00AE7A04">
        <w:rPr>
          <w:rFonts w:ascii="黑体" w:eastAsia="黑体" w:hAnsi="黑体" w:cs="Times New Roman" w:hint="eastAsia"/>
          <w:b/>
          <w:bCs/>
          <w:sz w:val="28"/>
          <w:szCs w:val="28"/>
        </w:rPr>
        <w:t>3</w:t>
      </w:r>
      <w:r w:rsidRPr="00AE7A04">
        <w:rPr>
          <w:rFonts w:ascii="黑体" w:eastAsia="黑体" w:hAnsi="黑体" w:cs="Times New Roman"/>
          <w:b/>
          <w:bCs/>
          <w:sz w:val="28"/>
          <w:szCs w:val="28"/>
        </w:rPr>
        <w:t xml:space="preserve"> 实验小结</w:t>
      </w:r>
    </w:p>
    <w:p w14:paraId="2CED7ED1" w14:textId="7CA2A2CE" w:rsidR="00AE7A04" w:rsidRDefault="00AE7A04" w:rsidP="00AE7A04">
      <w:pPr>
        <w:widowControl/>
        <w:shd w:val="clear" w:color="auto" w:fill="FFFFFF"/>
        <w:spacing w:line="285" w:lineRule="atLeast"/>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ab/>
      </w:r>
      <w:r>
        <w:rPr>
          <w:rFonts w:ascii="Times New Roman" w:eastAsia="宋体" w:hAnsi="Times New Roman" w:cs="Times New Roman" w:hint="eastAsia"/>
          <w:color w:val="000000"/>
          <w:kern w:val="0"/>
          <w:sz w:val="24"/>
          <w:szCs w:val="24"/>
        </w:rPr>
        <w:t>通过本次实验，初步了解了简单的递归并能较好的运用，有了对函数的基本认识。</w:t>
      </w:r>
    </w:p>
    <w:p w14:paraId="0970F6E4" w14:textId="68AF446E" w:rsidR="00AE7A04" w:rsidRDefault="00AE7A04" w:rsidP="00AE7A04">
      <w:pPr>
        <w:widowControl/>
        <w:shd w:val="clear" w:color="auto" w:fill="FFFFFF"/>
        <w:spacing w:line="285" w:lineRule="atLeast"/>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ab/>
      </w:r>
      <w:r>
        <w:rPr>
          <w:rFonts w:ascii="Times New Roman" w:eastAsia="宋体" w:hAnsi="Times New Roman" w:cs="Times New Roman" w:hint="eastAsia"/>
          <w:color w:val="000000"/>
          <w:kern w:val="0"/>
          <w:sz w:val="24"/>
          <w:szCs w:val="24"/>
        </w:rPr>
        <w:t>通过对函数的学习，也理解了模块化处理问题的方式。</w:t>
      </w:r>
    </w:p>
    <w:p w14:paraId="47E11F56" w14:textId="227C0EC5" w:rsidR="00AE7A04" w:rsidRDefault="00AE7A04"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0C4F5DF5" w14:textId="5BD430EE" w:rsidR="00AE7A04" w:rsidRDefault="00AE7A04"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76660BC0" w14:textId="6772EEF7" w:rsidR="00AE7A04" w:rsidRDefault="00AE7A04"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3F46725E" w14:textId="0C9E4490" w:rsidR="004D50E8" w:rsidRDefault="004D50E8"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2EB8F592" w14:textId="08B1B0CB" w:rsidR="004D50E8" w:rsidRDefault="004D50E8"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23D80B8D" w14:textId="323FF5B8" w:rsidR="004D50E8" w:rsidRDefault="004D50E8"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5AC250FC" w14:textId="6BA9B5C7" w:rsidR="004D50E8" w:rsidRDefault="004D50E8"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68AF7226" w14:textId="2DBB1A83" w:rsidR="004D50E8" w:rsidRDefault="004D50E8"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7DF4CCFB" w14:textId="3368BEA2" w:rsidR="004D50E8" w:rsidRDefault="004D50E8"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546613A8" w14:textId="6B0D06D2" w:rsidR="004D50E8" w:rsidRDefault="004D50E8"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6DCB8A9E" w14:textId="3491B1A1" w:rsidR="004D50E8" w:rsidRDefault="004D50E8"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54584C6C" w14:textId="5A78AA64" w:rsidR="004D50E8" w:rsidRDefault="004D50E8"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622DB264" w14:textId="0E218E08" w:rsidR="004D50E8" w:rsidRDefault="004D50E8"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38528B5E" w14:textId="51B97368" w:rsidR="004D50E8" w:rsidRDefault="004D50E8"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528D49F3" w14:textId="115AE212" w:rsidR="004D50E8" w:rsidRDefault="004D50E8"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669F8A81" w14:textId="11915906" w:rsidR="004D50E8" w:rsidRDefault="004D50E8"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1010ECB6" w14:textId="7455B810" w:rsidR="004D50E8" w:rsidRDefault="004D50E8"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178335A0" w14:textId="1FACFFB0" w:rsidR="004D50E8" w:rsidRDefault="004D50E8"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4AD9BE21" w14:textId="1E5FE4DD" w:rsidR="004D50E8" w:rsidRDefault="004D50E8"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5FDBA2D6" w14:textId="0802E08F" w:rsidR="004D50E8" w:rsidRDefault="004D50E8"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716D883E" w14:textId="12109881" w:rsidR="004D50E8" w:rsidRDefault="004D50E8"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21B74895" w14:textId="0F684D0E" w:rsidR="004D50E8" w:rsidRDefault="004D50E8"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2F60CC28" w14:textId="2F84EB9B" w:rsidR="004D50E8" w:rsidRDefault="004D50E8"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194F6151" w14:textId="15552942" w:rsidR="004D50E8" w:rsidRDefault="004D50E8"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11FD6E46" w14:textId="77777777" w:rsidR="004D50E8" w:rsidRPr="004D50E8" w:rsidRDefault="004D50E8" w:rsidP="004D50E8">
      <w:pPr>
        <w:keepNext/>
        <w:keepLines/>
        <w:spacing w:before="340" w:after="330" w:line="578" w:lineRule="auto"/>
        <w:jc w:val="center"/>
        <w:outlineLvl w:val="0"/>
        <w:rPr>
          <w:rFonts w:ascii="宋体" w:eastAsia="黑体" w:hAnsi="宋体" w:cs="Times New Roman"/>
          <w:b/>
          <w:sz w:val="44"/>
          <w:szCs w:val="44"/>
        </w:rPr>
      </w:pPr>
      <w:bookmarkStart w:id="13" w:name="_Toc67925261"/>
      <w:r w:rsidRPr="004D50E8">
        <w:rPr>
          <w:rFonts w:ascii="宋体" w:eastAsia="黑体" w:hAnsi="宋体" w:cs="Times New Roman" w:hint="eastAsia"/>
          <w:b/>
          <w:sz w:val="44"/>
          <w:szCs w:val="44"/>
        </w:rPr>
        <w:lastRenderedPageBreak/>
        <w:t>实验</w:t>
      </w:r>
      <w:r w:rsidRPr="004D50E8">
        <w:rPr>
          <w:rFonts w:ascii="宋体" w:eastAsia="黑体" w:hAnsi="宋体" w:cs="Times New Roman" w:hint="eastAsia"/>
          <w:b/>
          <w:sz w:val="44"/>
          <w:szCs w:val="44"/>
        </w:rPr>
        <w:t xml:space="preserve">4  </w:t>
      </w:r>
      <w:r w:rsidRPr="004D50E8">
        <w:rPr>
          <w:rFonts w:ascii="宋体" w:eastAsia="黑体" w:hAnsi="宋体" w:cs="Times New Roman" w:hint="eastAsia"/>
          <w:b/>
          <w:sz w:val="44"/>
          <w:szCs w:val="44"/>
        </w:rPr>
        <w:t>编译预处理实验</w:t>
      </w:r>
      <w:bookmarkEnd w:id="13"/>
    </w:p>
    <w:p w14:paraId="427C3A16" w14:textId="77777777" w:rsidR="004D50E8" w:rsidRPr="004D50E8" w:rsidRDefault="004D50E8" w:rsidP="004D50E8">
      <w:pPr>
        <w:rPr>
          <w:rFonts w:ascii="黑体" w:eastAsia="黑体" w:hAnsi="宋体" w:cs="Times New Roman"/>
          <w:b/>
          <w:bCs/>
          <w:sz w:val="32"/>
          <w:szCs w:val="32"/>
        </w:rPr>
      </w:pPr>
      <w:r w:rsidRPr="004D50E8">
        <w:rPr>
          <w:rFonts w:ascii="黑体" w:eastAsia="黑体" w:hAnsi="宋体" w:cs="Times New Roman" w:hint="eastAsia"/>
          <w:b/>
          <w:bCs/>
          <w:sz w:val="32"/>
          <w:szCs w:val="32"/>
        </w:rPr>
        <w:t>4.1实验目的</w:t>
      </w:r>
    </w:p>
    <w:p w14:paraId="32CD42D9" w14:textId="77777777" w:rsidR="004D50E8" w:rsidRPr="004D50E8" w:rsidRDefault="004D50E8" w:rsidP="004D50E8">
      <w:pPr>
        <w:spacing w:line="360" w:lineRule="auto"/>
        <w:rPr>
          <w:rFonts w:ascii="宋体" w:eastAsia="宋体" w:hAnsi="宋体" w:cs="Times New Roman"/>
          <w:sz w:val="24"/>
          <w:szCs w:val="24"/>
        </w:rPr>
      </w:pPr>
      <w:r w:rsidRPr="004D50E8">
        <w:rPr>
          <w:rFonts w:ascii="宋体" w:eastAsia="宋体" w:hAnsi="宋体" w:cs="Times New Roman" w:hint="eastAsia"/>
          <w:sz w:val="24"/>
          <w:szCs w:val="24"/>
        </w:rPr>
        <w:t>（1）掌握文件包含、宏定义、条件编译和assert宏的使用；</w:t>
      </w:r>
    </w:p>
    <w:p w14:paraId="078A450B" w14:textId="77777777" w:rsidR="004D50E8" w:rsidRPr="004D50E8" w:rsidRDefault="004D50E8" w:rsidP="004D50E8">
      <w:pPr>
        <w:spacing w:line="360" w:lineRule="auto"/>
        <w:rPr>
          <w:rFonts w:ascii="宋体" w:eastAsia="宋体" w:hAnsi="宋体" w:cs="Times New Roman"/>
          <w:sz w:val="24"/>
          <w:szCs w:val="24"/>
        </w:rPr>
      </w:pPr>
      <w:r w:rsidRPr="004D50E8">
        <w:rPr>
          <w:rFonts w:ascii="宋体" w:eastAsia="宋体" w:hAnsi="宋体" w:cs="Times New Roman" w:hint="eastAsia"/>
          <w:sz w:val="24"/>
          <w:szCs w:val="24"/>
        </w:rPr>
        <w:t>（2）</w:t>
      </w:r>
      <w:r w:rsidRPr="004D50E8">
        <w:rPr>
          <w:rFonts w:ascii="Times New Roman" w:eastAsia="宋体" w:hAnsi="宋体" w:cs="Times New Roman" w:hint="eastAsia"/>
          <w:sz w:val="24"/>
          <w:szCs w:val="24"/>
        </w:rPr>
        <w:t>练习使用</w:t>
      </w:r>
      <w:r w:rsidRPr="004D50E8">
        <w:rPr>
          <w:rFonts w:ascii="Times New Roman" w:eastAsia="宋体" w:hAnsi="宋体" w:cs="Times New Roman"/>
          <w:sz w:val="24"/>
          <w:szCs w:val="24"/>
        </w:rPr>
        <w:t>集成开发环境中的调试功能：单步执行、设置断点、观察变量值。</w:t>
      </w:r>
    </w:p>
    <w:p w14:paraId="5E87720A" w14:textId="77777777" w:rsidR="004D50E8" w:rsidRPr="004D50E8" w:rsidRDefault="004D50E8" w:rsidP="004D50E8">
      <w:pPr>
        <w:spacing w:line="360" w:lineRule="auto"/>
        <w:rPr>
          <w:rFonts w:ascii="宋体" w:eastAsia="宋体" w:hAnsi="宋体" w:cs="Times New Roman"/>
          <w:sz w:val="24"/>
          <w:szCs w:val="24"/>
        </w:rPr>
      </w:pPr>
      <w:r w:rsidRPr="004D50E8">
        <w:rPr>
          <w:rFonts w:ascii="宋体" w:eastAsia="宋体" w:hAnsi="宋体" w:cs="Times New Roman" w:hint="eastAsia"/>
          <w:sz w:val="24"/>
          <w:szCs w:val="24"/>
        </w:rPr>
        <w:t>（3）熟悉多文件编译技术</w:t>
      </w:r>
    </w:p>
    <w:p w14:paraId="0D2EC892" w14:textId="77777777" w:rsidR="004D50E8" w:rsidRPr="004D50E8" w:rsidRDefault="004D50E8" w:rsidP="004D50E8">
      <w:pPr>
        <w:spacing w:before="240" w:after="60" w:line="312" w:lineRule="auto"/>
        <w:jc w:val="left"/>
        <w:outlineLvl w:val="1"/>
        <w:rPr>
          <w:rFonts w:ascii="Times New Roman" w:eastAsia="黑体" w:hAnsi="Times New Roman" w:cs="Times New Roman"/>
          <w:b/>
          <w:bCs/>
          <w:kern w:val="28"/>
          <w:sz w:val="32"/>
          <w:szCs w:val="32"/>
        </w:rPr>
      </w:pPr>
      <w:r w:rsidRPr="004D50E8">
        <w:rPr>
          <w:rFonts w:ascii="Times New Roman" w:eastAsia="黑体" w:hAnsi="Times New Roman" w:cs="Times New Roman"/>
          <w:b/>
          <w:bCs/>
          <w:kern w:val="28"/>
          <w:sz w:val="32"/>
          <w:szCs w:val="32"/>
        </w:rPr>
        <w:t>4.2</w:t>
      </w:r>
      <w:r w:rsidRPr="004D50E8">
        <w:rPr>
          <w:rFonts w:ascii="Times New Roman" w:eastAsia="黑体" w:hAnsi="Times New Roman" w:cs="Times New Roman"/>
          <w:b/>
          <w:bCs/>
          <w:kern w:val="28"/>
          <w:sz w:val="32"/>
          <w:szCs w:val="32"/>
        </w:rPr>
        <w:t>实验</w:t>
      </w:r>
      <w:r w:rsidRPr="004D50E8">
        <w:rPr>
          <w:rFonts w:ascii="Times New Roman" w:eastAsia="黑体" w:hAnsi="Times New Roman" w:cs="Times New Roman" w:hint="eastAsia"/>
          <w:b/>
          <w:bCs/>
          <w:kern w:val="28"/>
          <w:sz w:val="32"/>
          <w:szCs w:val="32"/>
        </w:rPr>
        <w:t>内容</w:t>
      </w:r>
    </w:p>
    <w:p w14:paraId="56D141D5" w14:textId="77777777" w:rsidR="004D50E8" w:rsidRPr="004D50E8" w:rsidRDefault="004D50E8" w:rsidP="004D50E8">
      <w:pPr>
        <w:spacing w:line="360" w:lineRule="auto"/>
        <w:rPr>
          <w:rFonts w:ascii="Times New Roman" w:eastAsia="宋体" w:hAnsi="Times New Roman" w:cs="Times New Roman"/>
          <w:b/>
          <w:sz w:val="24"/>
          <w:szCs w:val="24"/>
        </w:rPr>
      </w:pPr>
      <w:r w:rsidRPr="004D50E8">
        <w:rPr>
          <w:rFonts w:ascii="Times New Roman" w:eastAsia="宋体" w:hAnsi="Times New Roman" w:cs="Times New Roman" w:hint="eastAsia"/>
          <w:b/>
          <w:sz w:val="24"/>
          <w:szCs w:val="24"/>
        </w:rPr>
        <w:t>1</w:t>
      </w:r>
      <w:r w:rsidRPr="004D50E8">
        <w:rPr>
          <w:rFonts w:ascii="Times New Roman" w:eastAsia="宋体" w:hAnsi="Times New Roman" w:cs="Times New Roman" w:hint="eastAsia"/>
          <w:b/>
          <w:sz w:val="24"/>
          <w:szCs w:val="24"/>
        </w:rPr>
        <w:t>．程序改错</w:t>
      </w:r>
    </w:p>
    <w:p w14:paraId="34D77C72" w14:textId="77777777" w:rsidR="004D50E8" w:rsidRPr="004D50E8" w:rsidRDefault="004D50E8" w:rsidP="004D50E8">
      <w:pPr>
        <w:spacing w:line="360" w:lineRule="auto"/>
        <w:rPr>
          <w:rFonts w:ascii="Times New Roman" w:eastAsia="宋体" w:hAnsi="Times New Roman" w:cs="Times New Roman"/>
          <w:sz w:val="24"/>
          <w:szCs w:val="24"/>
        </w:rPr>
      </w:pPr>
      <w:r w:rsidRPr="004D50E8">
        <w:rPr>
          <w:rFonts w:ascii="宋体" w:eastAsia="宋体" w:hAnsi="宋体" w:cs="Times New Roman" w:hint="eastAsia"/>
          <w:szCs w:val="24"/>
        </w:rPr>
        <w:tab/>
      </w:r>
      <w:r w:rsidRPr="004D50E8">
        <w:rPr>
          <w:rFonts w:ascii="宋体" w:eastAsia="宋体" w:hAnsi="宋体" w:cs="Times New Roman" w:hint="eastAsia"/>
          <w:sz w:val="24"/>
          <w:szCs w:val="24"/>
        </w:rPr>
        <w:t>下面是用宏来计算平方差、交换两数的</w:t>
      </w:r>
      <w:r w:rsidRPr="004D50E8">
        <w:rPr>
          <w:rFonts w:ascii="Times New Roman" w:eastAsia="宋体" w:hAnsi="Times New Roman" w:cs="Times New Roman" w:hint="eastAsia"/>
          <w:sz w:val="24"/>
          <w:szCs w:val="24"/>
        </w:rPr>
        <w:t>源程序</w:t>
      </w:r>
      <w:r w:rsidRPr="004D50E8">
        <w:rPr>
          <w:rFonts w:ascii="Times New Roman" w:eastAsia="宋体" w:hAnsi="Times New Roman" w:cs="Times New Roman" w:hint="eastAsia"/>
          <w:sz w:val="24"/>
          <w:szCs w:val="24"/>
        </w:rPr>
        <w:t>.</w:t>
      </w:r>
      <w:r w:rsidRPr="004D50E8">
        <w:rPr>
          <w:rFonts w:ascii="宋体" w:eastAsia="宋体" w:hAnsi="宋体" w:cs="Times New Roman" w:hint="eastAsia"/>
          <w:sz w:val="24"/>
          <w:szCs w:val="24"/>
        </w:rPr>
        <w:t>在这个</w:t>
      </w:r>
      <w:r w:rsidRPr="004D50E8">
        <w:rPr>
          <w:rFonts w:ascii="Times New Roman" w:eastAsia="宋体" w:hAnsi="Times New Roman" w:cs="Times New Roman" w:hint="eastAsia"/>
          <w:sz w:val="24"/>
          <w:szCs w:val="24"/>
        </w:rPr>
        <w:t>源程序</w:t>
      </w:r>
      <w:r w:rsidRPr="004D50E8">
        <w:rPr>
          <w:rFonts w:ascii="宋体" w:eastAsia="宋体" w:hAnsi="宋体" w:cs="Times New Roman" w:hint="eastAsia"/>
          <w:sz w:val="24"/>
          <w:szCs w:val="24"/>
        </w:rPr>
        <w:t>中存在若干错误，要求对该程序进行调试修改，使之能够正确完成指定任务</w:t>
      </w:r>
      <w:r w:rsidRPr="004D50E8">
        <w:rPr>
          <w:rFonts w:ascii="Times New Roman" w:eastAsia="宋体" w:hAnsi="Times New Roman" w:cs="Times New Roman" w:hint="eastAsia"/>
          <w:sz w:val="24"/>
          <w:szCs w:val="24"/>
        </w:rPr>
        <w:t>。</w:t>
      </w:r>
    </w:p>
    <w:p w14:paraId="49CDE2C0" w14:textId="77777777" w:rsidR="004D50E8" w:rsidRPr="004D50E8" w:rsidRDefault="004D50E8" w:rsidP="004D50E8">
      <w:pPr>
        <w:spacing w:line="360" w:lineRule="auto"/>
        <w:rPr>
          <w:rFonts w:ascii="Times New Roman" w:eastAsia="宋体" w:hAnsi="Times New Roman" w:cs="Times New Roman"/>
          <w:sz w:val="24"/>
          <w:szCs w:val="24"/>
        </w:rPr>
      </w:pPr>
      <w:r w:rsidRPr="004D50E8">
        <w:rPr>
          <w:rFonts w:ascii="Times New Roman" w:eastAsia="宋体" w:hAnsi="Times New Roman" w:cs="Times New Roman"/>
          <w:sz w:val="24"/>
          <w:szCs w:val="24"/>
        </w:rPr>
        <w:t>/*</w:t>
      </w:r>
      <w:r w:rsidRPr="004D50E8">
        <w:rPr>
          <w:rFonts w:ascii="Times New Roman" w:eastAsia="宋体" w:hAnsi="Times New Roman" w:cs="Times New Roman"/>
          <w:sz w:val="24"/>
          <w:szCs w:val="24"/>
        </w:rPr>
        <w:t>实验</w:t>
      </w:r>
      <w:r w:rsidRPr="004D50E8">
        <w:rPr>
          <w:rFonts w:ascii="Times New Roman" w:eastAsia="宋体" w:hAnsi="Times New Roman" w:cs="Times New Roman"/>
          <w:sz w:val="24"/>
          <w:szCs w:val="24"/>
        </w:rPr>
        <w:t>4-1</w:t>
      </w:r>
      <w:r w:rsidRPr="004D50E8">
        <w:rPr>
          <w:rFonts w:ascii="Times New Roman" w:eastAsia="宋体" w:hAnsi="Times New Roman" w:cs="Times New Roman"/>
          <w:sz w:val="24"/>
          <w:szCs w:val="24"/>
        </w:rPr>
        <w:t>改错与跟踪调试题程序：计算平方差、将换两数</w:t>
      </w:r>
      <w:r w:rsidRPr="004D50E8">
        <w:rPr>
          <w:rFonts w:ascii="Times New Roman" w:eastAsia="宋体" w:hAnsi="Times New Roman" w:cs="Times New Roman"/>
          <w:sz w:val="24"/>
          <w:szCs w:val="24"/>
        </w:rPr>
        <w:t xml:space="preserve">*/ </w:t>
      </w:r>
    </w:p>
    <w:p w14:paraId="7A80C892" w14:textId="07E43B93" w:rsidR="004D50E8" w:rsidRPr="004D50E8" w:rsidRDefault="004D50E8" w:rsidP="004D50E8">
      <w:pPr>
        <w:spacing w:line="360" w:lineRule="auto"/>
        <w:rPr>
          <w:rFonts w:ascii="Times New Roman" w:eastAsia="宋体" w:hAnsi="Times New Roman" w:cs="Times New Roman"/>
          <w:sz w:val="24"/>
          <w:szCs w:val="24"/>
        </w:rPr>
      </w:pPr>
      <w:r w:rsidRPr="004D50E8">
        <w:rPr>
          <w:rFonts w:ascii="Times New Roman" w:eastAsia="宋体" w:hAnsi="Times New Roman" w:cs="Times New Roman"/>
          <w:sz w:val="24"/>
          <w:szCs w:val="24"/>
        </w:rPr>
        <w:t>1</w:t>
      </w:r>
      <w:r w:rsidRPr="004D50E8">
        <w:rPr>
          <w:rFonts w:ascii="Times New Roman" w:eastAsia="宋体" w:hAnsi="Times New Roman" w:cs="Times New Roman"/>
          <w:sz w:val="24"/>
          <w:szCs w:val="24"/>
        </w:rPr>
        <w:tab/>
        <w:t>#include&lt;stdio.h&gt;</w:t>
      </w:r>
    </w:p>
    <w:p w14:paraId="399B8DAA" w14:textId="557CCAA9" w:rsidR="004D50E8" w:rsidRPr="004D50E8" w:rsidRDefault="004D50E8" w:rsidP="004D50E8">
      <w:pPr>
        <w:spacing w:line="360" w:lineRule="auto"/>
        <w:rPr>
          <w:rFonts w:ascii="Times New Roman" w:eastAsia="宋体" w:hAnsi="Times New Roman" w:cs="Times New Roman"/>
          <w:sz w:val="24"/>
          <w:szCs w:val="24"/>
        </w:rPr>
      </w:pPr>
      <w:r w:rsidRPr="004D50E8">
        <w:rPr>
          <w:rFonts w:ascii="Times New Roman" w:eastAsia="宋体" w:hAnsi="Times New Roman" w:cs="Times New Roman"/>
          <w:sz w:val="24"/>
          <w:szCs w:val="24"/>
        </w:rPr>
        <w:t>2</w:t>
      </w:r>
      <w:r w:rsidRPr="004D50E8">
        <w:rPr>
          <w:rFonts w:ascii="Times New Roman" w:eastAsia="宋体" w:hAnsi="Times New Roman" w:cs="Times New Roman"/>
          <w:sz w:val="24"/>
          <w:szCs w:val="24"/>
        </w:rPr>
        <w:tab/>
      </w:r>
      <w:bookmarkStart w:id="14" w:name="_Hlk56543411"/>
      <w:r w:rsidRPr="004D50E8">
        <w:rPr>
          <w:rFonts w:ascii="Times New Roman" w:eastAsia="宋体" w:hAnsi="Times New Roman" w:cs="Times New Roman"/>
          <w:sz w:val="24"/>
          <w:szCs w:val="24"/>
        </w:rPr>
        <w:t>#define SUM a+b</w:t>
      </w:r>
    </w:p>
    <w:bookmarkEnd w:id="14"/>
    <w:p w14:paraId="1F9679B8" w14:textId="1803EAE1" w:rsidR="004D50E8" w:rsidRPr="004D50E8" w:rsidRDefault="004D50E8" w:rsidP="004D50E8">
      <w:pPr>
        <w:spacing w:line="360" w:lineRule="auto"/>
        <w:rPr>
          <w:rFonts w:ascii="Times New Roman" w:eastAsia="宋体" w:hAnsi="Times New Roman" w:cs="Times New Roman"/>
          <w:sz w:val="24"/>
          <w:szCs w:val="24"/>
        </w:rPr>
      </w:pPr>
      <w:r w:rsidRPr="004D50E8">
        <w:rPr>
          <w:rFonts w:ascii="Times New Roman" w:eastAsia="宋体" w:hAnsi="Times New Roman" w:cs="Times New Roman"/>
          <w:sz w:val="24"/>
          <w:szCs w:val="24"/>
        </w:rPr>
        <w:t>3</w:t>
      </w:r>
      <w:r w:rsidRPr="004D50E8">
        <w:rPr>
          <w:rFonts w:ascii="Times New Roman" w:eastAsia="宋体" w:hAnsi="Times New Roman" w:cs="Times New Roman"/>
          <w:sz w:val="24"/>
          <w:szCs w:val="24"/>
        </w:rPr>
        <w:tab/>
        <w:t>#define DIF a-b</w:t>
      </w:r>
    </w:p>
    <w:p w14:paraId="6AC83BD7" w14:textId="337D8A98" w:rsidR="004D50E8" w:rsidRPr="004D50E8" w:rsidRDefault="004D50E8" w:rsidP="004D50E8">
      <w:pPr>
        <w:spacing w:line="360" w:lineRule="auto"/>
        <w:rPr>
          <w:rFonts w:ascii="Times New Roman" w:eastAsia="宋体" w:hAnsi="Times New Roman" w:cs="Times New Roman"/>
          <w:sz w:val="24"/>
          <w:szCs w:val="24"/>
        </w:rPr>
      </w:pPr>
      <w:r w:rsidRPr="004D50E8">
        <w:rPr>
          <w:rFonts w:ascii="Times New Roman" w:eastAsia="宋体" w:hAnsi="Times New Roman" w:cs="Times New Roman"/>
          <w:sz w:val="24"/>
          <w:szCs w:val="24"/>
        </w:rPr>
        <w:t>4</w:t>
      </w:r>
      <w:r w:rsidRPr="004D50E8">
        <w:rPr>
          <w:rFonts w:ascii="Times New Roman" w:eastAsia="宋体" w:hAnsi="Times New Roman" w:cs="Times New Roman"/>
          <w:sz w:val="24"/>
          <w:szCs w:val="24"/>
        </w:rPr>
        <w:tab/>
      </w:r>
      <w:bookmarkStart w:id="15" w:name="_Hlk56543632"/>
      <w:r w:rsidRPr="004D50E8">
        <w:rPr>
          <w:rFonts w:ascii="Times New Roman" w:eastAsia="宋体" w:hAnsi="Times New Roman" w:cs="Times New Roman"/>
          <w:sz w:val="24"/>
          <w:szCs w:val="24"/>
        </w:rPr>
        <w:t>#define SWAP(a,b)  a=b,b=a</w:t>
      </w:r>
      <w:bookmarkEnd w:id="15"/>
    </w:p>
    <w:p w14:paraId="1EACA98F" w14:textId="510CA2A2" w:rsidR="004D50E8" w:rsidRPr="004D50E8" w:rsidRDefault="004D50E8" w:rsidP="004D50E8">
      <w:pPr>
        <w:spacing w:line="360" w:lineRule="auto"/>
        <w:rPr>
          <w:rFonts w:ascii="Times New Roman" w:eastAsia="宋体" w:hAnsi="Times New Roman" w:cs="Times New Roman"/>
          <w:sz w:val="24"/>
          <w:szCs w:val="24"/>
        </w:rPr>
      </w:pPr>
      <w:r w:rsidRPr="004D50E8">
        <w:rPr>
          <w:rFonts w:ascii="Times New Roman" w:eastAsia="宋体" w:hAnsi="Times New Roman" w:cs="Times New Roman"/>
          <w:sz w:val="24"/>
          <w:szCs w:val="24"/>
        </w:rPr>
        <w:t>5</w:t>
      </w:r>
      <w:r w:rsidRPr="004D50E8">
        <w:rPr>
          <w:rFonts w:ascii="Times New Roman" w:eastAsia="宋体" w:hAnsi="Times New Roman" w:cs="Times New Roman"/>
          <w:sz w:val="24"/>
          <w:szCs w:val="24"/>
        </w:rPr>
        <w:tab/>
        <w:t xml:space="preserve">int main() </w:t>
      </w:r>
    </w:p>
    <w:p w14:paraId="60F18F91" w14:textId="4EFA6932" w:rsidR="004D50E8" w:rsidRPr="004D50E8" w:rsidRDefault="004D50E8" w:rsidP="004D50E8">
      <w:pPr>
        <w:spacing w:line="360" w:lineRule="auto"/>
        <w:rPr>
          <w:rFonts w:ascii="Times New Roman" w:eastAsia="宋体" w:hAnsi="Times New Roman" w:cs="Times New Roman"/>
          <w:sz w:val="24"/>
          <w:szCs w:val="24"/>
        </w:rPr>
      </w:pPr>
      <w:r w:rsidRPr="004D50E8">
        <w:rPr>
          <w:rFonts w:ascii="Times New Roman" w:eastAsia="宋体" w:hAnsi="Times New Roman" w:cs="Times New Roman"/>
          <w:sz w:val="24"/>
          <w:szCs w:val="24"/>
        </w:rPr>
        <w:t>6</w:t>
      </w:r>
      <w:r w:rsidRPr="004D50E8">
        <w:rPr>
          <w:rFonts w:ascii="Times New Roman" w:eastAsia="宋体" w:hAnsi="Times New Roman" w:cs="Times New Roman"/>
          <w:sz w:val="24"/>
          <w:szCs w:val="24"/>
        </w:rPr>
        <w:tab/>
        <w:t>{</w:t>
      </w:r>
    </w:p>
    <w:p w14:paraId="2E1D857E" w14:textId="319C4A46" w:rsidR="004D50E8" w:rsidRPr="004D50E8" w:rsidRDefault="004D50E8" w:rsidP="004D50E8">
      <w:pPr>
        <w:spacing w:line="360" w:lineRule="auto"/>
        <w:rPr>
          <w:rFonts w:ascii="Times New Roman" w:eastAsia="宋体" w:hAnsi="Times New Roman" w:cs="Times New Roman"/>
          <w:sz w:val="24"/>
          <w:szCs w:val="24"/>
        </w:rPr>
      </w:pPr>
      <w:r w:rsidRPr="004D50E8">
        <w:rPr>
          <w:rFonts w:ascii="Times New Roman" w:eastAsia="宋体" w:hAnsi="Times New Roman" w:cs="Times New Roman"/>
          <w:sz w:val="24"/>
          <w:szCs w:val="24"/>
        </w:rPr>
        <w:t>7</w:t>
      </w:r>
      <w:r w:rsidRPr="004D50E8">
        <w:rPr>
          <w:rFonts w:ascii="Times New Roman" w:eastAsia="宋体" w:hAnsi="Times New Roman" w:cs="Times New Roman"/>
          <w:sz w:val="24"/>
          <w:szCs w:val="24"/>
        </w:rPr>
        <w:tab/>
        <w:t xml:space="preserve">    int a,b;</w:t>
      </w:r>
    </w:p>
    <w:p w14:paraId="3D97081E" w14:textId="7652580B" w:rsidR="004D50E8" w:rsidRPr="004D50E8" w:rsidRDefault="004D50E8" w:rsidP="004D50E8">
      <w:pPr>
        <w:spacing w:line="360" w:lineRule="auto"/>
        <w:rPr>
          <w:rFonts w:ascii="Times New Roman" w:eastAsia="宋体" w:hAnsi="Times New Roman" w:cs="Times New Roman"/>
          <w:sz w:val="24"/>
          <w:szCs w:val="24"/>
        </w:rPr>
      </w:pPr>
      <w:r w:rsidRPr="004D50E8">
        <w:rPr>
          <w:rFonts w:ascii="Times New Roman" w:eastAsia="宋体" w:hAnsi="Times New Roman" w:cs="Times New Roman"/>
          <w:sz w:val="24"/>
          <w:szCs w:val="24"/>
        </w:rPr>
        <w:t>8</w:t>
      </w:r>
      <w:r w:rsidRPr="004D50E8">
        <w:rPr>
          <w:rFonts w:ascii="Times New Roman" w:eastAsia="宋体" w:hAnsi="Times New Roman" w:cs="Times New Roman"/>
          <w:sz w:val="24"/>
          <w:szCs w:val="24"/>
        </w:rPr>
        <w:tab/>
        <w:t xml:space="preserve">    printf("Input two integers a, b:");</w:t>
      </w:r>
    </w:p>
    <w:p w14:paraId="661F3C77" w14:textId="772B0AF1" w:rsidR="004D50E8" w:rsidRPr="004D50E8" w:rsidRDefault="004D50E8" w:rsidP="004D50E8">
      <w:pPr>
        <w:spacing w:line="360" w:lineRule="auto"/>
        <w:rPr>
          <w:rFonts w:ascii="Times New Roman" w:eastAsia="宋体" w:hAnsi="Times New Roman" w:cs="Times New Roman"/>
          <w:sz w:val="24"/>
          <w:szCs w:val="24"/>
        </w:rPr>
      </w:pPr>
      <w:r w:rsidRPr="004D50E8">
        <w:rPr>
          <w:rFonts w:ascii="Times New Roman" w:eastAsia="宋体" w:hAnsi="Times New Roman" w:cs="Times New Roman"/>
          <w:sz w:val="24"/>
          <w:szCs w:val="24"/>
        </w:rPr>
        <w:t>9</w:t>
      </w:r>
      <w:r w:rsidRPr="004D50E8">
        <w:rPr>
          <w:rFonts w:ascii="Times New Roman" w:eastAsia="宋体" w:hAnsi="Times New Roman" w:cs="Times New Roman"/>
          <w:sz w:val="24"/>
          <w:szCs w:val="24"/>
        </w:rPr>
        <w:tab/>
        <w:t xml:space="preserve">    scanf("%d%d", &amp;a,&amp;b);</w:t>
      </w:r>
    </w:p>
    <w:p w14:paraId="206BA27F" w14:textId="77777777" w:rsidR="004D50E8" w:rsidRPr="004D50E8" w:rsidRDefault="004D50E8" w:rsidP="004D50E8">
      <w:pPr>
        <w:spacing w:line="360" w:lineRule="auto"/>
        <w:rPr>
          <w:rFonts w:ascii="Times New Roman" w:eastAsia="宋体" w:hAnsi="Times New Roman" w:cs="Times New Roman"/>
          <w:sz w:val="24"/>
          <w:szCs w:val="24"/>
        </w:rPr>
      </w:pPr>
      <w:r w:rsidRPr="004D50E8">
        <w:rPr>
          <w:rFonts w:ascii="Times New Roman" w:eastAsia="宋体" w:hAnsi="Times New Roman" w:cs="Times New Roman"/>
          <w:sz w:val="24"/>
          <w:szCs w:val="24"/>
        </w:rPr>
        <w:t>10</w:t>
      </w:r>
      <w:r w:rsidRPr="004D50E8">
        <w:rPr>
          <w:rFonts w:ascii="Times New Roman" w:eastAsia="宋体" w:hAnsi="Times New Roman" w:cs="Times New Roman"/>
          <w:sz w:val="24"/>
          <w:szCs w:val="24"/>
        </w:rPr>
        <w:tab/>
        <w:t xml:space="preserve">    printf("\nSUM=%d\n the difference between square of a and square of b is:%d",SUM, </w:t>
      </w:r>
    </w:p>
    <w:p w14:paraId="575F8BB4" w14:textId="5CF0E41A" w:rsidR="004D50E8" w:rsidRPr="004D50E8" w:rsidRDefault="004D50E8" w:rsidP="004D50E8">
      <w:pPr>
        <w:spacing w:line="360" w:lineRule="auto"/>
        <w:rPr>
          <w:rFonts w:ascii="Times New Roman" w:eastAsia="宋体" w:hAnsi="Times New Roman" w:cs="Times New Roman"/>
          <w:sz w:val="24"/>
          <w:szCs w:val="24"/>
        </w:rPr>
      </w:pPr>
      <w:r w:rsidRPr="004D50E8">
        <w:rPr>
          <w:rFonts w:ascii="Times New Roman" w:eastAsia="宋体" w:hAnsi="Times New Roman" w:cs="Times New Roman"/>
          <w:sz w:val="24"/>
          <w:szCs w:val="24"/>
        </w:rPr>
        <w:t>11</w:t>
      </w:r>
      <w:r w:rsidRPr="004D50E8">
        <w:rPr>
          <w:rFonts w:ascii="Times New Roman" w:eastAsia="宋体" w:hAnsi="Times New Roman" w:cs="Times New Roman"/>
          <w:sz w:val="24"/>
          <w:szCs w:val="24"/>
        </w:rPr>
        <w:tab/>
      </w:r>
      <w:r w:rsidRPr="004D50E8">
        <w:rPr>
          <w:rFonts w:ascii="Times New Roman" w:eastAsia="宋体" w:hAnsi="Times New Roman" w:cs="Times New Roman"/>
          <w:sz w:val="24"/>
          <w:szCs w:val="24"/>
        </w:rPr>
        <w:tab/>
        <w:t>SUM*DIF);</w:t>
      </w:r>
    </w:p>
    <w:p w14:paraId="077F5681" w14:textId="7CF61DAE" w:rsidR="004D50E8" w:rsidRPr="004D50E8" w:rsidRDefault="004D50E8" w:rsidP="004D50E8">
      <w:pPr>
        <w:spacing w:line="360" w:lineRule="auto"/>
        <w:rPr>
          <w:rFonts w:ascii="Times New Roman" w:eastAsia="宋体" w:hAnsi="Times New Roman" w:cs="Times New Roman"/>
          <w:sz w:val="24"/>
          <w:szCs w:val="24"/>
        </w:rPr>
      </w:pPr>
      <w:r w:rsidRPr="004D50E8">
        <w:rPr>
          <w:rFonts w:ascii="Times New Roman" w:eastAsia="宋体" w:hAnsi="Times New Roman" w:cs="Times New Roman"/>
          <w:sz w:val="24"/>
          <w:szCs w:val="24"/>
        </w:rPr>
        <w:t>12</w:t>
      </w:r>
      <w:r w:rsidRPr="004D50E8">
        <w:rPr>
          <w:rFonts w:ascii="Times New Roman" w:eastAsia="宋体" w:hAnsi="Times New Roman" w:cs="Times New Roman"/>
          <w:sz w:val="24"/>
          <w:szCs w:val="24"/>
        </w:rPr>
        <w:tab/>
      </w:r>
      <w:r w:rsidRPr="004D50E8">
        <w:rPr>
          <w:rFonts w:ascii="Times New Roman" w:eastAsia="宋体" w:hAnsi="Times New Roman" w:cs="Times New Roman"/>
          <w:sz w:val="24"/>
          <w:szCs w:val="24"/>
        </w:rPr>
        <w:tab/>
        <w:t>SWAP(a,b);</w:t>
      </w:r>
    </w:p>
    <w:p w14:paraId="3B264BBC" w14:textId="6E5CF77E" w:rsidR="004D50E8" w:rsidRPr="004D50E8" w:rsidRDefault="004D50E8" w:rsidP="004D50E8">
      <w:pPr>
        <w:spacing w:line="360" w:lineRule="auto"/>
        <w:rPr>
          <w:rFonts w:ascii="Times New Roman" w:eastAsia="宋体" w:hAnsi="Times New Roman" w:cs="Times New Roman"/>
          <w:sz w:val="24"/>
          <w:szCs w:val="24"/>
        </w:rPr>
      </w:pPr>
      <w:r w:rsidRPr="004D50E8">
        <w:rPr>
          <w:rFonts w:ascii="Times New Roman" w:eastAsia="宋体" w:hAnsi="Times New Roman" w:cs="Times New Roman"/>
          <w:sz w:val="24"/>
          <w:szCs w:val="24"/>
        </w:rPr>
        <w:t>13</w:t>
      </w:r>
      <w:r w:rsidRPr="004D50E8">
        <w:rPr>
          <w:rFonts w:ascii="Times New Roman" w:eastAsia="宋体" w:hAnsi="Times New Roman" w:cs="Times New Roman"/>
          <w:sz w:val="24"/>
          <w:szCs w:val="24"/>
        </w:rPr>
        <w:tab/>
        <w:t xml:space="preserve">    printf("\nNow a=%d,b=%d\n",a,b);</w:t>
      </w:r>
    </w:p>
    <w:p w14:paraId="47343FF7" w14:textId="197E8508" w:rsidR="004D50E8" w:rsidRPr="004D50E8" w:rsidRDefault="004D50E8" w:rsidP="004D50E8">
      <w:pPr>
        <w:spacing w:line="360" w:lineRule="auto"/>
        <w:rPr>
          <w:rFonts w:ascii="Times New Roman" w:eastAsia="宋体" w:hAnsi="Times New Roman" w:cs="Times New Roman"/>
          <w:sz w:val="24"/>
          <w:szCs w:val="24"/>
        </w:rPr>
      </w:pPr>
      <w:r w:rsidRPr="004D50E8">
        <w:rPr>
          <w:rFonts w:ascii="Times New Roman" w:eastAsia="宋体" w:hAnsi="Times New Roman" w:cs="Times New Roman"/>
          <w:sz w:val="24"/>
          <w:szCs w:val="24"/>
        </w:rPr>
        <w:t>14</w:t>
      </w:r>
      <w:r w:rsidRPr="004D50E8">
        <w:rPr>
          <w:rFonts w:ascii="Times New Roman" w:eastAsia="宋体" w:hAnsi="Times New Roman" w:cs="Times New Roman"/>
          <w:sz w:val="24"/>
          <w:szCs w:val="24"/>
        </w:rPr>
        <w:tab/>
        <w:t xml:space="preserve">    return 0;</w:t>
      </w:r>
    </w:p>
    <w:p w14:paraId="3A86CA50" w14:textId="5AAB4351" w:rsidR="004D50E8" w:rsidRPr="004D50E8" w:rsidRDefault="004D50E8" w:rsidP="004D50E8">
      <w:pPr>
        <w:spacing w:line="360" w:lineRule="auto"/>
        <w:rPr>
          <w:rFonts w:ascii="Times New Roman" w:eastAsia="宋体" w:hAnsi="Times New Roman" w:cs="Times New Roman"/>
          <w:sz w:val="24"/>
          <w:szCs w:val="24"/>
        </w:rPr>
      </w:pPr>
      <w:r w:rsidRPr="004D50E8">
        <w:rPr>
          <w:rFonts w:ascii="Times New Roman" w:eastAsia="宋体" w:hAnsi="Times New Roman" w:cs="Times New Roman"/>
          <w:sz w:val="24"/>
          <w:szCs w:val="24"/>
        </w:rPr>
        <w:t>15</w:t>
      </w:r>
      <w:r w:rsidRPr="004D50E8">
        <w:rPr>
          <w:rFonts w:ascii="Times New Roman" w:eastAsia="宋体" w:hAnsi="Times New Roman" w:cs="Times New Roman"/>
          <w:sz w:val="24"/>
          <w:szCs w:val="24"/>
        </w:rPr>
        <w:tab/>
        <w:t>}</w:t>
      </w:r>
    </w:p>
    <w:p w14:paraId="3C2455FA" w14:textId="264EE09B" w:rsidR="004D50E8" w:rsidRDefault="004D50E8" w:rsidP="00AE7A04">
      <w:pPr>
        <w:widowControl/>
        <w:shd w:val="clear" w:color="auto" w:fill="FFFFFF"/>
        <w:spacing w:line="285" w:lineRule="atLeast"/>
        <w:jc w:val="left"/>
        <w:rPr>
          <w:rFonts w:ascii="Times New Roman" w:eastAsia="宋体" w:hAnsi="宋体" w:cs="Times New Roman"/>
          <w:b/>
          <w:sz w:val="24"/>
          <w:szCs w:val="24"/>
        </w:rPr>
      </w:pPr>
      <w:r w:rsidRPr="004D50E8">
        <w:rPr>
          <w:rFonts w:ascii="Times New Roman" w:eastAsia="宋体" w:hAnsi="宋体" w:cs="Times New Roman"/>
          <w:b/>
          <w:sz w:val="24"/>
          <w:szCs w:val="24"/>
        </w:rPr>
        <w:t>解答：</w:t>
      </w:r>
    </w:p>
    <w:p w14:paraId="3B0B5773" w14:textId="113B26D9" w:rsidR="004D50E8" w:rsidRPr="004D50E8" w:rsidRDefault="004D50E8" w:rsidP="004D50E8">
      <w:pPr>
        <w:pStyle w:val="a8"/>
        <w:widowControl/>
        <w:numPr>
          <w:ilvl w:val="0"/>
          <w:numId w:val="14"/>
        </w:numPr>
        <w:shd w:val="clear" w:color="auto" w:fill="FFFFFF"/>
        <w:spacing w:line="285" w:lineRule="atLeast"/>
        <w:ind w:firstLineChars="0"/>
        <w:jc w:val="left"/>
        <w:rPr>
          <w:rFonts w:ascii="Times New Roman" w:eastAsia="宋体" w:hAnsi="Times New Roman" w:cs="Times New Roman"/>
          <w:bCs/>
          <w:sz w:val="24"/>
          <w:szCs w:val="24"/>
        </w:rPr>
      </w:pPr>
      <w:r w:rsidRPr="004D50E8">
        <w:rPr>
          <w:rFonts w:ascii="Times New Roman" w:eastAsia="宋体" w:hAnsi="Times New Roman" w:cs="Times New Roman"/>
          <w:bCs/>
          <w:sz w:val="24"/>
          <w:szCs w:val="24"/>
        </w:rPr>
        <w:lastRenderedPageBreak/>
        <w:t>错误修改</w:t>
      </w:r>
      <w:r w:rsidRPr="004D50E8">
        <w:rPr>
          <w:rFonts w:ascii="Times New Roman" w:eastAsia="宋体" w:hAnsi="Times New Roman" w:cs="Times New Roman" w:hint="eastAsia"/>
          <w:bCs/>
          <w:sz w:val="24"/>
          <w:szCs w:val="24"/>
        </w:rPr>
        <w:t>：</w:t>
      </w:r>
    </w:p>
    <w:p w14:paraId="18E7D74B" w14:textId="00F9AD02" w:rsidR="004D50E8" w:rsidRPr="0046623A" w:rsidRDefault="004D50E8" w:rsidP="004D50E8">
      <w:pPr>
        <w:widowControl/>
        <w:shd w:val="clear" w:color="auto" w:fill="FFFFFF"/>
        <w:spacing w:line="285" w:lineRule="atLeast"/>
        <w:ind w:left="1140" w:firstLineChars="50" w:firstLine="120"/>
        <w:jc w:val="left"/>
        <w:rPr>
          <w:rFonts w:ascii="Times New Roman" w:eastAsia="宋体" w:hAnsi="Times New Roman" w:cs="Times New Roman"/>
          <w:color w:val="000000"/>
          <w:kern w:val="0"/>
          <w:sz w:val="24"/>
          <w:szCs w:val="24"/>
        </w:rPr>
      </w:pPr>
      <w:r w:rsidRPr="0046623A">
        <w:rPr>
          <w:rFonts w:ascii="Times New Roman" w:eastAsia="宋体" w:hAnsi="Times New Roman" w:cs="Times New Roman"/>
          <w:color w:val="000000"/>
          <w:kern w:val="0"/>
          <w:sz w:val="24"/>
          <w:szCs w:val="24"/>
        </w:rPr>
        <w:t>1)</w:t>
      </w:r>
      <w:r w:rsidRPr="0046623A">
        <w:rPr>
          <w:rFonts w:ascii="Times New Roman" w:eastAsia="宋体" w:hAnsi="Times New Roman" w:cs="Times New Roman"/>
          <w:color w:val="000000"/>
          <w:kern w:val="0"/>
          <w:sz w:val="24"/>
          <w:szCs w:val="24"/>
        </w:rPr>
        <w:t>第</w:t>
      </w:r>
      <w:r w:rsidRPr="0046623A">
        <w:rPr>
          <w:rFonts w:ascii="Times New Roman" w:eastAsia="宋体" w:hAnsi="Times New Roman" w:cs="Times New Roman"/>
          <w:color w:val="000000"/>
          <w:kern w:val="0"/>
          <w:sz w:val="24"/>
          <w:szCs w:val="24"/>
        </w:rPr>
        <w:t>2</w:t>
      </w:r>
      <w:r w:rsidRPr="0046623A">
        <w:rPr>
          <w:rFonts w:ascii="Times New Roman" w:eastAsia="宋体" w:hAnsi="Times New Roman" w:cs="Times New Roman"/>
          <w:color w:val="000000"/>
          <w:kern w:val="0"/>
          <w:sz w:val="24"/>
          <w:szCs w:val="24"/>
        </w:rPr>
        <w:t>行预</w:t>
      </w:r>
      <w:r w:rsidR="0046623A" w:rsidRPr="0046623A">
        <w:rPr>
          <w:rFonts w:ascii="Times New Roman" w:eastAsia="宋体" w:hAnsi="Times New Roman" w:cs="Times New Roman"/>
          <w:color w:val="000000"/>
          <w:kern w:val="0"/>
          <w:sz w:val="24"/>
          <w:szCs w:val="24"/>
        </w:rPr>
        <w:t>处理</w:t>
      </w:r>
      <w:r w:rsidRPr="0046623A">
        <w:rPr>
          <w:rFonts w:ascii="Times New Roman" w:eastAsia="宋体" w:hAnsi="Times New Roman" w:cs="Times New Roman"/>
          <w:color w:val="000000"/>
          <w:kern w:val="0"/>
          <w:sz w:val="24"/>
          <w:szCs w:val="24"/>
        </w:rPr>
        <w:t>的表达式应该用括号括起来：</w:t>
      </w:r>
    </w:p>
    <w:p w14:paraId="5572EFB2" w14:textId="10305725" w:rsidR="004D50E8" w:rsidRPr="0046623A" w:rsidRDefault="004D50E8" w:rsidP="004D50E8">
      <w:pPr>
        <w:widowControl/>
        <w:shd w:val="clear" w:color="auto" w:fill="FFFFFF"/>
        <w:spacing w:line="285" w:lineRule="atLeast"/>
        <w:ind w:left="1500"/>
        <w:jc w:val="left"/>
        <w:rPr>
          <w:rFonts w:ascii="Times New Roman" w:eastAsia="宋体" w:hAnsi="Times New Roman" w:cs="Times New Roman"/>
          <w:color w:val="000000"/>
          <w:kern w:val="0"/>
          <w:sz w:val="24"/>
          <w:szCs w:val="24"/>
        </w:rPr>
      </w:pPr>
      <w:r w:rsidRPr="0046623A">
        <w:rPr>
          <w:rFonts w:ascii="Times New Roman" w:eastAsia="宋体" w:hAnsi="Times New Roman" w:cs="Times New Roman"/>
          <w:color w:val="000000"/>
          <w:kern w:val="0"/>
          <w:sz w:val="24"/>
          <w:szCs w:val="24"/>
        </w:rPr>
        <w:t>#define SUM (a+b)</w:t>
      </w:r>
    </w:p>
    <w:p w14:paraId="298BD5DF" w14:textId="2C3CCA99" w:rsidR="004D50E8" w:rsidRPr="0046623A" w:rsidRDefault="004D50E8" w:rsidP="004D50E8">
      <w:pPr>
        <w:widowControl/>
        <w:shd w:val="clear" w:color="auto" w:fill="FFFFFF"/>
        <w:spacing w:line="285" w:lineRule="atLeast"/>
        <w:jc w:val="left"/>
        <w:rPr>
          <w:rFonts w:ascii="Times New Roman" w:eastAsia="宋体" w:hAnsi="Times New Roman" w:cs="Times New Roman"/>
          <w:color w:val="000000"/>
          <w:kern w:val="0"/>
          <w:sz w:val="24"/>
          <w:szCs w:val="24"/>
        </w:rPr>
      </w:pPr>
      <w:r w:rsidRPr="0046623A">
        <w:rPr>
          <w:rFonts w:ascii="Times New Roman" w:eastAsia="宋体" w:hAnsi="Times New Roman" w:cs="Times New Roman"/>
          <w:color w:val="000000"/>
          <w:kern w:val="0"/>
          <w:sz w:val="24"/>
          <w:szCs w:val="24"/>
        </w:rPr>
        <w:tab/>
      </w:r>
      <w:r w:rsidRPr="0046623A">
        <w:rPr>
          <w:rFonts w:ascii="Times New Roman" w:eastAsia="宋体" w:hAnsi="Times New Roman" w:cs="Times New Roman"/>
          <w:color w:val="000000"/>
          <w:kern w:val="0"/>
          <w:sz w:val="24"/>
          <w:szCs w:val="24"/>
        </w:rPr>
        <w:tab/>
      </w:r>
      <w:r w:rsidRPr="0046623A">
        <w:rPr>
          <w:rFonts w:ascii="Times New Roman" w:eastAsia="宋体" w:hAnsi="Times New Roman" w:cs="Times New Roman"/>
          <w:color w:val="000000"/>
          <w:kern w:val="0"/>
          <w:sz w:val="24"/>
          <w:szCs w:val="24"/>
        </w:rPr>
        <w:tab/>
        <w:t>2)</w:t>
      </w:r>
      <w:r w:rsidRPr="0046623A">
        <w:rPr>
          <w:rFonts w:ascii="Times New Roman" w:eastAsia="宋体" w:hAnsi="Times New Roman" w:cs="Times New Roman"/>
          <w:color w:val="000000"/>
          <w:kern w:val="0"/>
          <w:sz w:val="24"/>
          <w:szCs w:val="24"/>
        </w:rPr>
        <w:t>第</w:t>
      </w:r>
      <w:r w:rsidRPr="0046623A">
        <w:rPr>
          <w:rFonts w:ascii="Times New Roman" w:eastAsia="宋体" w:hAnsi="Times New Roman" w:cs="Times New Roman"/>
          <w:color w:val="000000"/>
          <w:kern w:val="0"/>
          <w:sz w:val="24"/>
          <w:szCs w:val="24"/>
        </w:rPr>
        <w:t>3</w:t>
      </w:r>
      <w:r w:rsidRPr="0046623A">
        <w:rPr>
          <w:rFonts w:ascii="Times New Roman" w:eastAsia="宋体" w:hAnsi="Times New Roman" w:cs="Times New Roman"/>
          <w:color w:val="000000"/>
          <w:kern w:val="0"/>
          <w:sz w:val="24"/>
          <w:szCs w:val="24"/>
        </w:rPr>
        <w:t>行预</w:t>
      </w:r>
      <w:r w:rsidR="0046623A" w:rsidRPr="0046623A">
        <w:rPr>
          <w:rFonts w:ascii="Times New Roman" w:eastAsia="宋体" w:hAnsi="Times New Roman" w:cs="Times New Roman"/>
          <w:color w:val="000000"/>
          <w:kern w:val="0"/>
          <w:sz w:val="24"/>
          <w:szCs w:val="24"/>
        </w:rPr>
        <w:t>处理</w:t>
      </w:r>
      <w:r w:rsidRPr="0046623A">
        <w:rPr>
          <w:rFonts w:ascii="Times New Roman" w:eastAsia="宋体" w:hAnsi="Times New Roman" w:cs="Times New Roman"/>
          <w:color w:val="000000"/>
          <w:kern w:val="0"/>
          <w:sz w:val="24"/>
          <w:szCs w:val="24"/>
        </w:rPr>
        <w:t>的表达式应该用括号括起来：</w:t>
      </w:r>
    </w:p>
    <w:p w14:paraId="662EC121" w14:textId="0D39AD55" w:rsidR="004D50E8" w:rsidRPr="0046623A" w:rsidRDefault="004D50E8" w:rsidP="004D50E8">
      <w:pPr>
        <w:widowControl/>
        <w:shd w:val="clear" w:color="auto" w:fill="FFFFFF"/>
        <w:spacing w:line="285" w:lineRule="atLeast"/>
        <w:jc w:val="left"/>
        <w:rPr>
          <w:rFonts w:ascii="Times New Roman" w:eastAsia="宋体" w:hAnsi="Times New Roman" w:cs="Times New Roman"/>
          <w:color w:val="000000"/>
          <w:kern w:val="0"/>
          <w:sz w:val="24"/>
          <w:szCs w:val="24"/>
        </w:rPr>
      </w:pPr>
      <w:r w:rsidRPr="0046623A">
        <w:rPr>
          <w:rFonts w:ascii="Times New Roman" w:eastAsia="宋体" w:hAnsi="Times New Roman" w:cs="Times New Roman"/>
          <w:color w:val="000000"/>
          <w:kern w:val="0"/>
          <w:sz w:val="24"/>
          <w:szCs w:val="24"/>
        </w:rPr>
        <w:tab/>
      </w:r>
      <w:r w:rsidRPr="0046623A">
        <w:rPr>
          <w:rFonts w:ascii="Times New Roman" w:eastAsia="宋体" w:hAnsi="Times New Roman" w:cs="Times New Roman"/>
          <w:color w:val="000000"/>
          <w:kern w:val="0"/>
          <w:sz w:val="24"/>
          <w:szCs w:val="24"/>
        </w:rPr>
        <w:tab/>
      </w:r>
      <w:r w:rsidRPr="0046623A">
        <w:rPr>
          <w:rFonts w:ascii="Times New Roman" w:eastAsia="宋体" w:hAnsi="Times New Roman" w:cs="Times New Roman"/>
          <w:color w:val="000000"/>
          <w:kern w:val="0"/>
          <w:sz w:val="24"/>
          <w:szCs w:val="24"/>
        </w:rPr>
        <w:tab/>
        <w:t xml:space="preserve">  #define DIF (a-b)</w:t>
      </w:r>
    </w:p>
    <w:p w14:paraId="78BB3B31" w14:textId="70DAD865" w:rsidR="0046623A" w:rsidRPr="0046623A" w:rsidRDefault="0046623A" w:rsidP="004D50E8">
      <w:pPr>
        <w:widowControl/>
        <w:shd w:val="clear" w:color="auto" w:fill="FFFFFF"/>
        <w:spacing w:line="285" w:lineRule="atLeast"/>
        <w:jc w:val="left"/>
        <w:rPr>
          <w:rFonts w:ascii="Times New Roman" w:eastAsia="宋体" w:hAnsi="Times New Roman" w:cs="Times New Roman"/>
          <w:color w:val="000000"/>
          <w:kern w:val="0"/>
          <w:sz w:val="24"/>
          <w:szCs w:val="24"/>
        </w:rPr>
      </w:pPr>
      <w:r w:rsidRPr="0046623A">
        <w:rPr>
          <w:rFonts w:ascii="Times New Roman" w:eastAsia="宋体" w:hAnsi="Times New Roman" w:cs="Times New Roman"/>
          <w:color w:val="000000"/>
          <w:kern w:val="0"/>
          <w:sz w:val="24"/>
          <w:szCs w:val="24"/>
        </w:rPr>
        <w:tab/>
      </w:r>
      <w:r w:rsidRPr="0046623A">
        <w:rPr>
          <w:rFonts w:ascii="Times New Roman" w:eastAsia="宋体" w:hAnsi="Times New Roman" w:cs="Times New Roman"/>
          <w:color w:val="000000"/>
          <w:kern w:val="0"/>
          <w:sz w:val="24"/>
          <w:szCs w:val="24"/>
        </w:rPr>
        <w:tab/>
      </w:r>
      <w:r w:rsidRPr="0046623A">
        <w:rPr>
          <w:rFonts w:ascii="Times New Roman" w:eastAsia="宋体" w:hAnsi="Times New Roman" w:cs="Times New Roman"/>
          <w:color w:val="000000"/>
          <w:kern w:val="0"/>
          <w:sz w:val="24"/>
          <w:szCs w:val="24"/>
        </w:rPr>
        <w:tab/>
        <w:t>3)</w:t>
      </w:r>
      <w:r w:rsidRPr="0046623A">
        <w:rPr>
          <w:rFonts w:ascii="Times New Roman" w:eastAsia="宋体" w:hAnsi="Times New Roman" w:cs="Times New Roman"/>
          <w:color w:val="000000"/>
          <w:kern w:val="0"/>
          <w:sz w:val="24"/>
          <w:szCs w:val="24"/>
        </w:rPr>
        <w:t>第</w:t>
      </w:r>
      <w:r w:rsidRPr="0046623A">
        <w:rPr>
          <w:rFonts w:ascii="Times New Roman" w:eastAsia="宋体" w:hAnsi="Times New Roman" w:cs="Times New Roman"/>
          <w:color w:val="000000"/>
          <w:kern w:val="0"/>
          <w:sz w:val="24"/>
          <w:szCs w:val="24"/>
        </w:rPr>
        <w:t>4</w:t>
      </w:r>
      <w:r w:rsidRPr="0046623A">
        <w:rPr>
          <w:rFonts w:ascii="Times New Roman" w:eastAsia="宋体" w:hAnsi="Times New Roman" w:cs="Times New Roman"/>
          <w:color w:val="000000"/>
          <w:kern w:val="0"/>
          <w:sz w:val="24"/>
          <w:szCs w:val="24"/>
        </w:rPr>
        <w:t>行预处理的内容有错：</w:t>
      </w:r>
    </w:p>
    <w:p w14:paraId="16AC9BB9" w14:textId="0FA278C7" w:rsidR="0046623A" w:rsidRPr="0046623A" w:rsidRDefault="0046623A" w:rsidP="004D50E8">
      <w:pPr>
        <w:widowControl/>
        <w:shd w:val="clear" w:color="auto" w:fill="FFFFFF"/>
        <w:spacing w:line="285" w:lineRule="atLeast"/>
        <w:jc w:val="left"/>
        <w:rPr>
          <w:rFonts w:ascii="Times New Roman" w:eastAsia="宋体" w:hAnsi="Times New Roman" w:cs="Times New Roman"/>
          <w:sz w:val="24"/>
          <w:szCs w:val="24"/>
        </w:rPr>
      </w:pPr>
      <w:r w:rsidRPr="0046623A">
        <w:rPr>
          <w:rFonts w:ascii="Times New Roman" w:eastAsia="宋体" w:hAnsi="Times New Roman" w:cs="Times New Roman"/>
          <w:color w:val="000000"/>
          <w:kern w:val="0"/>
          <w:sz w:val="24"/>
          <w:szCs w:val="24"/>
        </w:rPr>
        <w:tab/>
      </w:r>
      <w:r w:rsidRPr="0046623A">
        <w:rPr>
          <w:rFonts w:ascii="Times New Roman" w:eastAsia="宋体" w:hAnsi="Times New Roman" w:cs="Times New Roman"/>
          <w:color w:val="000000"/>
          <w:kern w:val="0"/>
          <w:sz w:val="24"/>
          <w:szCs w:val="24"/>
        </w:rPr>
        <w:tab/>
      </w:r>
      <w:r w:rsidRPr="0046623A">
        <w:rPr>
          <w:rFonts w:ascii="Times New Roman" w:eastAsia="宋体" w:hAnsi="Times New Roman" w:cs="Times New Roman"/>
          <w:color w:val="000000"/>
          <w:kern w:val="0"/>
          <w:sz w:val="24"/>
          <w:szCs w:val="24"/>
        </w:rPr>
        <w:tab/>
        <w:t xml:space="preserve">  </w:t>
      </w:r>
      <w:r w:rsidRPr="0046623A">
        <w:rPr>
          <w:rFonts w:ascii="Times New Roman" w:eastAsia="宋体" w:hAnsi="Times New Roman" w:cs="Times New Roman"/>
          <w:sz w:val="24"/>
          <w:szCs w:val="24"/>
        </w:rPr>
        <w:t>#define SWAP(a,b,temp)  temp=b,b=a,a=temp</w:t>
      </w:r>
    </w:p>
    <w:p w14:paraId="3483088D" w14:textId="272B9239" w:rsidR="0046623A" w:rsidRPr="0046623A" w:rsidRDefault="0046623A" w:rsidP="004D50E8">
      <w:pPr>
        <w:widowControl/>
        <w:shd w:val="clear" w:color="auto" w:fill="FFFFFF"/>
        <w:spacing w:line="285" w:lineRule="atLeast"/>
        <w:jc w:val="left"/>
        <w:rPr>
          <w:rFonts w:ascii="Times New Roman" w:eastAsia="宋体" w:hAnsi="Times New Roman" w:cs="Times New Roman"/>
          <w:sz w:val="24"/>
          <w:szCs w:val="24"/>
        </w:rPr>
      </w:pPr>
      <w:r w:rsidRPr="0046623A">
        <w:rPr>
          <w:rFonts w:ascii="Times New Roman" w:eastAsia="宋体" w:hAnsi="Times New Roman" w:cs="Times New Roman"/>
          <w:sz w:val="24"/>
          <w:szCs w:val="24"/>
        </w:rPr>
        <w:tab/>
      </w:r>
      <w:r w:rsidRPr="0046623A">
        <w:rPr>
          <w:rFonts w:ascii="Times New Roman" w:eastAsia="宋体" w:hAnsi="Times New Roman" w:cs="Times New Roman"/>
          <w:sz w:val="24"/>
          <w:szCs w:val="24"/>
        </w:rPr>
        <w:tab/>
      </w:r>
      <w:r w:rsidRPr="0046623A">
        <w:rPr>
          <w:rFonts w:ascii="Times New Roman" w:eastAsia="宋体" w:hAnsi="Times New Roman" w:cs="Times New Roman"/>
          <w:sz w:val="24"/>
          <w:szCs w:val="24"/>
        </w:rPr>
        <w:tab/>
        <w:t>4)</w:t>
      </w:r>
      <w:r w:rsidRPr="0046623A">
        <w:rPr>
          <w:rFonts w:ascii="Times New Roman" w:eastAsia="宋体" w:hAnsi="Times New Roman" w:cs="Times New Roman"/>
          <w:sz w:val="24"/>
          <w:szCs w:val="24"/>
        </w:rPr>
        <w:t>第</w:t>
      </w:r>
      <w:r w:rsidRPr="0046623A">
        <w:rPr>
          <w:rFonts w:ascii="Times New Roman" w:eastAsia="宋体" w:hAnsi="Times New Roman" w:cs="Times New Roman"/>
          <w:sz w:val="24"/>
          <w:szCs w:val="24"/>
        </w:rPr>
        <w:t>12</w:t>
      </w:r>
      <w:r w:rsidRPr="0046623A">
        <w:rPr>
          <w:rFonts w:ascii="Times New Roman" w:eastAsia="宋体" w:hAnsi="Times New Roman" w:cs="Times New Roman"/>
          <w:sz w:val="24"/>
          <w:szCs w:val="24"/>
        </w:rPr>
        <w:t>行</w:t>
      </w:r>
      <w:r w:rsidRPr="0046623A">
        <w:rPr>
          <w:rFonts w:ascii="Times New Roman" w:eastAsia="宋体" w:hAnsi="Times New Roman" w:cs="Times New Roman"/>
          <w:sz w:val="24"/>
          <w:szCs w:val="24"/>
        </w:rPr>
        <w:t>SWAP</w:t>
      </w:r>
      <w:r w:rsidRPr="0046623A">
        <w:rPr>
          <w:rFonts w:ascii="Times New Roman" w:eastAsia="宋体" w:hAnsi="Times New Roman" w:cs="Times New Roman"/>
          <w:sz w:val="24"/>
          <w:szCs w:val="24"/>
        </w:rPr>
        <w:t>的参数需要修改：</w:t>
      </w:r>
    </w:p>
    <w:p w14:paraId="4D956E8C" w14:textId="7E0D5A06" w:rsidR="0046623A" w:rsidRDefault="0046623A" w:rsidP="004D50E8">
      <w:pPr>
        <w:widowControl/>
        <w:shd w:val="clear" w:color="auto" w:fill="FFFFFF"/>
        <w:spacing w:line="285" w:lineRule="atLeast"/>
        <w:jc w:val="lef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r>
        <w:rPr>
          <w:rFonts w:ascii="Times New Roman" w:eastAsia="宋体" w:hAnsi="Times New Roman" w:cs="Times New Roman"/>
          <w:sz w:val="24"/>
          <w:szCs w:val="24"/>
        </w:rPr>
        <w:tab/>
        <w:t xml:space="preserve">  </w:t>
      </w:r>
      <w:r w:rsidRPr="004D50E8">
        <w:rPr>
          <w:rFonts w:ascii="Times New Roman" w:eastAsia="宋体" w:hAnsi="Times New Roman" w:cs="Times New Roman"/>
          <w:sz w:val="24"/>
          <w:szCs w:val="24"/>
        </w:rPr>
        <w:t>SWAP(a,b</w:t>
      </w:r>
      <w:r>
        <w:rPr>
          <w:rFonts w:ascii="Times New Roman" w:eastAsia="宋体" w:hAnsi="Times New Roman" w:cs="Times New Roman" w:hint="eastAsia"/>
          <w:sz w:val="24"/>
          <w:szCs w:val="24"/>
        </w:rPr>
        <w:t>,temp</w:t>
      </w:r>
      <w:r w:rsidRPr="004D50E8">
        <w:rPr>
          <w:rFonts w:ascii="Times New Roman" w:eastAsia="宋体" w:hAnsi="Times New Roman" w:cs="Times New Roman"/>
          <w:sz w:val="24"/>
          <w:szCs w:val="24"/>
        </w:rPr>
        <w:t>);</w:t>
      </w:r>
    </w:p>
    <w:p w14:paraId="614382BA" w14:textId="2F0094CC" w:rsidR="0046623A" w:rsidRPr="0046623A" w:rsidRDefault="0046623A" w:rsidP="0046623A">
      <w:pPr>
        <w:pStyle w:val="a8"/>
        <w:widowControl/>
        <w:numPr>
          <w:ilvl w:val="0"/>
          <w:numId w:val="14"/>
        </w:numPr>
        <w:shd w:val="clear" w:color="auto" w:fill="FFFFFF"/>
        <w:spacing w:line="285" w:lineRule="atLeast"/>
        <w:ind w:firstLineChars="0"/>
        <w:jc w:val="left"/>
        <w:rPr>
          <w:rFonts w:ascii="Times New Roman" w:eastAsia="宋体" w:hAnsi="宋体" w:cs="Times New Roman"/>
          <w:sz w:val="24"/>
          <w:szCs w:val="24"/>
        </w:rPr>
      </w:pPr>
      <w:r w:rsidRPr="0046623A">
        <w:rPr>
          <w:rFonts w:ascii="Times New Roman" w:eastAsia="宋体" w:hAnsi="宋体" w:cs="Times New Roman"/>
          <w:sz w:val="24"/>
          <w:szCs w:val="24"/>
        </w:rPr>
        <w:t>错误修改后运行结果：</w:t>
      </w:r>
    </w:p>
    <w:p w14:paraId="0482F513" w14:textId="7AA8DCD2" w:rsidR="0046623A" w:rsidRDefault="0046623A" w:rsidP="0046623A">
      <w:pPr>
        <w:pStyle w:val="a8"/>
        <w:widowControl/>
        <w:shd w:val="clear" w:color="auto" w:fill="FFFFFF"/>
        <w:spacing w:line="285" w:lineRule="atLeast"/>
        <w:ind w:left="1140" w:firstLineChars="0" w:firstLine="0"/>
        <w:jc w:val="left"/>
        <w:rPr>
          <w:rFonts w:ascii="Times New Roman" w:eastAsia="宋体" w:hAnsi="Times New Roman" w:cs="Times New Roman"/>
          <w:color w:val="000000"/>
          <w:kern w:val="0"/>
          <w:sz w:val="24"/>
          <w:szCs w:val="24"/>
        </w:rPr>
      </w:pPr>
      <w:r w:rsidRPr="0046623A">
        <w:rPr>
          <w:rFonts w:ascii="Times New Roman" w:eastAsia="宋体" w:hAnsi="Times New Roman" w:cs="Times New Roman"/>
          <w:noProof/>
          <w:color w:val="000000"/>
          <w:kern w:val="0"/>
          <w:sz w:val="24"/>
          <w:szCs w:val="24"/>
        </w:rPr>
        <w:drawing>
          <wp:inline distT="0" distB="0" distL="0" distR="0" wp14:anchorId="6B8C7708" wp14:editId="0C0A1A8A">
            <wp:extent cx="5274310" cy="186880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68805"/>
                    </a:xfrm>
                    <a:prstGeom prst="rect">
                      <a:avLst/>
                    </a:prstGeom>
                  </pic:spPr>
                </pic:pic>
              </a:graphicData>
            </a:graphic>
          </wp:inline>
        </w:drawing>
      </w:r>
    </w:p>
    <w:p w14:paraId="6490E6B0" w14:textId="77777777" w:rsidR="0046623A" w:rsidRPr="0046623A" w:rsidRDefault="0046623A" w:rsidP="0046623A">
      <w:pPr>
        <w:spacing w:line="360" w:lineRule="auto"/>
        <w:rPr>
          <w:rFonts w:ascii="Times New Roman" w:eastAsia="宋体" w:hAnsi="Times New Roman" w:cs="Times New Roman"/>
          <w:b/>
          <w:szCs w:val="24"/>
        </w:rPr>
      </w:pPr>
      <w:r w:rsidRPr="0046623A">
        <w:rPr>
          <w:rFonts w:ascii="Times New Roman" w:eastAsia="宋体" w:hAnsi="Times New Roman" w:cs="Times New Roman" w:hint="eastAsia"/>
          <w:b/>
          <w:sz w:val="24"/>
          <w:szCs w:val="24"/>
        </w:rPr>
        <w:t>2</w:t>
      </w:r>
      <w:r w:rsidRPr="0046623A">
        <w:rPr>
          <w:rFonts w:ascii="Times New Roman" w:eastAsia="宋体" w:hAnsi="Times New Roman" w:cs="Times New Roman" w:hint="eastAsia"/>
          <w:b/>
          <w:sz w:val="24"/>
          <w:szCs w:val="24"/>
        </w:rPr>
        <w:t>．程序修改替换</w:t>
      </w:r>
    </w:p>
    <w:p w14:paraId="25EEE1A1" w14:textId="77777777" w:rsidR="0046623A" w:rsidRPr="0046623A" w:rsidRDefault="0046623A" w:rsidP="0046623A">
      <w:pPr>
        <w:spacing w:line="360" w:lineRule="auto"/>
        <w:ind w:firstLineChars="200" w:firstLine="480"/>
        <w:rPr>
          <w:rFonts w:ascii="Times New Roman" w:eastAsia="宋体" w:hAnsi="Times New Roman" w:cs="Times New Roman"/>
          <w:sz w:val="24"/>
          <w:szCs w:val="24"/>
        </w:rPr>
      </w:pPr>
      <w:r w:rsidRPr="0046623A">
        <w:rPr>
          <w:rFonts w:ascii="Times New Roman" w:eastAsia="宋体" w:hAnsi="Times New Roman" w:cs="Times New Roman" w:hint="eastAsia"/>
          <w:sz w:val="24"/>
          <w:szCs w:val="24"/>
        </w:rPr>
        <w:t>下面是用函数实现求三个数中最大数、计算两浮点数之和的程序。</w:t>
      </w:r>
      <w:r w:rsidRPr="0046623A">
        <w:rPr>
          <w:rFonts w:ascii="宋体" w:eastAsia="宋体" w:hAnsi="宋体" w:cs="Times New Roman" w:hint="eastAsia"/>
          <w:sz w:val="24"/>
          <w:szCs w:val="24"/>
        </w:rPr>
        <w:t>在这个</w:t>
      </w:r>
      <w:r w:rsidRPr="0046623A">
        <w:rPr>
          <w:rFonts w:ascii="Times New Roman" w:eastAsia="宋体" w:hAnsi="Times New Roman" w:cs="Times New Roman" w:hint="eastAsia"/>
          <w:sz w:val="24"/>
          <w:szCs w:val="24"/>
        </w:rPr>
        <w:t>源程序</w:t>
      </w:r>
      <w:r w:rsidRPr="0046623A">
        <w:rPr>
          <w:rFonts w:ascii="宋体" w:eastAsia="宋体" w:hAnsi="宋体" w:cs="Times New Roman" w:hint="eastAsia"/>
          <w:sz w:val="24"/>
          <w:szCs w:val="24"/>
        </w:rPr>
        <w:t>中存在若干</w:t>
      </w:r>
      <w:r w:rsidRPr="0046623A">
        <w:rPr>
          <w:rFonts w:ascii="Times New Roman" w:eastAsia="宋体" w:hAnsi="Times New Roman" w:cs="Times New Roman" w:hint="eastAsia"/>
          <w:sz w:val="24"/>
          <w:szCs w:val="24"/>
        </w:rPr>
        <w:t>语法和逻辑</w:t>
      </w:r>
      <w:r w:rsidRPr="0046623A">
        <w:rPr>
          <w:rFonts w:ascii="宋体" w:eastAsia="宋体" w:hAnsi="宋体" w:cs="Times New Roman" w:hint="eastAsia"/>
          <w:sz w:val="24"/>
          <w:szCs w:val="24"/>
        </w:rPr>
        <w:t>错误</w:t>
      </w:r>
      <w:r w:rsidRPr="0046623A">
        <w:rPr>
          <w:rFonts w:ascii="Times New Roman" w:eastAsia="宋体" w:hAnsi="Times New Roman" w:cs="Times New Roman" w:hint="eastAsia"/>
          <w:sz w:val="24"/>
          <w:szCs w:val="24"/>
        </w:rPr>
        <w:t>。</w:t>
      </w:r>
    </w:p>
    <w:p w14:paraId="5852A259"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hint="eastAsia"/>
          <w:sz w:val="24"/>
          <w:szCs w:val="24"/>
        </w:rPr>
        <w:t>要求：（</w:t>
      </w:r>
      <w:r w:rsidRPr="0046623A">
        <w:rPr>
          <w:rFonts w:ascii="Times New Roman" w:eastAsia="宋体" w:hAnsi="Times New Roman" w:cs="Times New Roman" w:hint="eastAsia"/>
          <w:sz w:val="24"/>
          <w:szCs w:val="24"/>
        </w:rPr>
        <w:t>1</w:t>
      </w:r>
      <w:r w:rsidRPr="0046623A">
        <w:rPr>
          <w:rFonts w:ascii="Times New Roman" w:eastAsia="宋体" w:hAnsi="Times New Roman" w:cs="Times New Roman" w:hint="eastAsia"/>
          <w:sz w:val="24"/>
          <w:szCs w:val="24"/>
        </w:rPr>
        <w:t>）</w:t>
      </w:r>
      <w:r w:rsidRPr="0046623A">
        <w:rPr>
          <w:rFonts w:ascii="宋体" w:eastAsia="宋体" w:hAnsi="宋体" w:cs="Times New Roman" w:hint="eastAsia"/>
          <w:sz w:val="24"/>
          <w:szCs w:val="24"/>
        </w:rPr>
        <w:t>对这个例子程序进行调试修改，使之能够正确完成指定任务；</w:t>
      </w:r>
    </w:p>
    <w:p w14:paraId="752B0765"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hint="eastAsia"/>
          <w:sz w:val="24"/>
          <w:szCs w:val="24"/>
        </w:rPr>
        <w:tab/>
        <w:t xml:space="preserve"> </w:t>
      </w:r>
      <w:r w:rsidRPr="0046623A">
        <w:rPr>
          <w:rFonts w:ascii="Times New Roman" w:eastAsia="宋体" w:hAnsi="Times New Roman" w:cs="Times New Roman" w:hint="eastAsia"/>
          <w:sz w:val="24"/>
          <w:szCs w:val="24"/>
        </w:rPr>
        <w:t>（</w:t>
      </w:r>
      <w:r w:rsidRPr="0046623A">
        <w:rPr>
          <w:rFonts w:ascii="Times New Roman" w:eastAsia="宋体" w:hAnsi="Times New Roman" w:cs="Times New Roman" w:hint="eastAsia"/>
          <w:sz w:val="24"/>
          <w:szCs w:val="24"/>
        </w:rPr>
        <w:t>2</w:t>
      </w:r>
      <w:r w:rsidRPr="0046623A">
        <w:rPr>
          <w:rFonts w:ascii="Times New Roman" w:eastAsia="宋体" w:hAnsi="Times New Roman" w:cs="Times New Roman" w:hint="eastAsia"/>
          <w:sz w:val="24"/>
          <w:szCs w:val="24"/>
        </w:rPr>
        <w:t>）用带参数的宏替换函数</w:t>
      </w:r>
      <w:r w:rsidRPr="0046623A">
        <w:rPr>
          <w:rFonts w:ascii="Times New Roman" w:eastAsia="宋体" w:hAnsi="Times New Roman" w:cs="Times New Roman" w:hint="eastAsia"/>
          <w:sz w:val="24"/>
          <w:szCs w:val="24"/>
        </w:rPr>
        <w:t>max</w:t>
      </w:r>
      <w:r w:rsidRPr="0046623A">
        <w:rPr>
          <w:rFonts w:ascii="Times New Roman" w:eastAsia="宋体" w:hAnsi="Times New Roman" w:cs="Times New Roman" w:hint="eastAsia"/>
          <w:sz w:val="24"/>
          <w:szCs w:val="24"/>
        </w:rPr>
        <w:t>，来实现求最大数的功能。</w:t>
      </w:r>
    </w:p>
    <w:p w14:paraId="0EC7B072"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hint="eastAsia"/>
          <w:sz w:val="24"/>
          <w:szCs w:val="24"/>
        </w:rPr>
        <w:t>/*</w:t>
      </w:r>
      <w:r w:rsidRPr="0046623A">
        <w:rPr>
          <w:rFonts w:ascii="Times New Roman" w:eastAsia="宋体" w:hAnsi="Times New Roman" w:cs="Times New Roman" w:hint="eastAsia"/>
          <w:sz w:val="24"/>
          <w:szCs w:val="24"/>
        </w:rPr>
        <w:t>实验</w:t>
      </w:r>
      <w:r w:rsidRPr="0046623A">
        <w:rPr>
          <w:rFonts w:ascii="Times New Roman" w:eastAsia="宋体" w:hAnsi="Times New Roman" w:cs="Times New Roman" w:hint="eastAsia"/>
          <w:sz w:val="24"/>
          <w:szCs w:val="24"/>
        </w:rPr>
        <w:t>4-2</w:t>
      </w:r>
      <w:r w:rsidRPr="0046623A">
        <w:rPr>
          <w:rFonts w:ascii="Times New Roman" w:eastAsia="宋体" w:hAnsi="Times New Roman" w:cs="Times New Roman" w:hint="eastAsia"/>
          <w:sz w:val="24"/>
          <w:szCs w:val="24"/>
        </w:rPr>
        <w:t>程序修改替换题程序</w:t>
      </w:r>
      <w:r w:rsidRPr="0046623A">
        <w:rPr>
          <w:rFonts w:ascii="Times New Roman" w:eastAsia="宋体" w:hAnsi="Times New Roman" w:cs="Times New Roman" w:hint="eastAsia"/>
          <w:sz w:val="24"/>
          <w:szCs w:val="24"/>
        </w:rPr>
        <w:t xml:space="preserve">*/ </w:t>
      </w:r>
    </w:p>
    <w:p w14:paraId="1DC8B78B"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 xml:space="preserve">#include&lt;stdio.h&gt; </w:t>
      </w:r>
    </w:p>
    <w:p w14:paraId="383616D4"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int main(void)</w:t>
      </w:r>
    </w:p>
    <w:p w14:paraId="0E1699DC"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w:t>
      </w:r>
    </w:p>
    <w:p w14:paraId="14195468"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ab/>
        <w:t>int a, b, c;</w:t>
      </w:r>
    </w:p>
    <w:p w14:paraId="2AC7D833"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 xml:space="preserve">  </w:t>
      </w:r>
      <w:r w:rsidRPr="0046623A">
        <w:rPr>
          <w:rFonts w:ascii="Times New Roman" w:eastAsia="宋体" w:hAnsi="Times New Roman" w:cs="Times New Roman"/>
          <w:sz w:val="24"/>
          <w:szCs w:val="24"/>
        </w:rPr>
        <w:tab/>
        <w:t>float d, e;</w:t>
      </w:r>
    </w:p>
    <w:p w14:paraId="4FBDDBC4"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 xml:space="preserve">  </w:t>
      </w:r>
      <w:r w:rsidRPr="0046623A">
        <w:rPr>
          <w:rFonts w:ascii="Times New Roman" w:eastAsia="宋体" w:hAnsi="Times New Roman" w:cs="Times New Roman"/>
          <w:sz w:val="24"/>
          <w:szCs w:val="24"/>
        </w:rPr>
        <w:tab/>
        <w:t>printf("Input three integers:");</w:t>
      </w:r>
    </w:p>
    <w:p w14:paraId="41A4D3BB"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 xml:space="preserve">  </w:t>
      </w:r>
      <w:r w:rsidRPr="0046623A">
        <w:rPr>
          <w:rFonts w:ascii="Times New Roman" w:eastAsia="宋体" w:hAnsi="Times New Roman" w:cs="Times New Roman"/>
          <w:sz w:val="24"/>
          <w:szCs w:val="24"/>
        </w:rPr>
        <w:tab/>
        <w:t>scanf("%d %d %d",&amp;a,&amp;b,&amp;c);</w:t>
      </w:r>
    </w:p>
    <w:p w14:paraId="6B5B8B7E"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 xml:space="preserve">  </w:t>
      </w:r>
      <w:r w:rsidRPr="0046623A">
        <w:rPr>
          <w:rFonts w:ascii="Times New Roman" w:eastAsia="宋体" w:hAnsi="Times New Roman" w:cs="Times New Roman"/>
          <w:sz w:val="24"/>
          <w:szCs w:val="24"/>
        </w:rPr>
        <w:tab/>
        <w:t>printf("\nThe maximum of them is %d\n",max(a,b,c));</w:t>
      </w:r>
    </w:p>
    <w:p w14:paraId="32034375" w14:textId="77777777" w:rsidR="0046623A" w:rsidRPr="0046623A" w:rsidRDefault="0046623A" w:rsidP="0046623A">
      <w:pPr>
        <w:spacing w:line="360" w:lineRule="auto"/>
        <w:rPr>
          <w:rFonts w:ascii="Times New Roman" w:eastAsia="宋体" w:hAnsi="Times New Roman" w:cs="Times New Roman"/>
          <w:sz w:val="24"/>
          <w:szCs w:val="24"/>
        </w:rPr>
      </w:pPr>
    </w:p>
    <w:p w14:paraId="423F9B86"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 xml:space="preserve">  </w:t>
      </w:r>
      <w:r w:rsidRPr="0046623A">
        <w:rPr>
          <w:rFonts w:ascii="Times New Roman" w:eastAsia="宋体" w:hAnsi="Times New Roman" w:cs="Times New Roman"/>
          <w:sz w:val="24"/>
          <w:szCs w:val="24"/>
        </w:rPr>
        <w:tab/>
        <w:t>printf("Input two floating point numbers:");</w:t>
      </w:r>
    </w:p>
    <w:p w14:paraId="1D3E2A1D"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lastRenderedPageBreak/>
        <w:tab/>
        <w:t>scanf("%f %f",&amp;d,&amp;e);</w:t>
      </w:r>
    </w:p>
    <w:p w14:paraId="74E26A7B"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ab/>
        <w:t>printf("\nThe sum of them is  %f\n",sum(d,e));</w:t>
      </w:r>
    </w:p>
    <w:p w14:paraId="2D1BE99F"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ab/>
        <w:t>return 0;</w:t>
      </w:r>
    </w:p>
    <w:p w14:paraId="22DE32D5"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w:t>
      </w:r>
    </w:p>
    <w:p w14:paraId="4150E674"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ab/>
      </w:r>
    </w:p>
    <w:p w14:paraId="57A5B825"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int max(int x, int y, int z)</w:t>
      </w:r>
      <w:r w:rsidRPr="0046623A">
        <w:rPr>
          <w:rFonts w:ascii="Times New Roman" w:eastAsia="宋体" w:hAnsi="Times New Roman" w:cs="Times New Roman"/>
          <w:sz w:val="24"/>
          <w:szCs w:val="24"/>
        </w:rPr>
        <w:tab/>
      </w:r>
      <w:r w:rsidRPr="0046623A">
        <w:rPr>
          <w:rFonts w:ascii="Times New Roman" w:eastAsia="宋体" w:hAnsi="Times New Roman" w:cs="Times New Roman"/>
          <w:sz w:val="24"/>
          <w:szCs w:val="24"/>
        </w:rPr>
        <w:tab/>
      </w:r>
      <w:r w:rsidRPr="0046623A">
        <w:rPr>
          <w:rFonts w:ascii="Times New Roman" w:eastAsia="宋体" w:hAnsi="Times New Roman" w:cs="Times New Roman"/>
          <w:sz w:val="24"/>
          <w:szCs w:val="24"/>
        </w:rPr>
        <w:tab/>
      </w:r>
      <w:r w:rsidRPr="0046623A">
        <w:rPr>
          <w:rFonts w:ascii="Times New Roman" w:eastAsia="宋体" w:hAnsi="Times New Roman" w:cs="Times New Roman"/>
          <w:sz w:val="24"/>
          <w:szCs w:val="24"/>
        </w:rPr>
        <w:tab/>
      </w:r>
      <w:r w:rsidRPr="0046623A">
        <w:rPr>
          <w:rFonts w:ascii="Times New Roman" w:eastAsia="宋体" w:hAnsi="Times New Roman" w:cs="Times New Roman"/>
          <w:sz w:val="24"/>
          <w:szCs w:val="24"/>
        </w:rPr>
        <w:tab/>
      </w:r>
    </w:p>
    <w:p w14:paraId="0B9652A3"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w:t>
      </w:r>
    </w:p>
    <w:p w14:paraId="20ECFFF9"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ab/>
        <w:t>int m=z;</w:t>
      </w:r>
    </w:p>
    <w:p w14:paraId="3F24B53F"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ab/>
        <w:t>if (x&gt;y)</w:t>
      </w:r>
    </w:p>
    <w:p w14:paraId="7E49F7CB"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ab/>
      </w:r>
      <w:r w:rsidRPr="0046623A">
        <w:rPr>
          <w:rFonts w:ascii="Times New Roman" w:eastAsia="宋体" w:hAnsi="Times New Roman" w:cs="Times New Roman"/>
          <w:sz w:val="24"/>
          <w:szCs w:val="24"/>
        </w:rPr>
        <w:tab/>
        <w:t>if(x&gt;z) m=x;</w:t>
      </w:r>
    </w:p>
    <w:p w14:paraId="76B412A4"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ab/>
        <w:t>else</w:t>
      </w:r>
    </w:p>
    <w:p w14:paraId="753C0CFE"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 xml:space="preserve">    </w:t>
      </w:r>
      <w:r w:rsidRPr="0046623A">
        <w:rPr>
          <w:rFonts w:ascii="Times New Roman" w:eastAsia="宋体" w:hAnsi="Times New Roman" w:cs="Times New Roman"/>
          <w:sz w:val="24"/>
          <w:szCs w:val="24"/>
        </w:rPr>
        <w:tab/>
        <w:t>if(y&gt;z) m=y;</w:t>
      </w:r>
    </w:p>
    <w:p w14:paraId="1BCB7060"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 xml:space="preserve">    return m;</w:t>
      </w:r>
    </w:p>
    <w:p w14:paraId="66A2CF57"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w:t>
      </w:r>
    </w:p>
    <w:p w14:paraId="0EF92CDA" w14:textId="77777777" w:rsidR="0046623A" w:rsidRPr="0046623A" w:rsidRDefault="0046623A" w:rsidP="0046623A">
      <w:pPr>
        <w:spacing w:line="360" w:lineRule="auto"/>
        <w:rPr>
          <w:rFonts w:ascii="Times New Roman" w:eastAsia="宋体" w:hAnsi="Times New Roman" w:cs="Times New Roman"/>
          <w:sz w:val="24"/>
          <w:szCs w:val="24"/>
        </w:rPr>
      </w:pPr>
    </w:p>
    <w:p w14:paraId="083A5E6C"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float sum(float x, float y)</w:t>
      </w:r>
    </w:p>
    <w:p w14:paraId="424503B1"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w:t>
      </w:r>
    </w:p>
    <w:p w14:paraId="6CAB6874"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ab/>
        <w:t>return x+y;</w:t>
      </w:r>
    </w:p>
    <w:p w14:paraId="06D30B1A"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w:t>
      </w:r>
    </w:p>
    <w:p w14:paraId="312DADAA" w14:textId="77777777" w:rsidR="00242542" w:rsidRPr="00242542" w:rsidRDefault="00242542" w:rsidP="00242542">
      <w:pPr>
        <w:snapToGrid w:val="0"/>
        <w:spacing w:line="360" w:lineRule="auto"/>
        <w:rPr>
          <w:rFonts w:ascii="Times New Roman" w:eastAsia="宋体" w:hAnsi="Times New Roman" w:cs="Times New Roman"/>
          <w:b/>
          <w:sz w:val="24"/>
          <w:szCs w:val="24"/>
        </w:rPr>
      </w:pPr>
      <w:r w:rsidRPr="00242542">
        <w:rPr>
          <w:rFonts w:ascii="Times New Roman" w:eastAsia="宋体" w:hAnsi="宋体" w:cs="Times New Roman"/>
          <w:b/>
          <w:sz w:val="24"/>
          <w:szCs w:val="24"/>
        </w:rPr>
        <w:t>解答：</w:t>
      </w:r>
    </w:p>
    <w:p w14:paraId="3B2C6970" w14:textId="7478FCF7" w:rsidR="0046623A" w:rsidRDefault="00242542" w:rsidP="0046623A">
      <w:pPr>
        <w:widowControl/>
        <w:shd w:val="clear" w:color="auto" w:fill="FFFFFF"/>
        <w:spacing w:line="285" w:lineRule="atLeast"/>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ab/>
      </w:r>
      <w:r>
        <w:rPr>
          <w:rFonts w:ascii="Times New Roman" w:eastAsia="宋体" w:hAnsi="Times New Roman" w:cs="Times New Roman" w:hint="eastAsia"/>
          <w:color w:val="000000"/>
          <w:kern w:val="0"/>
          <w:sz w:val="24"/>
          <w:szCs w:val="24"/>
        </w:rPr>
        <w:t>缺少函数原型，修改后程序如下：</w:t>
      </w:r>
    </w:p>
    <w:p w14:paraId="2EB23727" w14:textId="1BA2F724"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r w:rsidRPr="00242542">
        <w:rPr>
          <w:rFonts w:ascii="Consolas" w:eastAsia="宋体" w:hAnsi="Consolas" w:cs="宋体"/>
          <w:color w:val="AF00DB"/>
          <w:kern w:val="0"/>
          <w:szCs w:val="21"/>
        </w:rPr>
        <w:t>#include</w:t>
      </w:r>
      <w:r w:rsidRPr="00242542">
        <w:rPr>
          <w:rFonts w:ascii="Consolas" w:eastAsia="宋体" w:hAnsi="Consolas" w:cs="宋体"/>
          <w:color w:val="A31515"/>
          <w:kern w:val="0"/>
          <w:szCs w:val="21"/>
        </w:rPr>
        <w:t>&lt;stdio.h&gt;</w:t>
      </w:r>
      <w:r w:rsidRPr="00242542">
        <w:rPr>
          <w:rFonts w:ascii="Consolas" w:eastAsia="宋体" w:hAnsi="Consolas" w:cs="宋体"/>
          <w:color w:val="0000FF"/>
          <w:kern w:val="0"/>
          <w:szCs w:val="21"/>
        </w:rPr>
        <w:t> </w:t>
      </w:r>
    </w:p>
    <w:p w14:paraId="05FAA299"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r w:rsidRPr="00242542">
        <w:rPr>
          <w:rFonts w:ascii="Consolas" w:eastAsia="宋体" w:hAnsi="Consolas" w:cs="宋体"/>
          <w:color w:val="AF00DB"/>
          <w:kern w:val="0"/>
          <w:szCs w:val="21"/>
        </w:rPr>
        <w:t>#define</w:t>
      </w:r>
      <w:r w:rsidRPr="00242542">
        <w:rPr>
          <w:rFonts w:ascii="Consolas" w:eastAsia="宋体" w:hAnsi="Consolas" w:cs="宋体"/>
          <w:color w:val="0000FF"/>
          <w:kern w:val="0"/>
          <w:szCs w:val="21"/>
        </w:rPr>
        <w:t> MAX(</w:t>
      </w:r>
      <w:r w:rsidRPr="00242542">
        <w:rPr>
          <w:rFonts w:ascii="Consolas" w:eastAsia="宋体" w:hAnsi="Consolas" w:cs="宋体"/>
          <w:color w:val="001080"/>
          <w:kern w:val="0"/>
          <w:szCs w:val="21"/>
        </w:rPr>
        <w:t>x</w:t>
      </w:r>
      <w:r w:rsidRPr="00242542">
        <w:rPr>
          <w:rFonts w:ascii="Consolas" w:eastAsia="宋体" w:hAnsi="Consolas" w:cs="宋体"/>
          <w:color w:val="0000FF"/>
          <w:kern w:val="0"/>
          <w:szCs w:val="21"/>
        </w:rPr>
        <w:t>,</w:t>
      </w:r>
      <w:r w:rsidRPr="00242542">
        <w:rPr>
          <w:rFonts w:ascii="Consolas" w:eastAsia="宋体" w:hAnsi="Consolas" w:cs="宋体"/>
          <w:color w:val="001080"/>
          <w:kern w:val="0"/>
          <w:szCs w:val="21"/>
        </w:rPr>
        <w:t>y</w:t>
      </w:r>
      <w:r w:rsidRPr="00242542">
        <w:rPr>
          <w:rFonts w:ascii="Consolas" w:eastAsia="宋体" w:hAnsi="Consolas" w:cs="宋体"/>
          <w:color w:val="0000FF"/>
          <w:kern w:val="0"/>
          <w:szCs w:val="21"/>
        </w:rPr>
        <w:t>,</w:t>
      </w:r>
      <w:r w:rsidRPr="00242542">
        <w:rPr>
          <w:rFonts w:ascii="Consolas" w:eastAsia="宋体" w:hAnsi="Consolas" w:cs="宋体"/>
          <w:color w:val="001080"/>
          <w:kern w:val="0"/>
          <w:szCs w:val="21"/>
        </w:rPr>
        <w:t>z</w:t>
      </w:r>
      <w:r w:rsidRPr="00242542">
        <w:rPr>
          <w:rFonts w:ascii="Consolas" w:eastAsia="宋体" w:hAnsi="Consolas" w:cs="宋体"/>
          <w:color w:val="0000FF"/>
          <w:kern w:val="0"/>
          <w:szCs w:val="21"/>
        </w:rPr>
        <w:t>) (x</w:t>
      </w:r>
      <w:r w:rsidRPr="00242542">
        <w:rPr>
          <w:rFonts w:ascii="Consolas" w:eastAsia="宋体" w:hAnsi="Consolas" w:cs="宋体"/>
          <w:color w:val="000000"/>
          <w:kern w:val="0"/>
          <w:szCs w:val="21"/>
        </w:rPr>
        <w:t>&gt;</w:t>
      </w:r>
      <w:r w:rsidRPr="00242542">
        <w:rPr>
          <w:rFonts w:ascii="Consolas" w:eastAsia="宋体" w:hAnsi="Consolas" w:cs="宋体"/>
          <w:color w:val="0000FF"/>
          <w:kern w:val="0"/>
          <w:szCs w:val="21"/>
        </w:rPr>
        <w:t>y)</w:t>
      </w:r>
      <w:r w:rsidRPr="00242542">
        <w:rPr>
          <w:rFonts w:ascii="Consolas" w:eastAsia="宋体" w:hAnsi="Consolas" w:cs="宋体"/>
          <w:color w:val="000000"/>
          <w:kern w:val="0"/>
          <w:szCs w:val="21"/>
        </w:rPr>
        <w:t>?</w:t>
      </w:r>
      <w:r w:rsidRPr="00242542">
        <w:rPr>
          <w:rFonts w:ascii="Consolas" w:eastAsia="宋体" w:hAnsi="Consolas" w:cs="宋体"/>
          <w:color w:val="0000FF"/>
          <w:kern w:val="0"/>
          <w:szCs w:val="21"/>
        </w:rPr>
        <w:t>(x</w:t>
      </w:r>
      <w:r w:rsidRPr="00242542">
        <w:rPr>
          <w:rFonts w:ascii="Consolas" w:eastAsia="宋体" w:hAnsi="Consolas" w:cs="宋体"/>
          <w:color w:val="000000"/>
          <w:kern w:val="0"/>
          <w:szCs w:val="21"/>
        </w:rPr>
        <w:t>&gt;</w:t>
      </w:r>
      <w:r w:rsidRPr="00242542">
        <w:rPr>
          <w:rFonts w:ascii="Consolas" w:eastAsia="宋体" w:hAnsi="Consolas" w:cs="宋体"/>
          <w:color w:val="0000FF"/>
          <w:kern w:val="0"/>
          <w:szCs w:val="21"/>
        </w:rPr>
        <w:t>z</w:t>
      </w:r>
      <w:r w:rsidRPr="00242542">
        <w:rPr>
          <w:rFonts w:ascii="Consolas" w:eastAsia="宋体" w:hAnsi="Consolas" w:cs="宋体"/>
          <w:color w:val="000000"/>
          <w:kern w:val="0"/>
          <w:szCs w:val="21"/>
        </w:rPr>
        <w:t>?</w:t>
      </w:r>
      <w:r w:rsidRPr="00242542">
        <w:rPr>
          <w:rFonts w:ascii="Consolas" w:eastAsia="宋体" w:hAnsi="Consolas" w:cs="宋体"/>
          <w:color w:val="0000FF"/>
          <w:kern w:val="0"/>
          <w:szCs w:val="21"/>
        </w:rPr>
        <w:t>x</w:t>
      </w:r>
      <w:r w:rsidRPr="00242542">
        <w:rPr>
          <w:rFonts w:ascii="Consolas" w:eastAsia="宋体" w:hAnsi="Consolas" w:cs="宋体"/>
          <w:color w:val="000000"/>
          <w:kern w:val="0"/>
          <w:szCs w:val="21"/>
        </w:rPr>
        <w:t>:</w:t>
      </w:r>
      <w:r w:rsidRPr="00242542">
        <w:rPr>
          <w:rFonts w:ascii="Consolas" w:eastAsia="宋体" w:hAnsi="Consolas" w:cs="宋体"/>
          <w:color w:val="0000FF"/>
          <w:kern w:val="0"/>
          <w:szCs w:val="21"/>
        </w:rPr>
        <w:t>z)</w:t>
      </w:r>
      <w:r w:rsidRPr="00242542">
        <w:rPr>
          <w:rFonts w:ascii="Consolas" w:eastAsia="宋体" w:hAnsi="Consolas" w:cs="宋体"/>
          <w:color w:val="000000"/>
          <w:kern w:val="0"/>
          <w:szCs w:val="21"/>
        </w:rPr>
        <w:t>:</w:t>
      </w:r>
      <w:r w:rsidRPr="00242542">
        <w:rPr>
          <w:rFonts w:ascii="Consolas" w:eastAsia="宋体" w:hAnsi="Consolas" w:cs="宋体"/>
          <w:color w:val="0000FF"/>
          <w:kern w:val="0"/>
          <w:szCs w:val="21"/>
        </w:rPr>
        <w:t>(y</w:t>
      </w:r>
      <w:r w:rsidRPr="00242542">
        <w:rPr>
          <w:rFonts w:ascii="Consolas" w:eastAsia="宋体" w:hAnsi="Consolas" w:cs="宋体"/>
          <w:color w:val="000000"/>
          <w:kern w:val="0"/>
          <w:szCs w:val="21"/>
        </w:rPr>
        <w:t>&gt;</w:t>
      </w:r>
      <w:r w:rsidRPr="00242542">
        <w:rPr>
          <w:rFonts w:ascii="Consolas" w:eastAsia="宋体" w:hAnsi="Consolas" w:cs="宋体"/>
          <w:color w:val="0000FF"/>
          <w:kern w:val="0"/>
          <w:szCs w:val="21"/>
        </w:rPr>
        <w:t>z</w:t>
      </w:r>
      <w:r w:rsidRPr="00242542">
        <w:rPr>
          <w:rFonts w:ascii="Consolas" w:eastAsia="宋体" w:hAnsi="Consolas" w:cs="宋体"/>
          <w:color w:val="000000"/>
          <w:kern w:val="0"/>
          <w:szCs w:val="21"/>
        </w:rPr>
        <w:t>?</w:t>
      </w:r>
      <w:r w:rsidRPr="00242542">
        <w:rPr>
          <w:rFonts w:ascii="Consolas" w:eastAsia="宋体" w:hAnsi="Consolas" w:cs="宋体"/>
          <w:color w:val="0000FF"/>
          <w:kern w:val="0"/>
          <w:szCs w:val="21"/>
        </w:rPr>
        <w:t>y</w:t>
      </w:r>
      <w:r w:rsidRPr="00242542">
        <w:rPr>
          <w:rFonts w:ascii="Consolas" w:eastAsia="宋体" w:hAnsi="Consolas" w:cs="宋体"/>
          <w:color w:val="000000"/>
          <w:kern w:val="0"/>
          <w:szCs w:val="21"/>
        </w:rPr>
        <w:t>:</w:t>
      </w:r>
      <w:r w:rsidRPr="00242542">
        <w:rPr>
          <w:rFonts w:ascii="Consolas" w:eastAsia="宋体" w:hAnsi="Consolas" w:cs="宋体"/>
          <w:color w:val="0000FF"/>
          <w:kern w:val="0"/>
          <w:szCs w:val="21"/>
        </w:rPr>
        <w:t>z)</w:t>
      </w:r>
    </w:p>
    <w:p w14:paraId="7B3C695F"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r w:rsidRPr="00242542">
        <w:rPr>
          <w:rFonts w:ascii="Consolas" w:eastAsia="宋体" w:hAnsi="Consolas" w:cs="宋体"/>
          <w:color w:val="0000FF"/>
          <w:kern w:val="0"/>
          <w:szCs w:val="21"/>
        </w:rPr>
        <w:t>float</w:t>
      </w:r>
      <w:r w:rsidRPr="00242542">
        <w:rPr>
          <w:rFonts w:ascii="Consolas" w:eastAsia="宋体" w:hAnsi="Consolas" w:cs="宋体"/>
          <w:color w:val="000000"/>
          <w:kern w:val="0"/>
          <w:szCs w:val="21"/>
        </w:rPr>
        <w:t> </w:t>
      </w:r>
      <w:r w:rsidRPr="00242542">
        <w:rPr>
          <w:rFonts w:ascii="Consolas" w:eastAsia="宋体" w:hAnsi="Consolas" w:cs="宋体"/>
          <w:color w:val="795E26"/>
          <w:kern w:val="0"/>
          <w:szCs w:val="21"/>
        </w:rPr>
        <w:t>sum</w:t>
      </w:r>
      <w:r w:rsidRPr="00242542">
        <w:rPr>
          <w:rFonts w:ascii="Consolas" w:eastAsia="宋体" w:hAnsi="Consolas" w:cs="宋体"/>
          <w:color w:val="000000"/>
          <w:kern w:val="0"/>
          <w:szCs w:val="21"/>
        </w:rPr>
        <w:t>(</w:t>
      </w:r>
      <w:r w:rsidRPr="00242542">
        <w:rPr>
          <w:rFonts w:ascii="Consolas" w:eastAsia="宋体" w:hAnsi="Consolas" w:cs="宋体"/>
          <w:color w:val="0000FF"/>
          <w:kern w:val="0"/>
          <w:szCs w:val="21"/>
        </w:rPr>
        <w:t>float</w:t>
      </w:r>
      <w:r w:rsidRPr="00242542">
        <w:rPr>
          <w:rFonts w:ascii="Consolas" w:eastAsia="宋体" w:hAnsi="Consolas" w:cs="宋体"/>
          <w:color w:val="000000"/>
          <w:kern w:val="0"/>
          <w:szCs w:val="21"/>
        </w:rPr>
        <w:t> </w:t>
      </w:r>
      <w:r w:rsidRPr="00242542">
        <w:rPr>
          <w:rFonts w:ascii="Consolas" w:eastAsia="宋体" w:hAnsi="Consolas" w:cs="宋体"/>
          <w:color w:val="001080"/>
          <w:kern w:val="0"/>
          <w:szCs w:val="21"/>
        </w:rPr>
        <w:t>x</w:t>
      </w:r>
      <w:r w:rsidRPr="00242542">
        <w:rPr>
          <w:rFonts w:ascii="Consolas" w:eastAsia="宋体" w:hAnsi="Consolas" w:cs="宋体"/>
          <w:color w:val="000000"/>
          <w:kern w:val="0"/>
          <w:szCs w:val="21"/>
        </w:rPr>
        <w:t>, </w:t>
      </w:r>
      <w:r w:rsidRPr="00242542">
        <w:rPr>
          <w:rFonts w:ascii="Consolas" w:eastAsia="宋体" w:hAnsi="Consolas" w:cs="宋体"/>
          <w:color w:val="0000FF"/>
          <w:kern w:val="0"/>
          <w:szCs w:val="21"/>
        </w:rPr>
        <w:t>float</w:t>
      </w:r>
      <w:r w:rsidRPr="00242542">
        <w:rPr>
          <w:rFonts w:ascii="Consolas" w:eastAsia="宋体" w:hAnsi="Consolas" w:cs="宋体"/>
          <w:color w:val="000000"/>
          <w:kern w:val="0"/>
          <w:szCs w:val="21"/>
        </w:rPr>
        <w:t> </w:t>
      </w:r>
      <w:r w:rsidRPr="00242542">
        <w:rPr>
          <w:rFonts w:ascii="Consolas" w:eastAsia="宋体" w:hAnsi="Consolas" w:cs="宋体"/>
          <w:color w:val="001080"/>
          <w:kern w:val="0"/>
          <w:szCs w:val="21"/>
        </w:rPr>
        <w:t>y</w:t>
      </w:r>
      <w:r w:rsidRPr="00242542">
        <w:rPr>
          <w:rFonts w:ascii="Consolas" w:eastAsia="宋体" w:hAnsi="Consolas" w:cs="宋体"/>
          <w:color w:val="000000"/>
          <w:kern w:val="0"/>
          <w:szCs w:val="21"/>
        </w:rPr>
        <w:t>);</w:t>
      </w:r>
    </w:p>
    <w:p w14:paraId="57A35EA4"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r w:rsidRPr="00242542">
        <w:rPr>
          <w:rFonts w:ascii="Consolas" w:eastAsia="宋体" w:hAnsi="Consolas" w:cs="宋体"/>
          <w:color w:val="0000FF"/>
          <w:kern w:val="0"/>
          <w:szCs w:val="21"/>
        </w:rPr>
        <w:t>int</w:t>
      </w:r>
      <w:r w:rsidRPr="00242542">
        <w:rPr>
          <w:rFonts w:ascii="Consolas" w:eastAsia="宋体" w:hAnsi="Consolas" w:cs="宋体"/>
          <w:color w:val="000000"/>
          <w:kern w:val="0"/>
          <w:szCs w:val="21"/>
        </w:rPr>
        <w:t> </w:t>
      </w:r>
      <w:r w:rsidRPr="00242542">
        <w:rPr>
          <w:rFonts w:ascii="Consolas" w:eastAsia="宋体" w:hAnsi="Consolas" w:cs="宋体"/>
          <w:color w:val="795E26"/>
          <w:kern w:val="0"/>
          <w:szCs w:val="21"/>
        </w:rPr>
        <w:t>main</w:t>
      </w:r>
      <w:r w:rsidRPr="00242542">
        <w:rPr>
          <w:rFonts w:ascii="Consolas" w:eastAsia="宋体" w:hAnsi="Consolas" w:cs="宋体"/>
          <w:color w:val="000000"/>
          <w:kern w:val="0"/>
          <w:szCs w:val="21"/>
        </w:rPr>
        <w:t>(</w:t>
      </w:r>
      <w:r w:rsidRPr="00242542">
        <w:rPr>
          <w:rFonts w:ascii="Consolas" w:eastAsia="宋体" w:hAnsi="Consolas" w:cs="宋体"/>
          <w:color w:val="0000FF"/>
          <w:kern w:val="0"/>
          <w:szCs w:val="21"/>
        </w:rPr>
        <w:t>void</w:t>
      </w:r>
      <w:r w:rsidRPr="00242542">
        <w:rPr>
          <w:rFonts w:ascii="Consolas" w:eastAsia="宋体" w:hAnsi="Consolas" w:cs="宋体"/>
          <w:color w:val="000000"/>
          <w:kern w:val="0"/>
          <w:szCs w:val="21"/>
        </w:rPr>
        <w:t>)</w:t>
      </w:r>
    </w:p>
    <w:p w14:paraId="3172A09B"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r w:rsidRPr="00242542">
        <w:rPr>
          <w:rFonts w:ascii="Consolas" w:eastAsia="宋体" w:hAnsi="Consolas" w:cs="宋体"/>
          <w:color w:val="000000"/>
          <w:kern w:val="0"/>
          <w:szCs w:val="21"/>
        </w:rPr>
        <w:t>{</w:t>
      </w:r>
    </w:p>
    <w:p w14:paraId="15882AC9"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r w:rsidRPr="00242542">
        <w:rPr>
          <w:rFonts w:ascii="Consolas" w:eastAsia="宋体" w:hAnsi="Consolas" w:cs="宋体"/>
          <w:color w:val="000000"/>
          <w:kern w:val="0"/>
          <w:szCs w:val="21"/>
        </w:rPr>
        <w:t>    </w:t>
      </w:r>
      <w:r w:rsidRPr="00242542">
        <w:rPr>
          <w:rFonts w:ascii="Consolas" w:eastAsia="宋体" w:hAnsi="Consolas" w:cs="宋体"/>
          <w:color w:val="0000FF"/>
          <w:kern w:val="0"/>
          <w:szCs w:val="21"/>
        </w:rPr>
        <w:t>int</w:t>
      </w:r>
      <w:r w:rsidRPr="00242542">
        <w:rPr>
          <w:rFonts w:ascii="Consolas" w:eastAsia="宋体" w:hAnsi="Consolas" w:cs="宋体"/>
          <w:color w:val="000000"/>
          <w:kern w:val="0"/>
          <w:szCs w:val="21"/>
        </w:rPr>
        <w:t> </w:t>
      </w:r>
      <w:r w:rsidRPr="00242542">
        <w:rPr>
          <w:rFonts w:ascii="Consolas" w:eastAsia="宋体" w:hAnsi="Consolas" w:cs="宋体"/>
          <w:color w:val="001080"/>
          <w:kern w:val="0"/>
          <w:szCs w:val="21"/>
        </w:rPr>
        <w:t>a</w:t>
      </w:r>
      <w:r w:rsidRPr="00242542">
        <w:rPr>
          <w:rFonts w:ascii="Consolas" w:eastAsia="宋体" w:hAnsi="Consolas" w:cs="宋体"/>
          <w:color w:val="000000"/>
          <w:kern w:val="0"/>
          <w:szCs w:val="21"/>
        </w:rPr>
        <w:t>, </w:t>
      </w:r>
      <w:r w:rsidRPr="00242542">
        <w:rPr>
          <w:rFonts w:ascii="Consolas" w:eastAsia="宋体" w:hAnsi="Consolas" w:cs="宋体"/>
          <w:color w:val="001080"/>
          <w:kern w:val="0"/>
          <w:szCs w:val="21"/>
        </w:rPr>
        <w:t>b</w:t>
      </w:r>
      <w:r w:rsidRPr="00242542">
        <w:rPr>
          <w:rFonts w:ascii="Consolas" w:eastAsia="宋体" w:hAnsi="Consolas" w:cs="宋体"/>
          <w:color w:val="000000"/>
          <w:kern w:val="0"/>
          <w:szCs w:val="21"/>
        </w:rPr>
        <w:t>, </w:t>
      </w:r>
      <w:r w:rsidRPr="00242542">
        <w:rPr>
          <w:rFonts w:ascii="Consolas" w:eastAsia="宋体" w:hAnsi="Consolas" w:cs="宋体"/>
          <w:color w:val="001080"/>
          <w:kern w:val="0"/>
          <w:szCs w:val="21"/>
        </w:rPr>
        <w:t>c</w:t>
      </w:r>
      <w:r w:rsidRPr="00242542">
        <w:rPr>
          <w:rFonts w:ascii="Consolas" w:eastAsia="宋体" w:hAnsi="Consolas" w:cs="宋体"/>
          <w:color w:val="000000"/>
          <w:kern w:val="0"/>
          <w:szCs w:val="21"/>
        </w:rPr>
        <w:t>;</w:t>
      </w:r>
    </w:p>
    <w:p w14:paraId="23DE17A5"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r w:rsidRPr="00242542">
        <w:rPr>
          <w:rFonts w:ascii="Consolas" w:eastAsia="宋体" w:hAnsi="Consolas" w:cs="宋体"/>
          <w:color w:val="000000"/>
          <w:kern w:val="0"/>
          <w:szCs w:val="21"/>
        </w:rPr>
        <w:t>    </w:t>
      </w:r>
      <w:r w:rsidRPr="00242542">
        <w:rPr>
          <w:rFonts w:ascii="Consolas" w:eastAsia="宋体" w:hAnsi="Consolas" w:cs="宋体"/>
          <w:color w:val="0000FF"/>
          <w:kern w:val="0"/>
          <w:szCs w:val="21"/>
        </w:rPr>
        <w:t>float</w:t>
      </w:r>
      <w:r w:rsidRPr="00242542">
        <w:rPr>
          <w:rFonts w:ascii="Consolas" w:eastAsia="宋体" w:hAnsi="Consolas" w:cs="宋体"/>
          <w:color w:val="000000"/>
          <w:kern w:val="0"/>
          <w:szCs w:val="21"/>
        </w:rPr>
        <w:t> </w:t>
      </w:r>
      <w:r w:rsidRPr="00242542">
        <w:rPr>
          <w:rFonts w:ascii="Consolas" w:eastAsia="宋体" w:hAnsi="Consolas" w:cs="宋体"/>
          <w:color w:val="001080"/>
          <w:kern w:val="0"/>
          <w:szCs w:val="21"/>
        </w:rPr>
        <w:t>d</w:t>
      </w:r>
      <w:r w:rsidRPr="00242542">
        <w:rPr>
          <w:rFonts w:ascii="Consolas" w:eastAsia="宋体" w:hAnsi="Consolas" w:cs="宋体"/>
          <w:color w:val="000000"/>
          <w:kern w:val="0"/>
          <w:szCs w:val="21"/>
        </w:rPr>
        <w:t>, </w:t>
      </w:r>
      <w:r w:rsidRPr="00242542">
        <w:rPr>
          <w:rFonts w:ascii="Consolas" w:eastAsia="宋体" w:hAnsi="Consolas" w:cs="宋体"/>
          <w:color w:val="001080"/>
          <w:kern w:val="0"/>
          <w:szCs w:val="21"/>
        </w:rPr>
        <w:t>e</w:t>
      </w:r>
      <w:r w:rsidRPr="00242542">
        <w:rPr>
          <w:rFonts w:ascii="Consolas" w:eastAsia="宋体" w:hAnsi="Consolas" w:cs="宋体"/>
          <w:color w:val="000000"/>
          <w:kern w:val="0"/>
          <w:szCs w:val="21"/>
        </w:rPr>
        <w:t>;</w:t>
      </w:r>
    </w:p>
    <w:p w14:paraId="1A3DD861"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r w:rsidRPr="00242542">
        <w:rPr>
          <w:rFonts w:ascii="Consolas" w:eastAsia="宋体" w:hAnsi="Consolas" w:cs="宋体"/>
          <w:color w:val="000000"/>
          <w:kern w:val="0"/>
          <w:szCs w:val="21"/>
        </w:rPr>
        <w:t>    </w:t>
      </w:r>
      <w:r w:rsidRPr="00242542">
        <w:rPr>
          <w:rFonts w:ascii="Consolas" w:eastAsia="宋体" w:hAnsi="Consolas" w:cs="宋体"/>
          <w:color w:val="795E26"/>
          <w:kern w:val="0"/>
          <w:szCs w:val="21"/>
        </w:rPr>
        <w:t>printf</w:t>
      </w:r>
      <w:r w:rsidRPr="00242542">
        <w:rPr>
          <w:rFonts w:ascii="Consolas" w:eastAsia="宋体" w:hAnsi="Consolas" w:cs="宋体"/>
          <w:color w:val="000000"/>
          <w:kern w:val="0"/>
          <w:szCs w:val="21"/>
        </w:rPr>
        <w:t>(</w:t>
      </w:r>
      <w:r w:rsidRPr="00242542">
        <w:rPr>
          <w:rFonts w:ascii="Consolas" w:eastAsia="宋体" w:hAnsi="Consolas" w:cs="宋体"/>
          <w:color w:val="A31515"/>
          <w:kern w:val="0"/>
          <w:szCs w:val="21"/>
        </w:rPr>
        <w:t>"Input three integers:"</w:t>
      </w:r>
      <w:r w:rsidRPr="00242542">
        <w:rPr>
          <w:rFonts w:ascii="Consolas" w:eastAsia="宋体" w:hAnsi="Consolas" w:cs="宋体"/>
          <w:color w:val="000000"/>
          <w:kern w:val="0"/>
          <w:szCs w:val="21"/>
        </w:rPr>
        <w:t>);</w:t>
      </w:r>
    </w:p>
    <w:p w14:paraId="51A2C6FF"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r w:rsidRPr="00242542">
        <w:rPr>
          <w:rFonts w:ascii="Consolas" w:eastAsia="宋体" w:hAnsi="Consolas" w:cs="宋体"/>
          <w:color w:val="000000"/>
          <w:kern w:val="0"/>
          <w:szCs w:val="21"/>
        </w:rPr>
        <w:t>    </w:t>
      </w:r>
      <w:r w:rsidRPr="00242542">
        <w:rPr>
          <w:rFonts w:ascii="Consolas" w:eastAsia="宋体" w:hAnsi="Consolas" w:cs="宋体"/>
          <w:color w:val="795E26"/>
          <w:kern w:val="0"/>
          <w:szCs w:val="21"/>
        </w:rPr>
        <w:t>scanf</w:t>
      </w:r>
      <w:r w:rsidRPr="00242542">
        <w:rPr>
          <w:rFonts w:ascii="Consolas" w:eastAsia="宋体" w:hAnsi="Consolas" w:cs="宋体"/>
          <w:color w:val="000000"/>
          <w:kern w:val="0"/>
          <w:szCs w:val="21"/>
        </w:rPr>
        <w:t>(</w:t>
      </w:r>
      <w:r w:rsidRPr="00242542">
        <w:rPr>
          <w:rFonts w:ascii="Consolas" w:eastAsia="宋体" w:hAnsi="Consolas" w:cs="宋体"/>
          <w:color w:val="A31515"/>
          <w:kern w:val="0"/>
          <w:szCs w:val="21"/>
        </w:rPr>
        <w:t>"%d %d %d"</w:t>
      </w:r>
      <w:r w:rsidRPr="00242542">
        <w:rPr>
          <w:rFonts w:ascii="Consolas" w:eastAsia="宋体" w:hAnsi="Consolas" w:cs="宋体"/>
          <w:color w:val="000000"/>
          <w:kern w:val="0"/>
          <w:szCs w:val="21"/>
        </w:rPr>
        <w:t>,&amp;</w:t>
      </w:r>
      <w:r w:rsidRPr="00242542">
        <w:rPr>
          <w:rFonts w:ascii="Consolas" w:eastAsia="宋体" w:hAnsi="Consolas" w:cs="宋体"/>
          <w:color w:val="001080"/>
          <w:kern w:val="0"/>
          <w:szCs w:val="21"/>
        </w:rPr>
        <w:t>a</w:t>
      </w:r>
      <w:r w:rsidRPr="00242542">
        <w:rPr>
          <w:rFonts w:ascii="Consolas" w:eastAsia="宋体" w:hAnsi="Consolas" w:cs="宋体"/>
          <w:color w:val="000000"/>
          <w:kern w:val="0"/>
          <w:szCs w:val="21"/>
        </w:rPr>
        <w:t>,&amp;</w:t>
      </w:r>
      <w:r w:rsidRPr="00242542">
        <w:rPr>
          <w:rFonts w:ascii="Consolas" w:eastAsia="宋体" w:hAnsi="Consolas" w:cs="宋体"/>
          <w:color w:val="001080"/>
          <w:kern w:val="0"/>
          <w:szCs w:val="21"/>
        </w:rPr>
        <w:t>b</w:t>
      </w:r>
      <w:r w:rsidRPr="00242542">
        <w:rPr>
          <w:rFonts w:ascii="Consolas" w:eastAsia="宋体" w:hAnsi="Consolas" w:cs="宋体"/>
          <w:color w:val="000000"/>
          <w:kern w:val="0"/>
          <w:szCs w:val="21"/>
        </w:rPr>
        <w:t>,&amp;</w:t>
      </w:r>
      <w:r w:rsidRPr="00242542">
        <w:rPr>
          <w:rFonts w:ascii="Consolas" w:eastAsia="宋体" w:hAnsi="Consolas" w:cs="宋体"/>
          <w:color w:val="001080"/>
          <w:kern w:val="0"/>
          <w:szCs w:val="21"/>
        </w:rPr>
        <w:t>c</w:t>
      </w:r>
      <w:r w:rsidRPr="00242542">
        <w:rPr>
          <w:rFonts w:ascii="Consolas" w:eastAsia="宋体" w:hAnsi="Consolas" w:cs="宋体"/>
          <w:color w:val="000000"/>
          <w:kern w:val="0"/>
          <w:szCs w:val="21"/>
        </w:rPr>
        <w:t>);</w:t>
      </w:r>
    </w:p>
    <w:p w14:paraId="6CB90298"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r w:rsidRPr="00242542">
        <w:rPr>
          <w:rFonts w:ascii="Consolas" w:eastAsia="宋体" w:hAnsi="Consolas" w:cs="宋体"/>
          <w:color w:val="000000"/>
          <w:kern w:val="0"/>
          <w:szCs w:val="21"/>
        </w:rPr>
        <w:t>    </w:t>
      </w:r>
      <w:r w:rsidRPr="00242542">
        <w:rPr>
          <w:rFonts w:ascii="Consolas" w:eastAsia="宋体" w:hAnsi="Consolas" w:cs="宋体"/>
          <w:color w:val="795E26"/>
          <w:kern w:val="0"/>
          <w:szCs w:val="21"/>
        </w:rPr>
        <w:t>printf</w:t>
      </w:r>
      <w:r w:rsidRPr="00242542">
        <w:rPr>
          <w:rFonts w:ascii="Consolas" w:eastAsia="宋体" w:hAnsi="Consolas" w:cs="宋体"/>
          <w:color w:val="000000"/>
          <w:kern w:val="0"/>
          <w:szCs w:val="21"/>
        </w:rPr>
        <w:t>(</w:t>
      </w:r>
      <w:r w:rsidRPr="00242542">
        <w:rPr>
          <w:rFonts w:ascii="Consolas" w:eastAsia="宋体" w:hAnsi="Consolas" w:cs="宋体"/>
          <w:color w:val="A31515"/>
          <w:kern w:val="0"/>
          <w:szCs w:val="21"/>
        </w:rPr>
        <w:t>"</w:t>
      </w:r>
      <w:r w:rsidRPr="00242542">
        <w:rPr>
          <w:rFonts w:ascii="Consolas" w:eastAsia="宋体" w:hAnsi="Consolas" w:cs="宋体"/>
          <w:color w:val="EE0000"/>
          <w:kern w:val="0"/>
          <w:szCs w:val="21"/>
        </w:rPr>
        <w:t>\n</w:t>
      </w:r>
      <w:r w:rsidRPr="00242542">
        <w:rPr>
          <w:rFonts w:ascii="Consolas" w:eastAsia="宋体" w:hAnsi="Consolas" w:cs="宋体"/>
          <w:color w:val="A31515"/>
          <w:kern w:val="0"/>
          <w:szCs w:val="21"/>
        </w:rPr>
        <w:t>The maximum of them is %d</w:t>
      </w:r>
      <w:r w:rsidRPr="00242542">
        <w:rPr>
          <w:rFonts w:ascii="Consolas" w:eastAsia="宋体" w:hAnsi="Consolas" w:cs="宋体"/>
          <w:color w:val="EE0000"/>
          <w:kern w:val="0"/>
          <w:szCs w:val="21"/>
        </w:rPr>
        <w:t>\n</w:t>
      </w:r>
      <w:r w:rsidRPr="00242542">
        <w:rPr>
          <w:rFonts w:ascii="Consolas" w:eastAsia="宋体" w:hAnsi="Consolas" w:cs="宋体"/>
          <w:color w:val="A31515"/>
          <w:kern w:val="0"/>
          <w:szCs w:val="21"/>
        </w:rPr>
        <w:t>"</w:t>
      </w:r>
      <w:r w:rsidRPr="00242542">
        <w:rPr>
          <w:rFonts w:ascii="Consolas" w:eastAsia="宋体" w:hAnsi="Consolas" w:cs="宋体"/>
          <w:color w:val="000000"/>
          <w:kern w:val="0"/>
          <w:szCs w:val="21"/>
        </w:rPr>
        <w:t>,</w:t>
      </w:r>
      <w:r w:rsidRPr="00242542">
        <w:rPr>
          <w:rFonts w:ascii="Consolas" w:eastAsia="宋体" w:hAnsi="Consolas" w:cs="宋体"/>
          <w:color w:val="0000FF"/>
          <w:kern w:val="0"/>
          <w:szCs w:val="21"/>
        </w:rPr>
        <w:t>MAX</w:t>
      </w:r>
      <w:r w:rsidRPr="00242542">
        <w:rPr>
          <w:rFonts w:ascii="Consolas" w:eastAsia="宋体" w:hAnsi="Consolas" w:cs="宋体"/>
          <w:color w:val="000000"/>
          <w:kern w:val="0"/>
          <w:szCs w:val="21"/>
        </w:rPr>
        <w:t>(</w:t>
      </w:r>
      <w:r w:rsidRPr="00242542">
        <w:rPr>
          <w:rFonts w:ascii="Consolas" w:eastAsia="宋体" w:hAnsi="Consolas" w:cs="宋体"/>
          <w:color w:val="001080"/>
          <w:kern w:val="0"/>
          <w:szCs w:val="21"/>
        </w:rPr>
        <w:t>a</w:t>
      </w:r>
      <w:r w:rsidRPr="00242542">
        <w:rPr>
          <w:rFonts w:ascii="Consolas" w:eastAsia="宋体" w:hAnsi="Consolas" w:cs="宋体"/>
          <w:color w:val="000000"/>
          <w:kern w:val="0"/>
          <w:szCs w:val="21"/>
        </w:rPr>
        <w:t>,</w:t>
      </w:r>
      <w:r w:rsidRPr="00242542">
        <w:rPr>
          <w:rFonts w:ascii="Consolas" w:eastAsia="宋体" w:hAnsi="Consolas" w:cs="宋体"/>
          <w:color w:val="001080"/>
          <w:kern w:val="0"/>
          <w:szCs w:val="21"/>
        </w:rPr>
        <w:t>b</w:t>
      </w:r>
      <w:r w:rsidRPr="00242542">
        <w:rPr>
          <w:rFonts w:ascii="Consolas" w:eastAsia="宋体" w:hAnsi="Consolas" w:cs="宋体"/>
          <w:color w:val="000000"/>
          <w:kern w:val="0"/>
          <w:szCs w:val="21"/>
        </w:rPr>
        <w:t>,</w:t>
      </w:r>
      <w:r w:rsidRPr="00242542">
        <w:rPr>
          <w:rFonts w:ascii="Consolas" w:eastAsia="宋体" w:hAnsi="Consolas" w:cs="宋体"/>
          <w:color w:val="001080"/>
          <w:kern w:val="0"/>
          <w:szCs w:val="21"/>
        </w:rPr>
        <w:t>c</w:t>
      </w:r>
      <w:r w:rsidRPr="00242542">
        <w:rPr>
          <w:rFonts w:ascii="Consolas" w:eastAsia="宋体" w:hAnsi="Consolas" w:cs="宋体"/>
          <w:color w:val="000000"/>
          <w:kern w:val="0"/>
          <w:szCs w:val="21"/>
        </w:rPr>
        <w:t>));</w:t>
      </w:r>
    </w:p>
    <w:p w14:paraId="10A578E2"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p>
    <w:p w14:paraId="371B2CBA"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r w:rsidRPr="00242542">
        <w:rPr>
          <w:rFonts w:ascii="Consolas" w:eastAsia="宋体" w:hAnsi="Consolas" w:cs="宋体"/>
          <w:color w:val="000000"/>
          <w:kern w:val="0"/>
          <w:szCs w:val="21"/>
        </w:rPr>
        <w:t>    </w:t>
      </w:r>
      <w:r w:rsidRPr="00242542">
        <w:rPr>
          <w:rFonts w:ascii="Consolas" w:eastAsia="宋体" w:hAnsi="Consolas" w:cs="宋体"/>
          <w:color w:val="795E26"/>
          <w:kern w:val="0"/>
          <w:szCs w:val="21"/>
        </w:rPr>
        <w:t>printf</w:t>
      </w:r>
      <w:r w:rsidRPr="00242542">
        <w:rPr>
          <w:rFonts w:ascii="Consolas" w:eastAsia="宋体" w:hAnsi="Consolas" w:cs="宋体"/>
          <w:color w:val="000000"/>
          <w:kern w:val="0"/>
          <w:szCs w:val="21"/>
        </w:rPr>
        <w:t>(</w:t>
      </w:r>
      <w:r w:rsidRPr="00242542">
        <w:rPr>
          <w:rFonts w:ascii="Consolas" w:eastAsia="宋体" w:hAnsi="Consolas" w:cs="宋体"/>
          <w:color w:val="A31515"/>
          <w:kern w:val="0"/>
          <w:szCs w:val="21"/>
        </w:rPr>
        <w:t>"Input two floating point numbers:"</w:t>
      </w:r>
      <w:r w:rsidRPr="00242542">
        <w:rPr>
          <w:rFonts w:ascii="Consolas" w:eastAsia="宋体" w:hAnsi="Consolas" w:cs="宋体"/>
          <w:color w:val="000000"/>
          <w:kern w:val="0"/>
          <w:szCs w:val="21"/>
        </w:rPr>
        <w:t>);</w:t>
      </w:r>
    </w:p>
    <w:p w14:paraId="288F9F02"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r w:rsidRPr="00242542">
        <w:rPr>
          <w:rFonts w:ascii="Consolas" w:eastAsia="宋体" w:hAnsi="Consolas" w:cs="宋体"/>
          <w:color w:val="000000"/>
          <w:kern w:val="0"/>
          <w:szCs w:val="21"/>
        </w:rPr>
        <w:t>    </w:t>
      </w:r>
      <w:r w:rsidRPr="00242542">
        <w:rPr>
          <w:rFonts w:ascii="Consolas" w:eastAsia="宋体" w:hAnsi="Consolas" w:cs="宋体"/>
          <w:color w:val="795E26"/>
          <w:kern w:val="0"/>
          <w:szCs w:val="21"/>
        </w:rPr>
        <w:t>scanf</w:t>
      </w:r>
      <w:r w:rsidRPr="00242542">
        <w:rPr>
          <w:rFonts w:ascii="Consolas" w:eastAsia="宋体" w:hAnsi="Consolas" w:cs="宋体"/>
          <w:color w:val="000000"/>
          <w:kern w:val="0"/>
          <w:szCs w:val="21"/>
        </w:rPr>
        <w:t>(</w:t>
      </w:r>
      <w:r w:rsidRPr="00242542">
        <w:rPr>
          <w:rFonts w:ascii="Consolas" w:eastAsia="宋体" w:hAnsi="Consolas" w:cs="宋体"/>
          <w:color w:val="A31515"/>
          <w:kern w:val="0"/>
          <w:szCs w:val="21"/>
        </w:rPr>
        <w:t>"%f %f"</w:t>
      </w:r>
      <w:r w:rsidRPr="00242542">
        <w:rPr>
          <w:rFonts w:ascii="Consolas" w:eastAsia="宋体" w:hAnsi="Consolas" w:cs="宋体"/>
          <w:color w:val="000000"/>
          <w:kern w:val="0"/>
          <w:szCs w:val="21"/>
        </w:rPr>
        <w:t>,&amp;</w:t>
      </w:r>
      <w:r w:rsidRPr="00242542">
        <w:rPr>
          <w:rFonts w:ascii="Consolas" w:eastAsia="宋体" w:hAnsi="Consolas" w:cs="宋体"/>
          <w:color w:val="001080"/>
          <w:kern w:val="0"/>
          <w:szCs w:val="21"/>
        </w:rPr>
        <w:t>d</w:t>
      </w:r>
      <w:r w:rsidRPr="00242542">
        <w:rPr>
          <w:rFonts w:ascii="Consolas" w:eastAsia="宋体" w:hAnsi="Consolas" w:cs="宋体"/>
          <w:color w:val="000000"/>
          <w:kern w:val="0"/>
          <w:szCs w:val="21"/>
        </w:rPr>
        <w:t>,&amp;</w:t>
      </w:r>
      <w:r w:rsidRPr="00242542">
        <w:rPr>
          <w:rFonts w:ascii="Consolas" w:eastAsia="宋体" w:hAnsi="Consolas" w:cs="宋体"/>
          <w:color w:val="001080"/>
          <w:kern w:val="0"/>
          <w:szCs w:val="21"/>
        </w:rPr>
        <w:t>e</w:t>
      </w:r>
      <w:r w:rsidRPr="00242542">
        <w:rPr>
          <w:rFonts w:ascii="Consolas" w:eastAsia="宋体" w:hAnsi="Consolas" w:cs="宋体"/>
          <w:color w:val="000000"/>
          <w:kern w:val="0"/>
          <w:szCs w:val="21"/>
        </w:rPr>
        <w:t>);</w:t>
      </w:r>
    </w:p>
    <w:p w14:paraId="28D3D57D"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r w:rsidRPr="00242542">
        <w:rPr>
          <w:rFonts w:ascii="Consolas" w:eastAsia="宋体" w:hAnsi="Consolas" w:cs="宋体"/>
          <w:color w:val="000000"/>
          <w:kern w:val="0"/>
          <w:szCs w:val="21"/>
        </w:rPr>
        <w:lastRenderedPageBreak/>
        <w:t>    </w:t>
      </w:r>
      <w:r w:rsidRPr="00242542">
        <w:rPr>
          <w:rFonts w:ascii="Consolas" w:eastAsia="宋体" w:hAnsi="Consolas" w:cs="宋体"/>
          <w:color w:val="795E26"/>
          <w:kern w:val="0"/>
          <w:szCs w:val="21"/>
        </w:rPr>
        <w:t>printf</w:t>
      </w:r>
      <w:r w:rsidRPr="00242542">
        <w:rPr>
          <w:rFonts w:ascii="Consolas" w:eastAsia="宋体" w:hAnsi="Consolas" w:cs="宋体"/>
          <w:color w:val="000000"/>
          <w:kern w:val="0"/>
          <w:szCs w:val="21"/>
        </w:rPr>
        <w:t>(</w:t>
      </w:r>
      <w:r w:rsidRPr="00242542">
        <w:rPr>
          <w:rFonts w:ascii="Consolas" w:eastAsia="宋体" w:hAnsi="Consolas" w:cs="宋体"/>
          <w:color w:val="A31515"/>
          <w:kern w:val="0"/>
          <w:szCs w:val="21"/>
        </w:rPr>
        <w:t>"</w:t>
      </w:r>
      <w:r w:rsidRPr="00242542">
        <w:rPr>
          <w:rFonts w:ascii="Consolas" w:eastAsia="宋体" w:hAnsi="Consolas" w:cs="宋体"/>
          <w:color w:val="EE0000"/>
          <w:kern w:val="0"/>
          <w:szCs w:val="21"/>
        </w:rPr>
        <w:t>\n</w:t>
      </w:r>
      <w:r w:rsidRPr="00242542">
        <w:rPr>
          <w:rFonts w:ascii="Consolas" w:eastAsia="宋体" w:hAnsi="Consolas" w:cs="宋体"/>
          <w:color w:val="A31515"/>
          <w:kern w:val="0"/>
          <w:szCs w:val="21"/>
        </w:rPr>
        <w:t>The sum of them is  %f</w:t>
      </w:r>
      <w:r w:rsidRPr="00242542">
        <w:rPr>
          <w:rFonts w:ascii="Consolas" w:eastAsia="宋体" w:hAnsi="Consolas" w:cs="宋体"/>
          <w:color w:val="EE0000"/>
          <w:kern w:val="0"/>
          <w:szCs w:val="21"/>
        </w:rPr>
        <w:t>\n</w:t>
      </w:r>
      <w:r w:rsidRPr="00242542">
        <w:rPr>
          <w:rFonts w:ascii="Consolas" w:eastAsia="宋体" w:hAnsi="Consolas" w:cs="宋体"/>
          <w:color w:val="A31515"/>
          <w:kern w:val="0"/>
          <w:szCs w:val="21"/>
        </w:rPr>
        <w:t>"</w:t>
      </w:r>
      <w:r w:rsidRPr="00242542">
        <w:rPr>
          <w:rFonts w:ascii="Consolas" w:eastAsia="宋体" w:hAnsi="Consolas" w:cs="宋体"/>
          <w:color w:val="000000"/>
          <w:kern w:val="0"/>
          <w:szCs w:val="21"/>
        </w:rPr>
        <w:t>,</w:t>
      </w:r>
      <w:r w:rsidRPr="00242542">
        <w:rPr>
          <w:rFonts w:ascii="Consolas" w:eastAsia="宋体" w:hAnsi="Consolas" w:cs="宋体"/>
          <w:color w:val="795E26"/>
          <w:kern w:val="0"/>
          <w:szCs w:val="21"/>
        </w:rPr>
        <w:t>sum</w:t>
      </w:r>
      <w:r w:rsidRPr="00242542">
        <w:rPr>
          <w:rFonts w:ascii="Consolas" w:eastAsia="宋体" w:hAnsi="Consolas" w:cs="宋体"/>
          <w:color w:val="000000"/>
          <w:kern w:val="0"/>
          <w:szCs w:val="21"/>
        </w:rPr>
        <w:t>(</w:t>
      </w:r>
      <w:r w:rsidRPr="00242542">
        <w:rPr>
          <w:rFonts w:ascii="Consolas" w:eastAsia="宋体" w:hAnsi="Consolas" w:cs="宋体"/>
          <w:color w:val="001080"/>
          <w:kern w:val="0"/>
          <w:szCs w:val="21"/>
        </w:rPr>
        <w:t>d</w:t>
      </w:r>
      <w:r w:rsidRPr="00242542">
        <w:rPr>
          <w:rFonts w:ascii="Consolas" w:eastAsia="宋体" w:hAnsi="Consolas" w:cs="宋体"/>
          <w:color w:val="000000"/>
          <w:kern w:val="0"/>
          <w:szCs w:val="21"/>
        </w:rPr>
        <w:t>,</w:t>
      </w:r>
      <w:r w:rsidRPr="00242542">
        <w:rPr>
          <w:rFonts w:ascii="Consolas" w:eastAsia="宋体" w:hAnsi="Consolas" w:cs="宋体"/>
          <w:color w:val="001080"/>
          <w:kern w:val="0"/>
          <w:szCs w:val="21"/>
        </w:rPr>
        <w:t>e</w:t>
      </w:r>
      <w:r w:rsidRPr="00242542">
        <w:rPr>
          <w:rFonts w:ascii="Consolas" w:eastAsia="宋体" w:hAnsi="Consolas" w:cs="宋体"/>
          <w:color w:val="000000"/>
          <w:kern w:val="0"/>
          <w:szCs w:val="21"/>
        </w:rPr>
        <w:t>));</w:t>
      </w:r>
    </w:p>
    <w:p w14:paraId="61B1D401"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r w:rsidRPr="00242542">
        <w:rPr>
          <w:rFonts w:ascii="Consolas" w:eastAsia="宋体" w:hAnsi="Consolas" w:cs="宋体"/>
          <w:color w:val="000000"/>
          <w:kern w:val="0"/>
          <w:szCs w:val="21"/>
        </w:rPr>
        <w:t>    </w:t>
      </w:r>
      <w:r w:rsidRPr="00242542">
        <w:rPr>
          <w:rFonts w:ascii="Consolas" w:eastAsia="宋体" w:hAnsi="Consolas" w:cs="宋体"/>
          <w:color w:val="AF00DB"/>
          <w:kern w:val="0"/>
          <w:szCs w:val="21"/>
        </w:rPr>
        <w:t>return</w:t>
      </w:r>
      <w:r w:rsidRPr="00242542">
        <w:rPr>
          <w:rFonts w:ascii="Consolas" w:eastAsia="宋体" w:hAnsi="Consolas" w:cs="宋体"/>
          <w:color w:val="000000"/>
          <w:kern w:val="0"/>
          <w:szCs w:val="21"/>
        </w:rPr>
        <w:t> </w:t>
      </w:r>
      <w:r w:rsidRPr="00242542">
        <w:rPr>
          <w:rFonts w:ascii="Consolas" w:eastAsia="宋体" w:hAnsi="Consolas" w:cs="宋体"/>
          <w:color w:val="098658"/>
          <w:kern w:val="0"/>
          <w:szCs w:val="21"/>
        </w:rPr>
        <w:t>0</w:t>
      </w:r>
      <w:r w:rsidRPr="00242542">
        <w:rPr>
          <w:rFonts w:ascii="Consolas" w:eastAsia="宋体" w:hAnsi="Consolas" w:cs="宋体"/>
          <w:color w:val="000000"/>
          <w:kern w:val="0"/>
          <w:szCs w:val="21"/>
        </w:rPr>
        <w:t>;</w:t>
      </w:r>
    </w:p>
    <w:p w14:paraId="7E1F2205"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r w:rsidRPr="00242542">
        <w:rPr>
          <w:rFonts w:ascii="Consolas" w:eastAsia="宋体" w:hAnsi="Consolas" w:cs="宋体"/>
          <w:color w:val="000000"/>
          <w:kern w:val="0"/>
          <w:szCs w:val="21"/>
        </w:rPr>
        <w:t>}</w:t>
      </w:r>
    </w:p>
    <w:p w14:paraId="0B691D18"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r w:rsidRPr="00242542">
        <w:rPr>
          <w:rFonts w:ascii="Consolas" w:eastAsia="宋体" w:hAnsi="Consolas" w:cs="宋体"/>
          <w:color w:val="000000"/>
          <w:kern w:val="0"/>
          <w:szCs w:val="21"/>
        </w:rPr>
        <w:t>    </w:t>
      </w:r>
    </w:p>
    <w:p w14:paraId="5A8DDE2F"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p>
    <w:p w14:paraId="0F91A152"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r w:rsidRPr="00242542">
        <w:rPr>
          <w:rFonts w:ascii="Consolas" w:eastAsia="宋体" w:hAnsi="Consolas" w:cs="宋体"/>
          <w:color w:val="0000FF"/>
          <w:kern w:val="0"/>
          <w:szCs w:val="21"/>
        </w:rPr>
        <w:t>float</w:t>
      </w:r>
      <w:r w:rsidRPr="00242542">
        <w:rPr>
          <w:rFonts w:ascii="Consolas" w:eastAsia="宋体" w:hAnsi="Consolas" w:cs="宋体"/>
          <w:color w:val="000000"/>
          <w:kern w:val="0"/>
          <w:szCs w:val="21"/>
        </w:rPr>
        <w:t> </w:t>
      </w:r>
      <w:r w:rsidRPr="00242542">
        <w:rPr>
          <w:rFonts w:ascii="Consolas" w:eastAsia="宋体" w:hAnsi="Consolas" w:cs="宋体"/>
          <w:color w:val="795E26"/>
          <w:kern w:val="0"/>
          <w:szCs w:val="21"/>
        </w:rPr>
        <w:t>sum</w:t>
      </w:r>
      <w:r w:rsidRPr="00242542">
        <w:rPr>
          <w:rFonts w:ascii="Consolas" w:eastAsia="宋体" w:hAnsi="Consolas" w:cs="宋体"/>
          <w:color w:val="000000"/>
          <w:kern w:val="0"/>
          <w:szCs w:val="21"/>
        </w:rPr>
        <w:t>(</w:t>
      </w:r>
      <w:r w:rsidRPr="00242542">
        <w:rPr>
          <w:rFonts w:ascii="Consolas" w:eastAsia="宋体" w:hAnsi="Consolas" w:cs="宋体"/>
          <w:color w:val="0000FF"/>
          <w:kern w:val="0"/>
          <w:szCs w:val="21"/>
        </w:rPr>
        <w:t>float</w:t>
      </w:r>
      <w:r w:rsidRPr="00242542">
        <w:rPr>
          <w:rFonts w:ascii="Consolas" w:eastAsia="宋体" w:hAnsi="Consolas" w:cs="宋体"/>
          <w:color w:val="000000"/>
          <w:kern w:val="0"/>
          <w:szCs w:val="21"/>
        </w:rPr>
        <w:t> </w:t>
      </w:r>
      <w:r w:rsidRPr="00242542">
        <w:rPr>
          <w:rFonts w:ascii="Consolas" w:eastAsia="宋体" w:hAnsi="Consolas" w:cs="宋体"/>
          <w:color w:val="001080"/>
          <w:kern w:val="0"/>
          <w:szCs w:val="21"/>
        </w:rPr>
        <w:t>x</w:t>
      </w:r>
      <w:r w:rsidRPr="00242542">
        <w:rPr>
          <w:rFonts w:ascii="Consolas" w:eastAsia="宋体" w:hAnsi="Consolas" w:cs="宋体"/>
          <w:color w:val="000000"/>
          <w:kern w:val="0"/>
          <w:szCs w:val="21"/>
        </w:rPr>
        <w:t>, </w:t>
      </w:r>
      <w:r w:rsidRPr="00242542">
        <w:rPr>
          <w:rFonts w:ascii="Consolas" w:eastAsia="宋体" w:hAnsi="Consolas" w:cs="宋体"/>
          <w:color w:val="0000FF"/>
          <w:kern w:val="0"/>
          <w:szCs w:val="21"/>
        </w:rPr>
        <w:t>float</w:t>
      </w:r>
      <w:r w:rsidRPr="00242542">
        <w:rPr>
          <w:rFonts w:ascii="Consolas" w:eastAsia="宋体" w:hAnsi="Consolas" w:cs="宋体"/>
          <w:color w:val="000000"/>
          <w:kern w:val="0"/>
          <w:szCs w:val="21"/>
        </w:rPr>
        <w:t> </w:t>
      </w:r>
      <w:r w:rsidRPr="00242542">
        <w:rPr>
          <w:rFonts w:ascii="Consolas" w:eastAsia="宋体" w:hAnsi="Consolas" w:cs="宋体"/>
          <w:color w:val="001080"/>
          <w:kern w:val="0"/>
          <w:szCs w:val="21"/>
        </w:rPr>
        <w:t>y</w:t>
      </w:r>
      <w:r w:rsidRPr="00242542">
        <w:rPr>
          <w:rFonts w:ascii="Consolas" w:eastAsia="宋体" w:hAnsi="Consolas" w:cs="宋体"/>
          <w:color w:val="000000"/>
          <w:kern w:val="0"/>
          <w:szCs w:val="21"/>
        </w:rPr>
        <w:t>)</w:t>
      </w:r>
    </w:p>
    <w:p w14:paraId="60E67E02"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r w:rsidRPr="00242542">
        <w:rPr>
          <w:rFonts w:ascii="Consolas" w:eastAsia="宋体" w:hAnsi="Consolas" w:cs="宋体"/>
          <w:color w:val="000000"/>
          <w:kern w:val="0"/>
          <w:szCs w:val="21"/>
        </w:rPr>
        <w:t>{</w:t>
      </w:r>
    </w:p>
    <w:p w14:paraId="057D0DEA"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r w:rsidRPr="00242542">
        <w:rPr>
          <w:rFonts w:ascii="Consolas" w:eastAsia="宋体" w:hAnsi="Consolas" w:cs="宋体"/>
          <w:color w:val="000000"/>
          <w:kern w:val="0"/>
          <w:szCs w:val="21"/>
        </w:rPr>
        <w:t>    </w:t>
      </w:r>
      <w:r w:rsidRPr="00242542">
        <w:rPr>
          <w:rFonts w:ascii="Consolas" w:eastAsia="宋体" w:hAnsi="Consolas" w:cs="宋体"/>
          <w:color w:val="AF00DB"/>
          <w:kern w:val="0"/>
          <w:szCs w:val="21"/>
        </w:rPr>
        <w:t>return</w:t>
      </w:r>
      <w:r w:rsidRPr="00242542">
        <w:rPr>
          <w:rFonts w:ascii="Consolas" w:eastAsia="宋体" w:hAnsi="Consolas" w:cs="宋体"/>
          <w:color w:val="000000"/>
          <w:kern w:val="0"/>
          <w:szCs w:val="21"/>
        </w:rPr>
        <w:t> </w:t>
      </w:r>
      <w:r w:rsidRPr="00242542">
        <w:rPr>
          <w:rFonts w:ascii="Consolas" w:eastAsia="宋体" w:hAnsi="Consolas" w:cs="宋体"/>
          <w:color w:val="001080"/>
          <w:kern w:val="0"/>
          <w:szCs w:val="21"/>
        </w:rPr>
        <w:t>x</w:t>
      </w:r>
      <w:r w:rsidRPr="00242542">
        <w:rPr>
          <w:rFonts w:ascii="Consolas" w:eastAsia="宋体" w:hAnsi="Consolas" w:cs="宋体"/>
          <w:color w:val="000000"/>
          <w:kern w:val="0"/>
          <w:szCs w:val="21"/>
        </w:rPr>
        <w:t>+</w:t>
      </w:r>
      <w:r w:rsidRPr="00242542">
        <w:rPr>
          <w:rFonts w:ascii="Consolas" w:eastAsia="宋体" w:hAnsi="Consolas" w:cs="宋体"/>
          <w:color w:val="001080"/>
          <w:kern w:val="0"/>
          <w:szCs w:val="21"/>
        </w:rPr>
        <w:t>y</w:t>
      </w:r>
      <w:r w:rsidRPr="00242542">
        <w:rPr>
          <w:rFonts w:ascii="Consolas" w:eastAsia="宋体" w:hAnsi="Consolas" w:cs="宋体"/>
          <w:color w:val="000000"/>
          <w:kern w:val="0"/>
          <w:szCs w:val="21"/>
        </w:rPr>
        <w:t>;</w:t>
      </w:r>
    </w:p>
    <w:p w14:paraId="298B6ECD"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r w:rsidRPr="00242542">
        <w:rPr>
          <w:rFonts w:ascii="Consolas" w:eastAsia="宋体" w:hAnsi="Consolas" w:cs="宋体"/>
          <w:color w:val="000000"/>
          <w:kern w:val="0"/>
          <w:szCs w:val="21"/>
        </w:rPr>
        <w:t>}</w:t>
      </w:r>
    </w:p>
    <w:p w14:paraId="65266911"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p>
    <w:p w14:paraId="608D82F8" w14:textId="77ADD1A1" w:rsidR="00242542" w:rsidRDefault="00242542" w:rsidP="00242542">
      <w:pPr>
        <w:widowControl/>
        <w:shd w:val="clear" w:color="auto" w:fill="FFFFFF"/>
        <w:spacing w:line="285" w:lineRule="atLeast"/>
        <w:ind w:firstLine="420"/>
        <w:jc w:val="left"/>
        <w:rPr>
          <w:rFonts w:ascii="Times New Roman" w:eastAsia="宋体" w:hAnsi="Times New Roman" w:cs="Times New Roman"/>
          <w:color w:val="000000"/>
          <w:kern w:val="0"/>
          <w:sz w:val="24"/>
          <w:szCs w:val="24"/>
        </w:rPr>
      </w:pPr>
      <w:r w:rsidRPr="00242542">
        <w:rPr>
          <w:rFonts w:ascii="Times New Roman" w:eastAsia="宋体" w:hAnsi="Times New Roman" w:cs="Times New Roman" w:hint="eastAsia"/>
          <w:b/>
          <w:bCs/>
          <w:color w:val="000000"/>
          <w:kern w:val="0"/>
          <w:sz w:val="24"/>
          <w:szCs w:val="24"/>
        </w:rPr>
        <w:t>程序运行结果</w:t>
      </w:r>
      <w:r>
        <w:rPr>
          <w:rFonts w:ascii="Times New Roman" w:eastAsia="宋体" w:hAnsi="Times New Roman" w:cs="Times New Roman" w:hint="eastAsia"/>
          <w:color w:val="000000"/>
          <w:kern w:val="0"/>
          <w:sz w:val="24"/>
          <w:szCs w:val="24"/>
        </w:rPr>
        <w:t>：</w:t>
      </w:r>
    </w:p>
    <w:p w14:paraId="3A06EA9E" w14:textId="5EAEEA7D" w:rsidR="00242542" w:rsidRDefault="00242542" w:rsidP="00242542">
      <w:pPr>
        <w:widowControl/>
        <w:shd w:val="clear" w:color="auto" w:fill="FFFFFF"/>
        <w:spacing w:line="285" w:lineRule="atLeast"/>
        <w:ind w:firstLine="420"/>
        <w:jc w:val="left"/>
        <w:rPr>
          <w:rFonts w:ascii="Times New Roman" w:eastAsia="宋体" w:hAnsi="Times New Roman" w:cs="Times New Roman"/>
          <w:color w:val="000000"/>
          <w:kern w:val="0"/>
          <w:sz w:val="24"/>
          <w:szCs w:val="24"/>
        </w:rPr>
      </w:pPr>
      <w:r w:rsidRPr="00242542">
        <w:rPr>
          <w:rFonts w:ascii="Times New Roman" w:eastAsia="宋体" w:hAnsi="Times New Roman" w:cs="Times New Roman"/>
          <w:noProof/>
          <w:color w:val="000000"/>
          <w:kern w:val="0"/>
          <w:sz w:val="24"/>
          <w:szCs w:val="24"/>
        </w:rPr>
        <w:drawing>
          <wp:inline distT="0" distB="0" distL="0" distR="0" wp14:anchorId="6CD8C654" wp14:editId="533D6C5E">
            <wp:extent cx="4629388" cy="1628859"/>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29388" cy="1628859"/>
                    </a:xfrm>
                    <a:prstGeom prst="rect">
                      <a:avLst/>
                    </a:prstGeom>
                  </pic:spPr>
                </pic:pic>
              </a:graphicData>
            </a:graphic>
          </wp:inline>
        </w:drawing>
      </w:r>
    </w:p>
    <w:p w14:paraId="50CA14CC" w14:textId="738CBF15" w:rsidR="00242542" w:rsidRDefault="00242542" w:rsidP="00242542">
      <w:pPr>
        <w:widowControl/>
        <w:shd w:val="clear" w:color="auto" w:fill="FFFFFF"/>
        <w:spacing w:line="285" w:lineRule="atLeast"/>
        <w:jc w:val="left"/>
        <w:rPr>
          <w:rFonts w:ascii="Times New Roman" w:eastAsia="宋体" w:hAnsi="Times New Roman" w:cs="Times New Roman"/>
          <w:color w:val="000000"/>
          <w:kern w:val="0"/>
          <w:sz w:val="24"/>
          <w:szCs w:val="24"/>
        </w:rPr>
      </w:pPr>
    </w:p>
    <w:p w14:paraId="798B74D2" w14:textId="760DA794" w:rsidR="00242542" w:rsidRDefault="00242542" w:rsidP="00242542">
      <w:pPr>
        <w:widowControl/>
        <w:shd w:val="clear" w:color="auto" w:fill="FFFFFF"/>
        <w:spacing w:line="285" w:lineRule="atLeast"/>
        <w:jc w:val="left"/>
        <w:rPr>
          <w:rFonts w:ascii="Times New Roman" w:eastAsia="宋体" w:hAnsi="Times New Roman" w:cs="Times New Roman"/>
          <w:color w:val="000000"/>
          <w:kern w:val="0"/>
          <w:sz w:val="24"/>
          <w:szCs w:val="24"/>
        </w:rPr>
      </w:pPr>
    </w:p>
    <w:p w14:paraId="0BC78992" w14:textId="77777777" w:rsidR="00242542" w:rsidRPr="00242542" w:rsidRDefault="00242542" w:rsidP="00242542">
      <w:pPr>
        <w:spacing w:line="360" w:lineRule="auto"/>
        <w:rPr>
          <w:rFonts w:ascii="Times New Roman" w:eastAsia="宋体" w:hAnsi="Times New Roman" w:cs="Times New Roman"/>
          <w:b/>
          <w:sz w:val="24"/>
          <w:szCs w:val="24"/>
        </w:rPr>
      </w:pPr>
      <w:r w:rsidRPr="00242542">
        <w:rPr>
          <w:rFonts w:ascii="Times New Roman" w:eastAsia="宋体" w:hAnsi="Times New Roman" w:cs="Times New Roman" w:hint="eastAsia"/>
          <w:b/>
          <w:sz w:val="24"/>
          <w:szCs w:val="24"/>
        </w:rPr>
        <w:t>3</w:t>
      </w:r>
      <w:r w:rsidRPr="00242542">
        <w:rPr>
          <w:rFonts w:ascii="Times New Roman" w:eastAsia="宋体" w:hAnsi="Times New Roman" w:cs="Times New Roman" w:hint="eastAsia"/>
          <w:b/>
          <w:sz w:val="24"/>
          <w:szCs w:val="24"/>
        </w:rPr>
        <w:t>．跟踪调试</w:t>
      </w:r>
    </w:p>
    <w:p w14:paraId="00F561D6"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hint="eastAsia"/>
          <w:sz w:val="24"/>
          <w:szCs w:val="24"/>
        </w:rPr>
        <w:tab/>
      </w:r>
      <w:r w:rsidRPr="00242542">
        <w:rPr>
          <w:rFonts w:ascii="Times New Roman" w:eastAsia="宋体" w:hAnsi="Times New Roman" w:cs="Times New Roman" w:hint="eastAsia"/>
          <w:sz w:val="24"/>
          <w:szCs w:val="24"/>
        </w:rPr>
        <w:t>下面程序利用</w:t>
      </w:r>
      <w:r w:rsidRPr="00242542">
        <w:rPr>
          <w:rFonts w:ascii="Times New Roman" w:eastAsia="宋体" w:hAnsi="Times New Roman" w:cs="Times New Roman" w:hint="eastAsia"/>
          <w:sz w:val="24"/>
          <w:szCs w:val="24"/>
        </w:rPr>
        <w:t>R</w:t>
      </w:r>
      <w:r w:rsidRPr="00242542">
        <w:rPr>
          <w:rFonts w:ascii="Times New Roman" w:eastAsia="宋体" w:hAnsi="Times New Roman" w:cs="Times New Roman" w:hint="eastAsia"/>
          <w:sz w:val="24"/>
          <w:szCs w:val="24"/>
        </w:rPr>
        <w:t>计算圆的面积</w:t>
      </w:r>
      <w:r w:rsidRPr="00242542">
        <w:rPr>
          <w:rFonts w:ascii="Times New Roman" w:eastAsia="宋体" w:hAnsi="Times New Roman" w:cs="Times New Roman" w:hint="eastAsia"/>
          <w:sz w:val="24"/>
          <w:szCs w:val="24"/>
        </w:rPr>
        <w:t>s</w:t>
      </w:r>
      <w:r w:rsidRPr="00242542">
        <w:rPr>
          <w:rFonts w:ascii="Times New Roman" w:eastAsia="宋体" w:hAnsi="Times New Roman" w:cs="Times New Roman" w:hint="eastAsia"/>
          <w:sz w:val="24"/>
          <w:szCs w:val="24"/>
        </w:rPr>
        <w:t>，以及面积</w:t>
      </w:r>
      <w:r w:rsidRPr="00242542">
        <w:rPr>
          <w:rFonts w:ascii="Times New Roman" w:eastAsia="宋体" w:hAnsi="Times New Roman" w:cs="Times New Roman" w:hint="eastAsia"/>
          <w:sz w:val="24"/>
          <w:szCs w:val="24"/>
        </w:rPr>
        <w:t>s</w:t>
      </w:r>
      <w:r w:rsidRPr="00242542">
        <w:rPr>
          <w:rFonts w:ascii="Times New Roman" w:eastAsia="宋体" w:hAnsi="Times New Roman" w:cs="Times New Roman" w:hint="eastAsia"/>
          <w:sz w:val="24"/>
          <w:szCs w:val="24"/>
        </w:rPr>
        <w:t>的整数部分。现要求：</w:t>
      </w:r>
    </w:p>
    <w:p w14:paraId="60B70045" w14:textId="77777777" w:rsidR="00242542" w:rsidRPr="00242542" w:rsidRDefault="00242542" w:rsidP="00242542">
      <w:pPr>
        <w:spacing w:line="360" w:lineRule="auto"/>
        <w:rPr>
          <w:rFonts w:ascii="宋体" w:eastAsia="宋体" w:hAnsi="Times New Roman" w:cs="宋体"/>
          <w:sz w:val="24"/>
          <w:szCs w:val="24"/>
        </w:rPr>
      </w:pPr>
      <w:r w:rsidRPr="00242542">
        <w:rPr>
          <w:rFonts w:ascii="宋体" w:eastAsia="宋体" w:hAnsi="Times New Roman" w:cs="宋体" w:hint="eastAsia"/>
          <w:sz w:val="24"/>
          <w:szCs w:val="24"/>
        </w:rPr>
        <w:tab/>
        <w:t>（1）修改程序，使程序编译通过且能运行；</w:t>
      </w:r>
    </w:p>
    <w:p w14:paraId="67923361" w14:textId="77777777" w:rsidR="00242542" w:rsidRPr="00242542" w:rsidRDefault="00242542" w:rsidP="00242542">
      <w:pPr>
        <w:spacing w:line="360" w:lineRule="auto"/>
        <w:rPr>
          <w:rFonts w:ascii="宋体" w:eastAsia="宋体" w:hAnsi="Times New Roman" w:cs="宋体"/>
          <w:sz w:val="24"/>
          <w:szCs w:val="24"/>
        </w:rPr>
      </w:pPr>
      <w:r w:rsidRPr="00242542">
        <w:rPr>
          <w:rFonts w:ascii="宋体" w:eastAsia="宋体" w:hAnsi="Times New Roman" w:cs="宋体" w:hint="eastAsia"/>
          <w:sz w:val="24"/>
          <w:szCs w:val="24"/>
        </w:rPr>
        <w:tab/>
        <w:t>（2）单步执行。进入函数</w:t>
      </w:r>
      <w:r w:rsidRPr="00242542">
        <w:rPr>
          <w:rFonts w:ascii="Times New Roman" w:eastAsia="宋体" w:hAnsi="Times New Roman" w:cs="Times New Roman" w:hint="eastAsia"/>
          <w:sz w:val="24"/>
          <w:szCs w:val="24"/>
        </w:rPr>
        <w:t>integer</w:t>
      </w:r>
      <w:r w:rsidRPr="00242542">
        <w:rPr>
          <w:rFonts w:ascii="Times New Roman" w:eastAsia="宋体" w:hAnsi="Times New Roman" w:cs="Times New Roman"/>
          <w:sz w:val="24"/>
          <w:szCs w:val="24"/>
        </w:rPr>
        <w:t>l_fraction</w:t>
      </w:r>
      <w:r w:rsidRPr="00242542">
        <w:rPr>
          <w:rFonts w:ascii="宋体" w:eastAsia="宋体" w:hAnsi="Times New Roman" w:cs="宋体" w:hint="eastAsia"/>
          <w:sz w:val="24"/>
          <w:szCs w:val="24"/>
        </w:rPr>
        <w:t>时，watch窗口中x为何值？在返回main时, watch窗口中i为何值？</w:t>
      </w:r>
    </w:p>
    <w:p w14:paraId="6EC9ED26"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宋体" w:eastAsia="宋体" w:hAnsi="Times New Roman" w:cs="宋体" w:hint="eastAsia"/>
          <w:sz w:val="24"/>
          <w:szCs w:val="24"/>
        </w:rPr>
        <w:tab/>
        <w:t>（3）修改程序，使程序能输出面积s值的整数部分（要求四舍五入），不会输出错误信息assertion failed。</w:t>
      </w:r>
    </w:p>
    <w:p w14:paraId="539BADA2" w14:textId="77777777" w:rsidR="00242542" w:rsidRPr="00242542" w:rsidRDefault="00242542" w:rsidP="00242542">
      <w:pPr>
        <w:spacing w:line="360" w:lineRule="auto"/>
        <w:rPr>
          <w:rFonts w:ascii="Times New Roman" w:eastAsia="宋体" w:hAnsi="Times New Roman" w:cs="Times New Roman"/>
          <w:sz w:val="24"/>
          <w:szCs w:val="24"/>
        </w:rPr>
      </w:pPr>
    </w:p>
    <w:p w14:paraId="1661102C"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hint="eastAsia"/>
          <w:sz w:val="24"/>
          <w:szCs w:val="24"/>
        </w:rPr>
        <w:t>/*</w:t>
      </w:r>
      <w:r w:rsidRPr="00242542">
        <w:rPr>
          <w:rFonts w:ascii="Times New Roman" w:eastAsia="宋体" w:hAnsi="Times New Roman" w:cs="Times New Roman" w:hint="eastAsia"/>
          <w:sz w:val="24"/>
          <w:szCs w:val="24"/>
        </w:rPr>
        <w:t>实验</w:t>
      </w:r>
      <w:r w:rsidRPr="00242542">
        <w:rPr>
          <w:rFonts w:ascii="Times New Roman" w:eastAsia="宋体" w:hAnsi="Times New Roman" w:cs="Times New Roman" w:hint="eastAsia"/>
          <w:sz w:val="24"/>
          <w:szCs w:val="24"/>
        </w:rPr>
        <w:t>4-3</w:t>
      </w:r>
      <w:r w:rsidRPr="00242542">
        <w:rPr>
          <w:rFonts w:ascii="Times New Roman" w:eastAsia="宋体" w:hAnsi="Times New Roman" w:cs="Times New Roman" w:hint="eastAsia"/>
          <w:sz w:val="24"/>
          <w:szCs w:val="24"/>
        </w:rPr>
        <w:t>跟踪调试题程序利用</w:t>
      </w:r>
      <w:r w:rsidRPr="00242542">
        <w:rPr>
          <w:rFonts w:ascii="Times New Roman" w:eastAsia="宋体" w:hAnsi="Times New Roman" w:cs="Times New Roman" w:hint="eastAsia"/>
          <w:sz w:val="24"/>
          <w:szCs w:val="24"/>
        </w:rPr>
        <w:t>R</w:t>
      </w:r>
      <w:r w:rsidRPr="00242542">
        <w:rPr>
          <w:rFonts w:ascii="Times New Roman" w:eastAsia="宋体" w:hAnsi="Times New Roman" w:cs="Times New Roman" w:hint="eastAsia"/>
          <w:sz w:val="24"/>
          <w:szCs w:val="24"/>
        </w:rPr>
        <w:t>计算圆的面积</w:t>
      </w:r>
      <w:r w:rsidRPr="00242542">
        <w:rPr>
          <w:rFonts w:ascii="Times New Roman" w:eastAsia="宋体" w:hAnsi="Times New Roman" w:cs="Times New Roman" w:hint="eastAsia"/>
          <w:sz w:val="24"/>
          <w:szCs w:val="24"/>
        </w:rPr>
        <w:t xml:space="preserve">s*/ </w:t>
      </w:r>
    </w:p>
    <w:p w14:paraId="24B6262D"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sz w:val="24"/>
          <w:szCs w:val="24"/>
        </w:rPr>
        <w:t>#define  R</w:t>
      </w:r>
    </w:p>
    <w:p w14:paraId="7AE35D0B"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sz w:val="24"/>
          <w:szCs w:val="24"/>
        </w:rPr>
        <w:t>int main(void)</w:t>
      </w:r>
    </w:p>
    <w:p w14:paraId="7F7560E2"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sz w:val="24"/>
          <w:szCs w:val="24"/>
        </w:rPr>
        <w:t>{</w:t>
      </w:r>
    </w:p>
    <w:p w14:paraId="5512C1E6"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sz w:val="24"/>
          <w:szCs w:val="24"/>
        </w:rPr>
        <w:tab/>
        <w:t>float  r, s;</w:t>
      </w:r>
    </w:p>
    <w:p w14:paraId="4BA581E0"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sz w:val="24"/>
          <w:szCs w:val="24"/>
        </w:rPr>
        <w:tab/>
        <w:t>int s_integer=0;</w:t>
      </w:r>
    </w:p>
    <w:p w14:paraId="277448BE"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sz w:val="24"/>
          <w:szCs w:val="24"/>
        </w:rPr>
        <w:t xml:space="preserve">    printf ("Input a number: ");</w:t>
      </w:r>
    </w:p>
    <w:p w14:paraId="331756C0"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sz w:val="24"/>
          <w:szCs w:val="24"/>
        </w:rPr>
        <w:lastRenderedPageBreak/>
        <w:t xml:space="preserve">    scanf("%f",&amp;r);</w:t>
      </w:r>
    </w:p>
    <w:p w14:paraId="2167C04B"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sz w:val="24"/>
          <w:szCs w:val="24"/>
        </w:rPr>
        <w:t xml:space="preserve">    #ifdef  R</w:t>
      </w:r>
    </w:p>
    <w:p w14:paraId="2448CE19"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sz w:val="24"/>
          <w:szCs w:val="24"/>
        </w:rPr>
        <w:t xml:space="preserve">       s=3.14159*r*r;</w:t>
      </w:r>
    </w:p>
    <w:p w14:paraId="18174830"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sz w:val="24"/>
          <w:szCs w:val="24"/>
        </w:rPr>
        <w:t xml:space="preserve">       printf("Area of round is: %f\n",s);</w:t>
      </w:r>
    </w:p>
    <w:p w14:paraId="50390844"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sz w:val="24"/>
          <w:szCs w:val="24"/>
        </w:rPr>
        <w:t xml:space="preserve">       s_integer=integer_fraction(s);</w:t>
      </w:r>
    </w:p>
    <w:p w14:paraId="36FF06B3"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sz w:val="24"/>
          <w:szCs w:val="24"/>
        </w:rPr>
        <w:t xml:space="preserve">       assert((s-s_integer)&lt;0.5);</w:t>
      </w:r>
    </w:p>
    <w:p w14:paraId="70B0CD60"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sz w:val="24"/>
          <w:szCs w:val="24"/>
        </w:rPr>
        <w:t xml:space="preserve">       printf("The integer fraction of area is %d\n", s_integer);</w:t>
      </w:r>
    </w:p>
    <w:p w14:paraId="49C3DF99"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sz w:val="24"/>
          <w:szCs w:val="24"/>
        </w:rPr>
        <w:t xml:space="preserve">    #endif</w:t>
      </w:r>
    </w:p>
    <w:p w14:paraId="7A65D701"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sz w:val="24"/>
          <w:szCs w:val="24"/>
        </w:rPr>
        <w:t xml:space="preserve">    return 0;</w:t>
      </w:r>
    </w:p>
    <w:p w14:paraId="2FF64D2E"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sz w:val="24"/>
          <w:szCs w:val="24"/>
        </w:rPr>
        <w:t>}</w:t>
      </w:r>
    </w:p>
    <w:p w14:paraId="16FBB574" w14:textId="77777777" w:rsidR="00242542" w:rsidRPr="00242542" w:rsidRDefault="00242542" w:rsidP="00242542">
      <w:pPr>
        <w:spacing w:line="360" w:lineRule="auto"/>
        <w:rPr>
          <w:rFonts w:ascii="Times New Roman" w:eastAsia="宋体" w:hAnsi="Times New Roman" w:cs="Times New Roman"/>
          <w:sz w:val="24"/>
          <w:szCs w:val="24"/>
        </w:rPr>
      </w:pPr>
    </w:p>
    <w:p w14:paraId="516CF184"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sz w:val="24"/>
          <w:szCs w:val="24"/>
        </w:rPr>
        <w:t xml:space="preserve">int </w:t>
      </w:r>
      <w:bookmarkStart w:id="16" w:name="_Hlk56545196"/>
      <w:r w:rsidRPr="00242542">
        <w:rPr>
          <w:rFonts w:ascii="Times New Roman" w:eastAsia="宋体" w:hAnsi="Times New Roman" w:cs="Times New Roman"/>
          <w:sz w:val="24"/>
          <w:szCs w:val="24"/>
        </w:rPr>
        <w:t>integer_fraction</w:t>
      </w:r>
      <w:bookmarkEnd w:id="16"/>
      <w:r w:rsidRPr="00242542">
        <w:rPr>
          <w:rFonts w:ascii="Times New Roman" w:eastAsia="宋体" w:hAnsi="Times New Roman" w:cs="Times New Roman"/>
          <w:sz w:val="24"/>
          <w:szCs w:val="24"/>
        </w:rPr>
        <w:t>(float x)</w:t>
      </w:r>
    </w:p>
    <w:p w14:paraId="5B7A2EA4"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sz w:val="24"/>
          <w:szCs w:val="24"/>
        </w:rPr>
        <w:t>{</w:t>
      </w:r>
    </w:p>
    <w:p w14:paraId="795C33AC"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sz w:val="24"/>
          <w:szCs w:val="24"/>
        </w:rPr>
        <w:t xml:space="preserve">  int i=x;</w:t>
      </w:r>
    </w:p>
    <w:p w14:paraId="6137557A"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sz w:val="24"/>
          <w:szCs w:val="24"/>
        </w:rPr>
        <w:t xml:space="preserve">  return i;</w:t>
      </w:r>
    </w:p>
    <w:p w14:paraId="22D71D3D"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sz w:val="24"/>
          <w:szCs w:val="24"/>
        </w:rPr>
        <w:t>}</w:t>
      </w:r>
    </w:p>
    <w:p w14:paraId="54F8009B" w14:textId="77777777" w:rsidR="004402D5" w:rsidRPr="004402D5" w:rsidRDefault="004402D5" w:rsidP="004402D5">
      <w:pPr>
        <w:snapToGrid w:val="0"/>
        <w:spacing w:line="360" w:lineRule="auto"/>
        <w:rPr>
          <w:rFonts w:ascii="Times New Roman" w:eastAsia="宋体" w:hAnsi="Times New Roman" w:cs="Times New Roman"/>
          <w:b/>
          <w:sz w:val="24"/>
          <w:szCs w:val="24"/>
        </w:rPr>
      </w:pPr>
      <w:r w:rsidRPr="004402D5">
        <w:rPr>
          <w:rFonts w:ascii="Times New Roman" w:eastAsia="宋体" w:hAnsi="宋体" w:cs="Times New Roman"/>
          <w:b/>
          <w:sz w:val="24"/>
          <w:szCs w:val="24"/>
        </w:rPr>
        <w:t>解答：</w:t>
      </w:r>
    </w:p>
    <w:p w14:paraId="04E2CC62" w14:textId="17168F99" w:rsidR="00242542" w:rsidRDefault="004402D5" w:rsidP="00242542">
      <w:pPr>
        <w:widowControl/>
        <w:shd w:val="clear" w:color="auto" w:fill="FFFFFF"/>
        <w:spacing w:line="285" w:lineRule="atLeast"/>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ab/>
      </w:r>
      <w:r>
        <w:rPr>
          <w:rFonts w:ascii="Times New Roman" w:eastAsia="宋体" w:hAnsi="Times New Roman" w:cs="Times New Roman" w:hint="eastAsia"/>
          <w:color w:val="000000"/>
          <w:kern w:val="0"/>
          <w:sz w:val="24"/>
          <w:szCs w:val="24"/>
        </w:rPr>
        <w:t>（</w:t>
      </w:r>
      <w:r>
        <w:rPr>
          <w:rFonts w:ascii="Times New Roman" w:eastAsia="宋体" w:hAnsi="Times New Roman" w:cs="Times New Roman"/>
          <w:color w:val="000000"/>
          <w:kern w:val="0"/>
          <w:sz w:val="24"/>
          <w:szCs w:val="24"/>
        </w:rPr>
        <w:t>1</w:t>
      </w:r>
      <w:r>
        <w:rPr>
          <w:rFonts w:ascii="Times New Roman" w:eastAsia="宋体" w:hAnsi="Times New Roman" w:cs="Times New Roman" w:hint="eastAsia"/>
          <w:color w:val="000000"/>
          <w:kern w:val="0"/>
          <w:sz w:val="24"/>
          <w:szCs w:val="24"/>
        </w:rPr>
        <w:t>）缺少相关头文件和函数原型，修改后程序如下</w:t>
      </w:r>
    </w:p>
    <w:p w14:paraId="12360221"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AF00DB"/>
          <w:kern w:val="0"/>
          <w:szCs w:val="21"/>
        </w:rPr>
        <w:t>#include</w:t>
      </w:r>
      <w:r w:rsidRPr="004402D5">
        <w:rPr>
          <w:rFonts w:ascii="Consolas" w:eastAsia="宋体" w:hAnsi="Consolas" w:cs="宋体"/>
          <w:color w:val="A31515"/>
          <w:kern w:val="0"/>
          <w:szCs w:val="21"/>
        </w:rPr>
        <w:t>&lt;stdio.h&gt;</w:t>
      </w:r>
    </w:p>
    <w:p w14:paraId="3CFC5B7E"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AF00DB"/>
          <w:kern w:val="0"/>
          <w:szCs w:val="21"/>
        </w:rPr>
        <w:t>#include</w:t>
      </w:r>
      <w:r w:rsidRPr="004402D5">
        <w:rPr>
          <w:rFonts w:ascii="Consolas" w:eastAsia="宋体" w:hAnsi="Consolas" w:cs="宋体"/>
          <w:color w:val="A31515"/>
          <w:kern w:val="0"/>
          <w:szCs w:val="21"/>
        </w:rPr>
        <w:t>&lt;assert.h&gt;</w:t>
      </w:r>
    </w:p>
    <w:p w14:paraId="384ED0C2"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AF00DB"/>
          <w:kern w:val="0"/>
          <w:szCs w:val="21"/>
        </w:rPr>
        <w:t>#define</w:t>
      </w:r>
      <w:r w:rsidRPr="004402D5">
        <w:rPr>
          <w:rFonts w:ascii="Consolas" w:eastAsia="宋体" w:hAnsi="Consolas" w:cs="宋体"/>
          <w:color w:val="0000FF"/>
          <w:kern w:val="0"/>
          <w:szCs w:val="21"/>
        </w:rPr>
        <w:t>  R  </w:t>
      </w:r>
      <w:r w:rsidRPr="004402D5">
        <w:rPr>
          <w:rFonts w:ascii="Consolas" w:eastAsia="宋体" w:hAnsi="Consolas" w:cs="宋体"/>
          <w:color w:val="098658"/>
          <w:kern w:val="0"/>
          <w:szCs w:val="21"/>
        </w:rPr>
        <w:t>1</w:t>
      </w:r>
    </w:p>
    <w:p w14:paraId="42AB701A"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FF"/>
          <w:kern w:val="0"/>
          <w:szCs w:val="21"/>
        </w:rPr>
        <w:t>int</w:t>
      </w:r>
      <w:r w:rsidRPr="004402D5">
        <w:rPr>
          <w:rFonts w:ascii="Consolas" w:eastAsia="宋体" w:hAnsi="Consolas" w:cs="宋体"/>
          <w:color w:val="000000"/>
          <w:kern w:val="0"/>
          <w:szCs w:val="21"/>
        </w:rPr>
        <w:t> </w:t>
      </w:r>
      <w:r w:rsidRPr="004402D5">
        <w:rPr>
          <w:rFonts w:ascii="Consolas" w:eastAsia="宋体" w:hAnsi="Consolas" w:cs="宋体"/>
          <w:color w:val="795E26"/>
          <w:kern w:val="0"/>
          <w:szCs w:val="21"/>
        </w:rPr>
        <w:t>integer_fraction</w:t>
      </w:r>
      <w:r w:rsidRPr="004402D5">
        <w:rPr>
          <w:rFonts w:ascii="Consolas" w:eastAsia="宋体" w:hAnsi="Consolas" w:cs="宋体"/>
          <w:color w:val="000000"/>
          <w:kern w:val="0"/>
          <w:szCs w:val="21"/>
        </w:rPr>
        <w:t>(</w:t>
      </w:r>
      <w:r w:rsidRPr="004402D5">
        <w:rPr>
          <w:rFonts w:ascii="Consolas" w:eastAsia="宋体" w:hAnsi="Consolas" w:cs="宋体"/>
          <w:color w:val="0000FF"/>
          <w:kern w:val="0"/>
          <w:szCs w:val="21"/>
        </w:rPr>
        <w:t>float</w:t>
      </w:r>
      <w:r w:rsidRPr="004402D5">
        <w:rPr>
          <w:rFonts w:ascii="Consolas" w:eastAsia="宋体" w:hAnsi="Consolas" w:cs="宋体"/>
          <w:color w:val="000000"/>
          <w:kern w:val="0"/>
          <w:szCs w:val="21"/>
        </w:rPr>
        <w:t> </w:t>
      </w:r>
      <w:r w:rsidRPr="004402D5">
        <w:rPr>
          <w:rFonts w:ascii="Consolas" w:eastAsia="宋体" w:hAnsi="Consolas" w:cs="宋体"/>
          <w:color w:val="001080"/>
          <w:kern w:val="0"/>
          <w:szCs w:val="21"/>
        </w:rPr>
        <w:t>x</w:t>
      </w:r>
      <w:r w:rsidRPr="004402D5">
        <w:rPr>
          <w:rFonts w:ascii="Consolas" w:eastAsia="宋体" w:hAnsi="Consolas" w:cs="宋体"/>
          <w:color w:val="000000"/>
          <w:kern w:val="0"/>
          <w:szCs w:val="21"/>
        </w:rPr>
        <w:t>);</w:t>
      </w:r>
    </w:p>
    <w:p w14:paraId="45F8762D"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FF"/>
          <w:kern w:val="0"/>
          <w:szCs w:val="21"/>
        </w:rPr>
        <w:t>int</w:t>
      </w:r>
      <w:r w:rsidRPr="004402D5">
        <w:rPr>
          <w:rFonts w:ascii="Consolas" w:eastAsia="宋体" w:hAnsi="Consolas" w:cs="宋体"/>
          <w:color w:val="000000"/>
          <w:kern w:val="0"/>
          <w:szCs w:val="21"/>
        </w:rPr>
        <w:t> </w:t>
      </w:r>
      <w:r w:rsidRPr="004402D5">
        <w:rPr>
          <w:rFonts w:ascii="Consolas" w:eastAsia="宋体" w:hAnsi="Consolas" w:cs="宋体"/>
          <w:color w:val="795E26"/>
          <w:kern w:val="0"/>
          <w:szCs w:val="21"/>
        </w:rPr>
        <w:t>main</w:t>
      </w:r>
      <w:r w:rsidRPr="004402D5">
        <w:rPr>
          <w:rFonts w:ascii="Consolas" w:eastAsia="宋体" w:hAnsi="Consolas" w:cs="宋体"/>
          <w:color w:val="000000"/>
          <w:kern w:val="0"/>
          <w:szCs w:val="21"/>
        </w:rPr>
        <w:t>(</w:t>
      </w:r>
      <w:r w:rsidRPr="004402D5">
        <w:rPr>
          <w:rFonts w:ascii="Consolas" w:eastAsia="宋体" w:hAnsi="Consolas" w:cs="宋体"/>
          <w:color w:val="0000FF"/>
          <w:kern w:val="0"/>
          <w:szCs w:val="21"/>
        </w:rPr>
        <w:t>void</w:t>
      </w:r>
      <w:r w:rsidRPr="004402D5">
        <w:rPr>
          <w:rFonts w:ascii="Consolas" w:eastAsia="宋体" w:hAnsi="Consolas" w:cs="宋体"/>
          <w:color w:val="000000"/>
          <w:kern w:val="0"/>
          <w:szCs w:val="21"/>
        </w:rPr>
        <w:t>)</w:t>
      </w:r>
    </w:p>
    <w:p w14:paraId="67DA894B"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00"/>
          <w:kern w:val="0"/>
          <w:szCs w:val="21"/>
        </w:rPr>
        <w:t>{</w:t>
      </w:r>
    </w:p>
    <w:p w14:paraId="45D1E022"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00"/>
          <w:kern w:val="0"/>
          <w:szCs w:val="21"/>
        </w:rPr>
        <w:t>    </w:t>
      </w:r>
      <w:r w:rsidRPr="004402D5">
        <w:rPr>
          <w:rFonts w:ascii="Consolas" w:eastAsia="宋体" w:hAnsi="Consolas" w:cs="宋体"/>
          <w:color w:val="0000FF"/>
          <w:kern w:val="0"/>
          <w:szCs w:val="21"/>
        </w:rPr>
        <w:t>float</w:t>
      </w:r>
      <w:r w:rsidRPr="004402D5">
        <w:rPr>
          <w:rFonts w:ascii="Consolas" w:eastAsia="宋体" w:hAnsi="Consolas" w:cs="宋体"/>
          <w:color w:val="000000"/>
          <w:kern w:val="0"/>
          <w:szCs w:val="21"/>
        </w:rPr>
        <w:t>  </w:t>
      </w:r>
      <w:r w:rsidRPr="004402D5">
        <w:rPr>
          <w:rFonts w:ascii="Consolas" w:eastAsia="宋体" w:hAnsi="Consolas" w:cs="宋体"/>
          <w:color w:val="001080"/>
          <w:kern w:val="0"/>
          <w:szCs w:val="21"/>
        </w:rPr>
        <w:t>r</w:t>
      </w:r>
      <w:r w:rsidRPr="004402D5">
        <w:rPr>
          <w:rFonts w:ascii="Consolas" w:eastAsia="宋体" w:hAnsi="Consolas" w:cs="宋体"/>
          <w:color w:val="000000"/>
          <w:kern w:val="0"/>
          <w:szCs w:val="21"/>
        </w:rPr>
        <w:t>, </w:t>
      </w:r>
      <w:r w:rsidRPr="004402D5">
        <w:rPr>
          <w:rFonts w:ascii="Consolas" w:eastAsia="宋体" w:hAnsi="Consolas" w:cs="宋体"/>
          <w:color w:val="001080"/>
          <w:kern w:val="0"/>
          <w:szCs w:val="21"/>
        </w:rPr>
        <w:t>s</w:t>
      </w:r>
      <w:r w:rsidRPr="004402D5">
        <w:rPr>
          <w:rFonts w:ascii="Consolas" w:eastAsia="宋体" w:hAnsi="Consolas" w:cs="宋体"/>
          <w:color w:val="000000"/>
          <w:kern w:val="0"/>
          <w:szCs w:val="21"/>
        </w:rPr>
        <w:t>;</w:t>
      </w:r>
    </w:p>
    <w:p w14:paraId="1F9042AF"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00"/>
          <w:kern w:val="0"/>
          <w:szCs w:val="21"/>
        </w:rPr>
        <w:t>    </w:t>
      </w:r>
      <w:r w:rsidRPr="004402D5">
        <w:rPr>
          <w:rFonts w:ascii="Consolas" w:eastAsia="宋体" w:hAnsi="Consolas" w:cs="宋体"/>
          <w:color w:val="0000FF"/>
          <w:kern w:val="0"/>
          <w:szCs w:val="21"/>
        </w:rPr>
        <w:t>int</w:t>
      </w:r>
      <w:r w:rsidRPr="004402D5">
        <w:rPr>
          <w:rFonts w:ascii="Consolas" w:eastAsia="宋体" w:hAnsi="Consolas" w:cs="宋体"/>
          <w:color w:val="000000"/>
          <w:kern w:val="0"/>
          <w:szCs w:val="21"/>
        </w:rPr>
        <w:t> </w:t>
      </w:r>
      <w:r w:rsidRPr="004402D5">
        <w:rPr>
          <w:rFonts w:ascii="Consolas" w:eastAsia="宋体" w:hAnsi="Consolas" w:cs="宋体"/>
          <w:color w:val="001080"/>
          <w:kern w:val="0"/>
          <w:szCs w:val="21"/>
        </w:rPr>
        <w:t>s_integer</w:t>
      </w:r>
      <w:r w:rsidRPr="004402D5">
        <w:rPr>
          <w:rFonts w:ascii="Consolas" w:eastAsia="宋体" w:hAnsi="Consolas" w:cs="宋体"/>
          <w:color w:val="000000"/>
          <w:kern w:val="0"/>
          <w:szCs w:val="21"/>
        </w:rPr>
        <w:t>=</w:t>
      </w:r>
      <w:r w:rsidRPr="004402D5">
        <w:rPr>
          <w:rFonts w:ascii="Consolas" w:eastAsia="宋体" w:hAnsi="Consolas" w:cs="宋体"/>
          <w:color w:val="098658"/>
          <w:kern w:val="0"/>
          <w:szCs w:val="21"/>
        </w:rPr>
        <w:t>0</w:t>
      </w:r>
      <w:r w:rsidRPr="004402D5">
        <w:rPr>
          <w:rFonts w:ascii="Consolas" w:eastAsia="宋体" w:hAnsi="Consolas" w:cs="宋体"/>
          <w:color w:val="000000"/>
          <w:kern w:val="0"/>
          <w:szCs w:val="21"/>
        </w:rPr>
        <w:t>;</w:t>
      </w:r>
    </w:p>
    <w:p w14:paraId="7C5AEE3D"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00"/>
          <w:kern w:val="0"/>
          <w:szCs w:val="21"/>
        </w:rPr>
        <w:t>    </w:t>
      </w:r>
      <w:r w:rsidRPr="004402D5">
        <w:rPr>
          <w:rFonts w:ascii="Consolas" w:eastAsia="宋体" w:hAnsi="Consolas" w:cs="宋体"/>
          <w:color w:val="795E26"/>
          <w:kern w:val="0"/>
          <w:szCs w:val="21"/>
        </w:rPr>
        <w:t>printf</w:t>
      </w:r>
      <w:r w:rsidRPr="004402D5">
        <w:rPr>
          <w:rFonts w:ascii="Consolas" w:eastAsia="宋体" w:hAnsi="Consolas" w:cs="宋体"/>
          <w:color w:val="000000"/>
          <w:kern w:val="0"/>
          <w:szCs w:val="21"/>
        </w:rPr>
        <w:t> (</w:t>
      </w:r>
      <w:r w:rsidRPr="004402D5">
        <w:rPr>
          <w:rFonts w:ascii="Consolas" w:eastAsia="宋体" w:hAnsi="Consolas" w:cs="宋体"/>
          <w:color w:val="A31515"/>
          <w:kern w:val="0"/>
          <w:szCs w:val="21"/>
        </w:rPr>
        <w:t>"Input a number: "</w:t>
      </w:r>
      <w:r w:rsidRPr="004402D5">
        <w:rPr>
          <w:rFonts w:ascii="Consolas" w:eastAsia="宋体" w:hAnsi="Consolas" w:cs="宋体"/>
          <w:color w:val="000000"/>
          <w:kern w:val="0"/>
          <w:szCs w:val="21"/>
        </w:rPr>
        <w:t>);</w:t>
      </w:r>
    </w:p>
    <w:p w14:paraId="4772A2FB"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00"/>
          <w:kern w:val="0"/>
          <w:szCs w:val="21"/>
        </w:rPr>
        <w:t>    </w:t>
      </w:r>
      <w:r w:rsidRPr="004402D5">
        <w:rPr>
          <w:rFonts w:ascii="Consolas" w:eastAsia="宋体" w:hAnsi="Consolas" w:cs="宋体"/>
          <w:color w:val="795E26"/>
          <w:kern w:val="0"/>
          <w:szCs w:val="21"/>
        </w:rPr>
        <w:t>scanf</w:t>
      </w:r>
      <w:r w:rsidRPr="004402D5">
        <w:rPr>
          <w:rFonts w:ascii="Consolas" w:eastAsia="宋体" w:hAnsi="Consolas" w:cs="宋体"/>
          <w:color w:val="000000"/>
          <w:kern w:val="0"/>
          <w:szCs w:val="21"/>
        </w:rPr>
        <w:t>(</w:t>
      </w:r>
      <w:r w:rsidRPr="004402D5">
        <w:rPr>
          <w:rFonts w:ascii="Consolas" w:eastAsia="宋体" w:hAnsi="Consolas" w:cs="宋体"/>
          <w:color w:val="A31515"/>
          <w:kern w:val="0"/>
          <w:szCs w:val="21"/>
        </w:rPr>
        <w:t>"%f"</w:t>
      </w:r>
      <w:r w:rsidRPr="004402D5">
        <w:rPr>
          <w:rFonts w:ascii="Consolas" w:eastAsia="宋体" w:hAnsi="Consolas" w:cs="宋体"/>
          <w:color w:val="000000"/>
          <w:kern w:val="0"/>
          <w:szCs w:val="21"/>
        </w:rPr>
        <w:t>,&amp;</w:t>
      </w:r>
      <w:r w:rsidRPr="004402D5">
        <w:rPr>
          <w:rFonts w:ascii="Consolas" w:eastAsia="宋体" w:hAnsi="Consolas" w:cs="宋体"/>
          <w:color w:val="001080"/>
          <w:kern w:val="0"/>
          <w:szCs w:val="21"/>
        </w:rPr>
        <w:t>r</w:t>
      </w:r>
      <w:r w:rsidRPr="004402D5">
        <w:rPr>
          <w:rFonts w:ascii="Consolas" w:eastAsia="宋体" w:hAnsi="Consolas" w:cs="宋体"/>
          <w:color w:val="000000"/>
          <w:kern w:val="0"/>
          <w:szCs w:val="21"/>
        </w:rPr>
        <w:t>);</w:t>
      </w:r>
    </w:p>
    <w:p w14:paraId="13E344BD"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FF"/>
          <w:kern w:val="0"/>
          <w:szCs w:val="21"/>
        </w:rPr>
        <w:t>    </w:t>
      </w:r>
      <w:r w:rsidRPr="004402D5">
        <w:rPr>
          <w:rFonts w:ascii="Consolas" w:eastAsia="宋体" w:hAnsi="Consolas" w:cs="宋体"/>
          <w:color w:val="AF00DB"/>
          <w:kern w:val="0"/>
          <w:szCs w:val="21"/>
        </w:rPr>
        <w:t>#ifdef</w:t>
      </w:r>
      <w:r w:rsidRPr="004402D5">
        <w:rPr>
          <w:rFonts w:ascii="Consolas" w:eastAsia="宋体" w:hAnsi="Consolas" w:cs="宋体"/>
          <w:color w:val="0000FF"/>
          <w:kern w:val="0"/>
          <w:szCs w:val="21"/>
        </w:rPr>
        <w:t>  R</w:t>
      </w:r>
    </w:p>
    <w:p w14:paraId="10D0BA10"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00"/>
          <w:kern w:val="0"/>
          <w:szCs w:val="21"/>
        </w:rPr>
        <w:t>       </w:t>
      </w:r>
      <w:r w:rsidRPr="004402D5">
        <w:rPr>
          <w:rFonts w:ascii="Consolas" w:eastAsia="宋体" w:hAnsi="Consolas" w:cs="宋体"/>
          <w:color w:val="001080"/>
          <w:kern w:val="0"/>
          <w:szCs w:val="21"/>
        </w:rPr>
        <w:t>s</w:t>
      </w:r>
      <w:r w:rsidRPr="004402D5">
        <w:rPr>
          <w:rFonts w:ascii="Consolas" w:eastAsia="宋体" w:hAnsi="Consolas" w:cs="宋体"/>
          <w:color w:val="000000"/>
          <w:kern w:val="0"/>
          <w:szCs w:val="21"/>
        </w:rPr>
        <w:t>=</w:t>
      </w:r>
      <w:r w:rsidRPr="004402D5">
        <w:rPr>
          <w:rFonts w:ascii="Consolas" w:eastAsia="宋体" w:hAnsi="Consolas" w:cs="宋体"/>
          <w:color w:val="098658"/>
          <w:kern w:val="0"/>
          <w:szCs w:val="21"/>
        </w:rPr>
        <w:t>3.14159</w:t>
      </w:r>
      <w:r w:rsidRPr="004402D5">
        <w:rPr>
          <w:rFonts w:ascii="Consolas" w:eastAsia="宋体" w:hAnsi="Consolas" w:cs="宋体"/>
          <w:color w:val="000000"/>
          <w:kern w:val="0"/>
          <w:szCs w:val="21"/>
        </w:rPr>
        <w:t>*</w:t>
      </w:r>
      <w:r w:rsidRPr="004402D5">
        <w:rPr>
          <w:rFonts w:ascii="Consolas" w:eastAsia="宋体" w:hAnsi="Consolas" w:cs="宋体"/>
          <w:color w:val="001080"/>
          <w:kern w:val="0"/>
          <w:szCs w:val="21"/>
        </w:rPr>
        <w:t>r</w:t>
      </w:r>
      <w:r w:rsidRPr="004402D5">
        <w:rPr>
          <w:rFonts w:ascii="Consolas" w:eastAsia="宋体" w:hAnsi="Consolas" w:cs="宋体"/>
          <w:color w:val="000000"/>
          <w:kern w:val="0"/>
          <w:szCs w:val="21"/>
        </w:rPr>
        <w:t>*</w:t>
      </w:r>
      <w:r w:rsidRPr="004402D5">
        <w:rPr>
          <w:rFonts w:ascii="Consolas" w:eastAsia="宋体" w:hAnsi="Consolas" w:cs="宋体"/>
          <w:color w:val="001080"/>
          <w:kern w:val="0"/>
          <w:szCs w:val="21"/>
        </w:rPr>
        <w:t>r</w:t>
      </w:r>
      <w:r w:rsidRPr="004402D5">
        <w:rPr>
          <w:rFonts w:ascii="Consolas" w:eastAsia="宋体" w:hAnsi="Consolas" w:cs="宋体"/>
          <w:color w:val="000000"/>
          <w:kern w:val="0"/>
          <w:szCs w:val="21"/>
        </w:rPr>
        <w:t>;</w:t>
      </w:r>
    </w:p>
    <w:p w14:paraId="327EC284"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00"/>
          <w:kern w:val="0"/>
          <w:szCs w:val="21"/>
        </w:rPr>
        <w:t>       </w:t>
      </w:r>
      <w:r w:rsidRPr="004402D5">
        <w:rPr>
          <w:rFonts w:ascii="Consolas" w:eastAsia="宋体" w:hAnsi="Consolas" w:cs="宋体"/>
          <w:color w:val="795E26"/>
          <w:kern w:val="0"/>
          <w:szCs w:val="21"/>
        </w:rPr>
        <w:t>printf</w:t>
      </w:r>
      <w:r w:rsidRPr="004402D5">
        <w:rPr>
          <w:rFonts w:ascii="Consolas" w:eastAsia="宋体" w:hAnsi="Consolas" w:cs="宋体"/>
          <w:color w:val="000000"/>
          <w:kern w:val="0"/>
          <w:szCs w:val="21"/>
        </w:rPr>
        <w:t>(</w:t>
      </w:r>
      <w:r w:rsidRPr="004402D5">
        <w:rPr>
          <w:rFonts w:ascii="Consolas" w:eastAsia="宋体" w:hAnsi="Consolas" w:cs="宋体"/>
          <w:color w:val="A31515"/>
          <w:kern w:val="0"/>
          <w:szCs w:val="21"/>
        </w:rPr>
        <w:t>"Area of round is: %f</w:t>
      </w:r>
      <w:r w:rsidRPr="004402D5">
        <w:rPr>
          <w:rFonts w:ascii="Consolas" w:eastAsia="宋体" w:hAnsi="Consolas" w:cs="宋体"/>
          <w:color w:val="EE0000"/>
          <w:kern w:val="0"/>
          <w:szCs w:val="21"/>
        </w:rPr>
        <w:t>\n</w:t>
      </w:r>
      <w:r w:rsidRPr="004402D5">
        <w:rPr>
          <w:rFonts w:ascii="Consolas" w:eastAsia="宋体" w:hAnsi="Consolas" w:cs="宋体"/>
          <w:color w:val="A31515"/>
          <w:kern w:val="0"/>
          <w:szCs w:val="21"/>
        </w:rPr>
        <w:t>"</w:t>
      </w:r>
      <w:r w:rsidRPr="004402D5">
        <w:rPr>
          <w:rFonts w:ascii="Consolas" w:eastAsia="宋体" w:hAnsi="Consolas" w:cs="宋体"/>
          <w:color w:val="000000"/>
          <w:kern w:val="0"/>
          <w:szCs w:val="21"/>
        </w:rPr>
        <w:t>,</w:t>
      </w:r>
      <w:r w:rsidRPr="004402D5">
        <w:rPr>
          <w:rFonts w:ascii="Consolas" w:eastAsia="宋体" w:hAnsi="Consolas" w:cs="宋体"/>
          <w:color w:val="001080"/>
          <w:kern w:val="0"/>
          <w:szCs w:val="21"/>
        </w:rPr>
        <w:t>s</w:t>
      </w:r>
      <w:r w:rsidRPr="004402D5">
        <w:rPr>
          <w:rFonts w:ascii="Consolas" w:eastAsia="宋体" w:hAnsi="Consolas" w:cs="宋体"/>
          <w:color w:val="000000"/>
          <w:kern w:val="0"/>
          <w:szCs w:val="21"/>
        </w:rPr>
        <w:t>);</w:t>
      </w:r>
    </w:p>
    <w:p w14:paraId="43F91F77"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00"/>
          <w:kern w:val="0"/>
          <w:szCs w:val="21"/>
        </w:rPr>
        <w:t>       </w:t>
      </w:r>
      <w:r w:rsidRPr="004402D5">
        <w:rPr>
          <w:rFonts w:ascii="Consolas" w:eastAsia="宋体" w:hAnsi="Consolas" w:cs="宋体"/>
          <w:color w:val="001080"/>
          <w:kern w:val="0"/>
          <w:szCs w:val="21"/>
        </w:rPr>
        <w:t>s_integer</w:t>
      </w:r>
      <w:r w:rsidRPr="004402D5">
        <w:rPr>
          <w:rFonts w:ascii="Consolas" w:eastAsia="宋体" w:hAnsi="Consolas" w:cs="宋体"/>
          <w:color w:val="000000"/>
          <w:kern w:val="0"/>
          <w:szCs w:val="21"/>
        </w:rPr>
        <w:t>=</w:t>
      </w:r>
      <w:r w:rsidRPr="004402D5">
        <w:rPr>
          <w:rFonts w:ascii="Consolas" w:eastAsia="宋体" w:hAnsi="Consolas" w:cs="宋体"/>
          <w:color w:val="795E26"/>
          <w:kern w:val="0"/>
          <w:szCs w:val="21"/>
        </w:rPr>
        <w:t>integer_fraction</w:t>
      </w:r>
      <w:r w:rsidRPr="004402D5">
        <w:rPr>
          <w:rFonts w:ascii="Consolas" w:eastAsia="宋体" w:hAnsi="Consolas" w:cs="宋体"/>
          <w:color w:val="000000"/>
          <w:kern w:val="0"/>
          <w:szCs w:val="21"/>
        </w:rPr>
        <w:t>(</w:t>
      </w:r>
      <w:r w:rsidRPr="004402D5">
        <w:rPr>
          <w:rFonts w:ascii="Consolas" w:eastAsia="宋体" w:hAnsi="Consolas" w:cs="宋体"/>
          <w:color w:val="001080"/>
          <w:kern w:val="0"/>
          <w:szCs w:val="21"/>
        </w:rPr>
        <w:t>s</w:t>
      </w:r>
      <w:r w:rsidRPr="004402D5">
        <w:rPr>
          <w:rFonts w:ascii="Consolas" w:eastAsia="宋体" w:hAnsi="Consolas" w:cs="宋体"/>
          <w:color w:val="000000"/>
          <w:kern w:val="0"/>
          <w:szCs w:val="21"/>
        </w:rPr>
        <w:t>);</w:t>
      </w:r>
    </w:p>
    <w:p w14:paraId="4738E615"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00"/>
          <w:kern w:val="0"/>
          <w:szCs w:val="21"/>
        </w:rPr>
        <w:t>       </w:t>
      </w:r>
      <w:r w:rsidRPr="004402D5">
        <w:rPr>
          <w:rFonts w:ascii="Consolas" w:eastAsia="宋体" w:hAnsi="Consolas" w:cs="宋体"/>
          <w:color w:val="0000FF"/>
          <w:kern w:val="0"/>
          <w:szCs w:val="21"/>
        </w:rPr>
        <w:t>assert</w:t>
      </w:r>
      <w:r w:rsidRPr="004402D5">
        <w:rPr>
          <w:rFonts w:ascii="Consolas" w:eastAsia="宋体" w:hAnsi="Consolas" w:cs="宋体"/>
          <w:color w:val="000000"/>
          <w:kern w:val="0"/>
          <w:szCs w:val="21"/>
        </w:rPr>
        <w:t>((</w:t>
      </w:r>
      <w:r w:rsidRPr="004402D5">
        <w:rPr>
          <w:rFonts w:ascii="Consolas" w:eastAsia="宋体" w:hAnsi="Consolas" w:cs="宋体"/>
          <w:color w:val="001080"/>
          <w:kern w:val="0"/>
          <w:szCs w:val="21"/>
        </w:rPr>
        <w:t>s</w:t>
      </w:r>
      <w:r w:rsidRPr="004402D5">
        <w:rPr>
          <w:rFonts w:ascii="Consolas" w:eastAsia="宋体" w:hAnsi="Consolas" w:cs="宋体"/>
          <w:color w:val="000000"/>
          <w:kern w:val="0"/>
          <w:szCs w:val="21"/>
        </w:rPr>
        <w:t>-</w:t>
      </w:r>
      <w:r w:rsidRPr="004402D5">
        <w:rPr>
          <w:rFonts w:ascii="Consolas" w:eastAsia="宋体" w:hAnsi="Consolas" w:cs="宋体"/>
          <w:color w:val="001080"/>
          <w:kern w:val="0"/>
          <w:szCs w:val="21"/>
        </w:rPr>
        <w:t>s_integer</w:t>
      </w:r>
      <w:r w:rsidRPr="004402D5">
        <w:rPr>
          <w:rFonts w:ascii="Consolas" w:eastAsia="宋体" w:hAnsi="Consolas" w:cs="宋体"/>
          <w:color w:val="000000"/>
          <w:kern w:val="0"/>
          <w:szCs w:val="21"/>
        </w:rPr>
        <w:t>)&lt;</w:t>
      </w:r>
      <w:r w:rsidRPr="004402D5">
        <w:rPr>
          <w:rFonts w:ascii="Consolas" w:eastAsia="宋体" w:hAnsi="Consolas" w:cs="宋体"/>
          <w:color w:val="098658"/>
          <w:kern w:val="0"/>
          <w:szCs w:val="21"/>
        </w:rPr>
        <w:t>0.5</w:t>
      </w:r>
      <w:r w:rsidRPr="004402D5">
        <w:rPr>
          <w:rFonts w:ascii="Consolas" w:eastAsia="宋体" w:hAnsi="Consolas" w:cs="宋体"/>
          <w:color w:val="000000"/>
          <w:kern w:val="0"/>
          <w:szCs w:val="21"/>
        </w:rPr>
        <w:t>);</w:t>
      </w:r>
    </w:p>
    <w:p w14:paraId="6CDF82E7"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00"/>
          <w:kern w:val="0"/>
          <w:szCs w:val="21"/>
        </w:rPr>
        <w:t>       </w:t>
      </w:r>
      <w:r w:rsidRPr="004402D5">
        <w:rPr>
          <w:rFonts w:ascii="Consolas" w:eastAsia="宋体" w:hAnsi="Consolas" w:cs="宋体"/>
          <w:color w:val="795E26"/>
          <w:kern w:val="0"/>
          <w:szCs w:val="21"/>
        </w:rPr>
        <w:t>printf</w:t>
      </w:r>
      <w:r w:rsidRPr="004402D5">
        <w:rPr>
          <w:rFonts w:ascii="Consolas" w:eastAsia="宋体" w:hAnsi="Consolas" w:cs="宋体"/>
          <w:color w:val="000000"/>
          <w:kern w:val="0"/>
          <w:szCs w:val="21"/>
        </w:rPr>
        <w:t>(</w:t>
      </w:r>
      <w:r w:rsidRPr="004402D5">
        <w:rPr>
          <w:rFonts w:ascii="Consolas" w:eastAsia="宋体" w:hAnsi="Consolas" w:cs="宋体"/>
          <w:color w:val="A31515"/>
          <w:kern w:val="0"/>
          <w:szCs w:val="21"/>
        </w:rPr>
        <w:t>"The integer fraction of area is %d</w:t>
      </w:r>
      <w:r w:rsidRPr="004402D5">
        <w:rPr>
          <w:rFonts w:ascii="Consolas" w:eastAsia="宋体" w:hAnsi="Consolas" w:cs="宋体"/>
          <w:color w:val="EE0000"/>
          <w:kern w:val="0"/>
          <w:szCs w:val="21"/>
        </w:rPr>
        <w:t>\n</w:t>
      </w:r>
      <w:r w:rsidRPr="004402D5">
        <w:rPr>
          <w:rFonts w:ascii="Consolas" w:eastAsia="宋体" w:hAnsi="Consolas" w:cs="宋体"/>
          <w:color w:val="A31515"/>
          <w:kern w:val="0"/>
          <w:szCs w:val="21"/>
        </w:rPr>
        <w:t>"</w:t>
      </w:r>
      <w:r w:rsidRPr="004402D5">
        <w:rPr>
          <w:rFonts w:ascii="Consolas" w:eastAsia="宋体" w:hAnsi="Consolas" w:cs="宋体"/>
          <w:color w:val="000000"/>
          <w:kern w:val="0"/>
          <w:szCs w:val="21"/>
        </w:rPr>
        <w:t>, </w:t>
      </w:r>
      <w:r w:rsidRPr="004402D5">
        <w:rPr>
          <w:rFonts w:ascii="Consolas" w:eastAsia="宋体" w:hAnsi="Consolas" w:cs="宋体"/>
          <w:color w:val="001080"/>
          <w:kern w:val="0"/>
          <w:szCs w:val="21"/>
        </w:rPr>
        <w:t>s_integer</w:t>
      </w:r>
      <w:r w:rsidRPr="004402D5">
        <w:rPr>
          <w:rFonts w:ascii="Consolas" w:eastAsia="宋体" w:hAnsi="Consolas" w:cs="宋体"/>
          <w:color w:val="000000"/>
          <w:kern w:val="0"/>
          <w:szCs w:val="21"/>
        </w:rPr>
        <w:t>);</w:t>
      </w:r>
    </w:p>
    <w:p w14:paraId="55ADB880"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FF"/>
          <w:kern w:val="0"/>
          <w:szCs w:val="21"/>
        </w:rPr>
        <w:t>    </w:t>
      </w:r>
      <w:r w:rsidRPr="004402D5">
        <w:rPr>
          <w:rFonts w:ascii="Consolas" w:eastAsia="宋体" w:hAnsi="Consolas" w:cs="宋体"/>
          <w:color w:val="AF00DB"/>
          <w:kern w:val="0"/>
          <w:szCs w:val="21"/>
        </w:rPr>
        <w:t>#endif</w:t>
      </w:r>
    </w:p>
    <w:p w14:paraId="048BE597"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00"/>
          <w:kern w:val="0"/>
          <w:szCs w:val="21"/>
        </w:rPr>
        <w:t>    </w:t>
      </w:r>
      <w:r w:rsidRPr="004402D5">
        <w:rPr>
          <w:rFonts w:ascii="Consolas" w:eastAsia="宋体" w:hAnsi="Consolas" w:cs="宋体"/>
          <w:color w:val="AF00DB"/>
          <w:kern w:val="0"/>
          <w:szCs w:val="21"/>
        </w:rPr>
        <w:t>return</w:t>
      </w:r>
      <w:r w:rsidRPr="004402D5">
        <w:rPr>
          <w:rFonts w:ascii="Consolas" w:eastAsia="宋体" w:hAnsi="Consolas" w:cs="宋体"/>
          <w:color w:val="000000"/>
          <w:kern w:val="0"/>
          <w:szCs w:val="21"/>
        </w:rPr>
        <w:t> </w:t>
      </w:r>
      <w:r w:rsidRPr="004402D5">
        <w:rPr>
          <w:rFonts w:ascii="Consolas" w:eastAsia="宋体" w:hAnsi="Consolas" w:cs="宋体"/>
          <w:color w:val="098658"/>
          <w:kern w:val="0"/>
          <w:szCs w:val="21"/>
        </w:rPr>
        <w:t>0</w:t>
      </w:r>
      <w:r w:rsidRPr="004402D5">
        <w:rPr>
          <w:rFonts w:ascii="Consolas" w:eastAsia="宋体" w:hAnsi="Consolas" w:cs="宋体"/>
          <w:color w:val="000000"/>
          <w:kern w:val="0"/>
          <w:szCs w:val="21"/>
        </w:rPr>
        <w:t>;</w:t>
      </w:r>
    </w:p>
    <w:p w14:paraId="05F3723A"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00"/>
          <w:kern w:val="0"/>
          <w:szCs w:val="21"/>
        </w:rPr>
        <w:lastRenderedPageBreak/>
        <w:t>}</w:t>
      </w:r>
    </w:p>
    <w:p w14:paraId="6771E087"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p>
    <w:p w14:paraId="16BF837F"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FF"/>
          <w:kern w:val="0"/>
          <w:szCs w:val="21"/>
        </w:rPr>
        <w:t>int</w:t>
      </w:r>
      <w:r w:rsidRPr="004402D5">
        <w:rPr>
          <w:rFonts w:ascii="Consolas" w:eastAsia="宋体" w:hAnsi="Consolas" w:cs="宋体"/>
          <w:color w:val="000000"/>
          <w:kern w:val="0"/>
          <w:szCs w:val="21"/>
        </w:rPr>
        <w:t> </w:t>
      </w:r>
      <w:r w:rsidRPr="004402D5">
        <w:rPr>
          <w:rFonts w:ascii="Consolas" w:eastAsia="宋体" w:hAnsi="Consolas" w:cs="宋体"/>
          <w:color w:val="795E26"/>
          <w:kern w:val="0"/>
          <w:szCs w:val="21"/>
        </w:rPr>
        <w:t>integer_fraction</w:t>
      </w:r>
      <w:r w:rsidRPr="004402D5">
        <w:rPr>
          <w:rFonts w:ascii="Consolas" w:eastAsia="宋体" w:hAnsi="Consolas" w:cs="宋体"/>
          <w:color w:val="000000"/>
          <w:kern w:val="0"/>
          <w:szCs w:val="21"/>
        </w:rPr>
        <w:t>(</w:t>
      </w:r>
      <w:r w:rsidRPr="004402D5">
        <w:rPr>
          <w:rFonts w:ascii="Consolas" w:eastAsia="宋体" w:hAnsi="Consolas" w:cs="宋体"/>
          <w:color w:val="0000FF"/>
          <w:kern w:val="0"/>
          <w:szCs w:val="21"/>
        </w:rPr>
        <w:t>float</w:t>
      </w:r>
      <w:r w:rsidRPr="004402D5">
        <w:rPr>
          <w:rFonts w:ascii="Consolas" w:eastAsia="宋体" w:hAnsi="Consolas" w:cs="宋体"/>
          <w:color w:val="000000"/>
          <w:kern w:val="0"/>
          <w:szCs w:val="21"/>
        </w:rPr>
        <w:t> </w:t>
      </w:r>
      <w:r w:rsidRPr="004402D5">
        <w:rPr>
          <w:rFonts w:ascii="Consolas" w:eastAsia="宋体" w:hAnsi="Consolas" w:cs="宋体"/>
          <w:color w:val="001080"/>
          <w:kern w:val="0"/>
          <w:szCs w:val="21"/>
        </w:rPr>
        <w:t>x</w:t>
      </w:r>
      <w:r w:rsidRPr="004402D5">
        <w:rPr>
          <w:rFonts w:ascii="Consolas" w:eastAsia="宋体" w:hAnsi="Consolas" w:cs="宋体"/>
          <w:color w:val="000000"/>
          <w:kern w:val="0"/>
          <w:szCs w:val="21"/>
        </w:rPr>
        <w:t>)</w:t>
      </w:r>
    </w:p>
    <w:p w14:paraId="4C245A8E"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00"/>
          <w:kern w:val="0"/>
          <w:szCs w:val="21"/>
        </w:rPr>
        <w:t>{</w:t>
      </w:r>
    </w:p>
    <w:p w14:paraId="29B2D500"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00"/>
          <w:kern w:val="0"/>
          <w:szCs w:val="21"/>
        </w:rPr>
        <w:t>    </w:t>
      </w:r>
      <w:r w:rsidRPr="004402D5">
        <w:rPr>
          <w:rFonts w:ascii="Consolas" w:eastAsia="宋体" w:hAnsi="Consolas" w:cs="宋体"/>
          <w:color w:val="0000FF"/>
          <w:kern w:val="0"/>
          <w:szCs w:val="21"/>
        </w:rPr>
        <w:t>int</w:t>
      </w:r>
      <w:r w:rsidRPr="004402D5">
        <w:rPr>
          <w:rFonts w:ascii="Consolas" w:eastAsia="宋体" w:hAnsi="Consolas" w:cs="宋体"/>
          <w:color w:val="000000"/>
          <w:kern w:val="0"/>
          <w:szCs w:val="21"/>
        </w:rPr>
        <w:t> </w:t>
      </w:r>
      <w:r w:rsidRPr="004402D5">
        <w:rPr>
          <w:rFonts w:ascii="Consolas" w:eastAsia="宋体" w:hAnsi="Consolas" w:cs="宋体"/>
          <w:color w:val="001080"/>
          <w:kern w:val="0"/>
          <w:szCs w:val="21"/>
        </w:rPr>
        <w:t>i</w:t>
      </w:r>
      <w:r w:rsidRPr="004402D5">
        <w:rPr>
          <w:rFonts w:ascii="Consolas" w:eastAsia="宋体" w:hAnsi="Consolas" w:cs="宋体"/>
          <w:color w:val="000000"/>
          <w:kern w:val="0"/>
          <w:szCs w:val="21"/>
        </w:rPr>
        <w:t>=</w:t>
      </w:r>
      <w:r w:rsidRPr="004402D5">
        <w:rPr>
          <w:rFonts w:ascii="Consolas" w:eastAsia="宋体" w:hAnsi="Consolas" w:cs="宋体"/>
          <w:color w:val="001080"/>
          <w:kern w:val="0"/>
          <w:szCs w:val="21"/>
        </w:rPr>
        <w:t>x</w:t>
      </w:r>
      <w:r w:rsidRPr="004402D5">
        <w:rPr>
          <w:rFonts w:ascii="Consolas" w:eastAsia="宋体" w:hAnsi="Consolas" w:cs="宋体"/>
          <w:color w:val="000000"/>
          <w:kern w:val="0"/>
          <w:szCs w:val="21"/>
        </w:rPr>
        <w:t>;</w:t>
      </w:r>
    </w:p>
    <w:p w14:paraId="4CA22B8E"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00"/>
          <w:kern w:val="0"/>
          <w:szCs w:val="21"/>
        </w:rPr>
        <w:t>    </w:t>
      </w:r>
      <w:r w:rsidRPr="004402D5">
        <w:rPr>
          <w:rFonts w:ascii="Consolas" w:eastAsia="宋体" w:hAnsi="Consolas" w:cs="宋体"/>
          <w:color w:val="AF00DB"/>
          <w:kern w:val="0"/>
          <w:szCs w:val="21"/>
        </w:rPr>
        <w:t>if</w:t>
      </w:r>
      <w:r w:rsidRPr="004402D5">
        <w:rPr>
          <w:rFonts w:ascii="Consolas" w:eastAsia="宋体" w:hAnsi="Consolas" w:cs="宋体"/>
          <w:color w:val="000000"/>
          <w:kern w:val="0"/>
          <w:szCs w:val="21"/>
        </w:rPr>
        <w:t>(</w:t>
      </w:r>
      <w:r w:rsidRPr="004402D5">
        <w:rPr>
          <w:rFonts w:ascii="Consolas" w:eastAsia="宋体" w:hAnsi="Consolas" w:cs="宋体"/>
          <w:color w:val="001080"/>
          <w:kern w:val="0"/>
          <w:szCs w:val="21"/>
        </w:rPr>
        <w:t>x</w:t>
      </w:r>
      <w:r w:rsidRPr="004402D5">
        <w:rPr>
          <w:rFonts w:ascii="Consolas" w:eastAsia="宋体" w:hAnsi="Consolas" w:cs="宋体"/>
          <w:color w:val="000000"/>
          <w:kern w:val="0"/>
          <w:szCs w:val="21"/>
        </w:rPr>
        <w:t>-</w:t>
      </w:r>
      <w:r w:rsidRPr="004402D5">
        <w:rPr>
          <w:rFonts w:ascii="Consolas" w:eastAsia="宋体" w:hAnsi="Consolas" w:cs="宋体"/>
          <w:color w:val="001080"/>
          <w:kern w:val="0"/>
          <w:szCs w:val="21"/>
        </w:rPr>
        <w:t>i</w:t>
      </w:r>
      <w:r w:rsidRPr="004402D5">
        <w:rPr>
          <w:rFonts w:ascii="Consolas" w:eastAsia="宋体" w:hAnsi="Consolas" w:cs="宋体"/>
          <w:color w:val="000000"/>
          <w:kern w:val="0"/>
          <w:szCs w:val="21"/>
        </w:rPr>
        <w:t>&gt;=</w:t>
      </w:r>
      <w:r w:rsidRPr="004402D5">
        <w:rPr>
          <w:rFonts w:ascii="Consolas" w:eastAsia="宋体" w:hAnsi="Consolas" w:cs="宋体"/>
          <w:color w:val="098658"/>
          <w:kern w:val="0"/>
          <w:szCs w:val="21"/>
        </w:rPr>
        <w:t>0.5</w:t>
      </w:r>
      <w:r w:rsidRPr="004402D5">
        <w:rPr>
          <w:rFonts w:ascii="Consolas" w:eastAsia="宋体" w:hAnsi="Consolas" w:cs="宋体"/>
          <w:color w:val="000000"/>
          <w:kern w:val="0"/>
          <w:szCs w:val="21"/>
        </w:rPr>
        <w:t>)</w:t>
      </w:r>
    </w:p>
    <w:p w14:paraId="046DB62A"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00"/>
          <w:kern w:val="0"/>
          <w:szCs w:val="21"/>
        </w:rPr>
        <w:t>        </w:t>
      </w:r>
      <w:r w:rsidRPr="004402D5">
        <w:rPr>
          <w:rFonts w:ascii="Consolas" w:eastAsia="宋体" w:hAnsi="Consolas" w:cs="宋体"/>
          <w:color w:val="AF00DB"/>
          <w:kern w:val="0"/>
          <w:szCs w:val="21"/>
        </w:rPr>
        <w:t>return</w:t>
      </w:r>
      <w:r w:rsidRPr="004402D5">
        <w:rPr>
          <w:rFonts w:ascii="Consolas" w:eastAsia="宋体" w:hAnsi="Consolas" w:cs="宋体"/>
          <w:color w:val="000000"/>
          <w:kern w:val="0"/>
          <w:szCs w:val="21"/>
        </w:rPr>
        <w:t> </w:t>
      </w:r>
      <w:r w:rsidRPr="004402D5">
        <w:rPr>
          <w:rFonts w:ascii="Consolas" w:eastAsia="宋体" w:hAnsi="Consolas" w:cs="宋体"/>
          <w:color w:val="001080"/>
          <w:kern w:val="0"/>
          <w:szCs w:val="21"/>
        </w:rPr>
        <w:t>i</w:t>
      </w:r>
      <w:r w:rsidRPr="004402D5">
        <w:rPr>
          <w:rFonts w:ascii="Consolas" w:eastAsia="宋体" w:hAnsi="Consolas" w:cs="宋体"/>
          <w:color w:val="000000"/>
          <w:kern w:val="0"/>
          <w:szCs w:val="21"/>
        </w:rPr>
        <w:t>+</w:t>
      </w:r>
      <w:r w:rsidRPr="004402D5">
        <w:rPr>
          <w:rFonts w:ascii="Consolas" w:eastAsia="宋体" w:hAnsi="Consolas" w:cs="宋体"/>
          <w:color w:val="098658"/>
          <w:kern w:val="0"/>
          <w:szCs w:val="21"/>
        </w:rPr>
        <w:t>1</w:t>
      </w:r>
      <w:r w:rsidRPr="004402D5">
        <w:rPr>
          <w:rFonts w:ascii="Consolas" w:eastAsia="宋体" w:hAnsi="Consolas" w:cs="宋体"/>
          <w:color w:val="000000"/>
          <w:kern w:val="0"/>
          <w:szCs w:val="21"/>
        </w:rPr>
        <w:t>;</w:t>
      </w:r>
    </w:p>
    <w:p w14:paraId="7FF218FC"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00"/>
          <w:kern w:val="0"/>
          <w:szCs w:val="21"/>
        </w:rPr>
        <w:t>    </w:t>
      </w:r>
      <w:r w:rsidRPr="004402D5">
        <w:rPr>
          <w:rFonts w:ascii="Consolas" w:eastAsia="宋体" w:hAnsi="Consolas" w:cs="宋体"/>
          <w:color w:val="AF00DB"/>
          <w:kern w:val="0"/>
          <w:szCs w:val="21"/>
        </w:rPr>
        <w:t>else</w:t>
      </w:r>
    </w:p>
    <w:p w14:paraId="05B57070"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00"/>
          <w:kern w:val="0"/>
          <w:szCs w:val="21"/>
        </w:rPr>
        <w:t>        </w:t>
      </w:r>
      <w:r w:rsidRPr="004402D5">
        <w:rPr>
          <w:rFonts w:ascii="Consolas" w:eastAsia="宋体" w:hAnsi="Consolas" w:cs="宋体"/>
          <w:color w:val="AF00DB"/>
          <w:kern w:val="0"/>
          <w:szCs w:val="21"/>
        </w:rPr>
        <w:t>return</w:t>
      </w:r>
      <w:r w:rsidRPr="004402D5">
        <w:rPr>
          <w:rFonts w:ascii="Consolas" w:eastAsia="宋体" w:hAnsi="Consolas" w:cs="宋体"/>
          <w:color w:val="000000"/>
          <w:kern w:val="0"/>
          <w:szCs w:val="21"/>
        </w:rPr>
        <w:t> </w:t>
      </w:r>
      <w:r w:rsidRPr="004402D5">
        <w:rPr>
          <w:rFonts w:ascii="Consolas" w:eastAsia="宋体" w:hAnsi="Consolas" w:cs="宋体"/>
          <w:color w:val="001080"/>
          <w:kern w:val="0"/>
          <w:szCs w:val="21"/>
        </w:rPr>
        <w:t>i</w:t>
      </w:r>
      <w:r w:rsidRPr="004402D5">
        <w:rPr>
          <w:rFonts w:ascii="Consolas" w:eastAsia="宋体" w:hAnsi="Consolas" w:cs="宋体"/>
          <w:color w:val="000000"/>
          <w:kern w:val="0"/>
          <w:szCs w:val="21"/>
        </w:rPr>
        <w:t>;</w:t>
      </w:r>
    </w:p>
    <w:p w14:paraId="1CA739F4"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00"/>
          <w:kern w:val="0"/>
          <w:szCs w:val="21"/>
        </w:rPr>
        <w:t>}</w:t>
      </w:r>
    </w:p>
    <w:p w14:paraId="56670122"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p>
    <w:p w14:paraId="3C27146E" w14:textId="60196A2A" w:rsidR="00242542" w:rsidRPr="004402D5" w:rsidRDefault="004402D5" w:rsidP="004402D5">
      <w:pPr>
        <w:widowControl/>
        <w:shd w:val="clear" w:color="auto" w:fill="FFFFFF"/>
        <w:spacing w:line="285" w:lineRule="atLeast"/>
        <w:ind w:left="420"/>
        <w:jc w:val="left"/>
        <w:rPr>
          <w:rFonts w:ascii="宋体" w:eastAsia="宋体" w:hAnsi="Times New Roman" w:cs="宋体"/>
          <w:sz w:val="24"/>
          <w:szCs w:val="24"/>
        </w:rPr>
      </w:pPr>
      <w:r>
        <w:rPr>
          <w:rFonts w:ascii="宋体" w:eastAsia="宋体" w:hAnsi="Times New Roman" w:cs="宋体" w:hint="eastAsia"/>
          <w:sz w:val="24"/>
          <w:szCs w:val="24"/>
        </w:rPr>
        <w:t>（2）</w:t>
      </w:r>
      <w:r w:rsidRPr="004402D5">
        <w:rPr>
          <w:rFonts w:ascii="宋体" w:eastAsia="宋体" w:hAnsi="Times New Roman" w:cs="宋体" w:hint="eastAsia"/>
          <w:sz w:val="24"/>
          <w:szCs w:val="24"/>
        </w:rPr>
        <w:t>单步执行。进入函数</w:t>
      </w:r>
      <w:r w:rsidRPr="004402D5">
        <w:rPr>
          <w:rFonts w:ascii="Times New Roman" w:eastAsia="宋体" w:hAnsi="Times New Roman" w:cs="Times New Roman" w:hint="eastAsia"/>
          <w:sz w:val="24"/>
          <w:szCs w:val="24"/>
        </w:rPr>
        <w:t>integer</w:t>
      </w:r>
      <w:r w:rsidRPr="004402D5">
        <w:rPr>
          <w:rFonts w:ascii="Times New Roman" w:eastAsia="宋体" w:hAnsi="Times New Roman" w:cs="Times New Roman"/>
          <w:sz w:val="24"/>
          <w:szCs w:val="24"/>
        </w:rPr>
        <w:t>l_fraction</w:t>
      </w:r>
      <w:r w:rsidRPr="004402D5">
        <w:rPr>
          <w:rFonts w:ascii="宋体" w:eastAsia="宋体" w:hAnsi="Times New Roman" w:cs="宋体" w:hint="eastAsia"/>
          <w:sz w:val="24"/>
          <w:szCs w:val="24"/>
        </w:rPr>
        <w:t>时，watch窗口中x为何值？在返回main时, watch窗口中i为何值？</w:t>
      </w:r>
    </w:p>
    <w:p w14:paraId="0C8C0CB5" w14:textId="597EC7EB" w:rsidR="004402D5" w:rsidRDefault="004402D5" w:rsidP="004402D5">
      <w:pPr>
        <w:widowControl/>
        <w:shd w:val="clear" w:color="auto" w:fill="FFFFFF"/>
        <w:spacing w:line="285" w:lineRule="atLeast"/>
        <w:ind w:left="420"/>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ab/>
      </w:r>
      <w:r>
        <w:rPr>
          <w:rFonts w:ascii="Times New Roman" w:eastAsia="宋体" w:hAnsi="Times New Roman" w:cs="Times New Roman" w:hint="eastAsia"/>
          <w:color w:val="000000"/>
          <w:kern w:val="0"/>
          <w:sz w:val="24"/>
          <w:szCs w:val="24"/>
        </w:rPr>
        <w:t>输入</w:t>
      </w:r>
      <w:r>
        <w:rPr>
          <w:rFonts w:ascii="Times New Roman" w:eastAsia="宋体" w:hAnsi="Times New Roman" w:cs="Times New Roman" w:hint="eastAsia"/>
          <w:color w:val="000000"/>
          <w:kern w:val="0"/>
          <w:sz w:val="24"/>
          <w:szCs w:val="24"/>
        </w:rPr>
        <w:t>2</w:t>
      </w:r>
      <w:r>
        <w:rPr>
          <w:rFonts w:ascii="Times New Roman" w:eastAsia="宋体" w:hAnsi="Times New Roman" w:cs="Times New Roman"/>
          <w:color w:val="000000"/>
          <w:kern w:val="0"/>
          <w:sz w:val="24"/>
          <w:szCs w:val="24"/>
        </w:rPr>
        <w:t>.0</w:t>
      </w: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；进入函数时</w:t>
      </w:r>
      <w:r>
        <w:rPr>
          <w:rFonts w:ascii="Times New Roman" w:eastAsia="宋体" w:hAnsi="Times New Roman" w:cs="Times New Roman" w:hint="eastAsia"/>
          <w:color w:val="000000"/>
          <w:kern w:val="0"/>
          <w:sz w:val="24"/>
          <w:szCs w:val="24"/>
        </w:rPr>
        <w:t>x=</w:t>
      </w:r>
      <w:r>
        <w:rPr>
          <w:rFonts w:ascii="Times New Roman" w:eastAsia="宋体" w:hAnsi="Times New Roman" w:cs="Times New Roman"/>
          <w:color w:val="000000"/>
          <w:kern w:val="0"/>
          <w:sz w:val="24"/>
          <w:szCs w:val="24"/>
        </w:rPr>
        <w:t>12.5663605</w:t>
      </w:r>
    </w:p>
    <w:p w14:paraId="17ECA269" w14:textId="6FFCC37E" w:rsidR="004402D5" w:rsidRDefault="004402D5" w:rsidP="004402D5">
      <w:pPr>
        <w:widowControl/>
        <w:shd w:val="clear" w:color="auto" w:fill="FFFFFF"/>
        <w:spacing w:line="285" w:lineRule="atLeast"/>
        <w:ind w:left="420"/>
        <w:jc w:val="left"/>
        <w:rPr>
          <w:rFonts w:ascii="Times New Roman" w:eastAsia="宋体" w:hAnsi="Times New Roman" w:cs="Times New Roman"/>
          <w:color w:val="000000"/>
          <w:kern w:val="0"/>
          <w:sz w:val="24"/>
          <w:szCs w:val="24"/>
        </w:rPr>
      </w:pPr>
      <w:r w:rsidRPr="004402D5">
        <w:rPr>
          <w:rFonts w:ascii="Times New Roman" w:eastAsia="宋体" w:hAnsi="Times New Roman" w:cs="Times New Roman"/>
          <w:noProof/>
          <w:color w:val="000000"/>
          <w:kern w:val="0"/>
          <w:sz w:val="24"/>
          <w:szCs w:val="24"/>
        </w:rPr>
        <w:drawing>
          <wp:inline distT="0" distB="0" distL="0" distR="0" wp14:anchorId="4EE49B01" wp14:editId="331B544C">
            <wp:extent cx="2543306" cy="1019227"/>
            <wp:effectExtent l="0" t="0" r="952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43306" cy="1019227"/>
                    </a:xfrm>
                    <a:prstGeom prst="rect">
                      <a:avLst/>
                    </a:prstGeom>
                  </pic:spPr>
                </pic:pic>
              </a:graphicData>
            </a:graphic>
          </wp:inline>
        </w:drawing>
      </w:r>
    </w:p>
    <w:p w14:paraId="06F66ED6" w14:textId="1601EF3F" w:rsidR="004402D5" w:rsidRDefault="004402D5" w:rsidP="004402D5">
      <w:pPr>
        <w:widowControl/>
        <w:shd w:val="clear" w:color="auto" w:fill="FFFFFF"/>
        <w:spacing w:line="285" w:lineRule="atLeast"/>
        <w:ind w:left="420"/>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ab/>
      </w:r>
      <w:r>
        <w:rPr>
          <w:rFonts w:ascii="Times New Roman" w:eastAsia="宋体" w:hAnsi="Times New Roman" w:cs="Times New Roman" w:hint="eastAsia"/>
          <w:color w:val="000000"/>
          <w:kern w:val="0"/>
          <w:sz w:val="24"/>
          <w:szCs w:val="24"/>
        </w:rPr>
        <w:t>离开函数，返回</w:t>
      </w:r>
      <w:r>
        <w:rPr>
          <w:rFonts w:ascii="Times New Roman" w:eastAsia="宋体" w:hAnsi="Times New Roman" w:cs="Times New Roman" w:hint="eastAsia"/>
          <w:color w:val="000000"/>
          <w:kern w:val="0"/>
          <w:sz w:val="24"/>
          <w:szCs w:val="24"/>
        </w:rPr>
        <w:t>main</w:t>
      </w:r>
      <w:r>
        <w:rPr>
          <w:rFonts w:ascii="Times New Roman" w:eastAsia="宋体" w:hAnsi="Times New Roman" w:cs="Times New Roman" w:hint="eastAsia"/>
          <w:color w:val="000000"/>
          <w:kern w:val="0"/>
          <w:sz w:val="24"/>
          <w:szCs w:val="24"/>
        </w:rPr>
        <w:t>时</w:t>
      </w:r>
      <w:r>
        <w:rPr>
          <w:rFonts w:ascii="Times New Roman" w:eastAsia="宋体" w:hAnsi="Times New Roman" w:cs="Times New Roman" w:hint="eastAsia"/>
          <w:color w:val="000000"/>
          <w:kern w:val="0"/>
          <w:sz w:val="24"/>
          <w:szCs w:val="24"/>
        </w:rPr>
        <w:t>i</w:t>
      </w:r>
      <w:r>
        <w:rPr>
          <w:rFonts w:ascii="Times New Roman" w:eastAsia="宋体" w:hAnsi="Times New Roman" w:cs="Times New Roman"/>
          <w:color w:val="000000"/>
          <w:kern w:val="0"/>
          <w:sz w:val="24"/>
          <w:szCs w:val="24"/>
        </w:rPr>
        <w:t>=12</w:t>
      </w:r>
    </w:p>
    <w:p w14:paraId="6343F929" w14:textId="3209E60A" w:rsidR="004402D5" w:rsidRDefault="004402D5" w:rsidP="004402D5">
      <w:pPr>
        <w:widowControl/>
        <w:shd w:val="clear" w:color="auto" w:fill="FFFFFF"/>
        <w:spacing w:line="285" w:lineRule="atLeast"/>
        <w:ind w:left="420"/>
        <w:jc w:val="left"/>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drawing>
          <wp:inline distT="0" distB="0" distL="0" distR="0" wp14:anchorId="408A64E7" wp14:editId="4640765F">
            <wp:extent cx="3048000" cy="2219325"/>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48000" cy="2219325"/>
                    </a:xfrm>
                    <a:prstGeom prst="rect">
                      <a:avLst/>
                    </a:prstGeom>
                    <a:noFill/>
                  </pic:spPr>
                </pic:pic>
              </a:graphicData>
            </a:graphic>
          </wp:inline>
        </w:drawing>
      </w:r>
    </w:p>
    <w:p w14:paraId="16383CD0" w14:textId="1D76FAA1" w:rsidR="004402D5" w:rsidRPr="004402D5" w:rsidRDefault="004402D5" w:rsidP="004402D5">
      <w:pPr>
        <w:pStyle w:val="a8"/>
        <w:widowControl/>
        <w:numPr>
          <w:ilvl w:val="0"/>
          <w:numId w:val="14"/>
        </w:numPr>
        <w:shd w:val="clear" w:color="auto" w:fill="FFFFFF"/>
        <w:spacing w:line="285" w:lineRule="atLeast"/>
        <w:ind w:firstLineChars="0"/>
        <w:jc w:val="left"/>
        <w:rPr>
          <w:rFonts w:ascii="宋体" w:eastAsia="宋体" w:hAnsi="Times New Roman" w:cs="宋体"/>
          <w:sz w:val="24"/>
          <w:szCs w:val="24"/>
        </w:rPr>
      </w:pPr>
      <w:r w:rsidRPr="004402D5">
        <w:rPr>
          <w:rFonts w:ascii="宋体" w:eastAsia="宋体" w:hAnsi="Times New Roman" w:cs="宋体" w:hint="eastAsia"/>
          <w:sz w:val="24"/>
          <w:szCs w:val="24"/>
        </w:rPr>
        <w:t>修改程序，使程序能输出面积s值的整数部分（要求四舍五入），不会输出错误信息assertion failed。</w:t>
      </w:r>
    </w:p>
    <w:p w14:paraId="7B9BA788" w14:textId="7A90892A" w:rsidR="004402D5" w:rsidRDefault="004402D5" w:rsidP="004402D5">
      <w:pPr>
        <w:pStyle w:val="a8"/>
        <w:widowControl/>
        <w:shd w:val="clear" w:color="auto" w:fill="FFFFFF"/>
        <w:spacing w:line="285" w:lineRule="atLeast"/>
        <w:ind w:left="1140" w:firstLineChars="0" w:firstLine="0"/>
        <w:jc w:val="left"/>
        <w:rPr>
          <w:rFonts w:ascii="Times New Roman" w:eastAsia="宋体" w:hAnsi="Times New Roman" w:cs="Times New Roman"/>
          <w:sz w:val="24"/>
          <w:szCs w:val="24"/>
        </w:rPr>
      </w:pPr>
      <w:r>
        <w:rPr>
          <w:rFonts w:ascii="Times New Roman" w:eastAsia="宋体" w:hAnsi="Times New Roman" w:cs="Times New Roman" w:hint="eastAsia"/>
          <w:color w:val="000000"/>
          <w:kern w:val="0"/>
          <w:sz w:val="24"/>
          <w:szCs w:val="24"/>
        </w:rPr>
        <w:t>对</w:t>
      </w:r>
      <w:r w:rsidRPr="00242542">
        <w:rPr>
          <w:rFonts w:ascii="Times New Roman" w:eastAsia="宋体" w:hAnsi="Times New Roman" w:cs="Times New Roman"/>
          <w:sz w:val="24"/>
          <w:szCs w:val="24"/>
        </w:rPr>
        <w:t>integer_fraction</w:t>
      </w:r>
      <w:r>
        <w:rPr>
          <w:rFonts w:ascii="Times New Roman" w:eastAsia="宋体" w:hAnsi="Times New Roman" w:cs="Times New Roman"/>
          <w:sz w:val="24"/>
          <w:szCs w:val="24"/>
        </w:rPr>
        <w:t>a</w:t>
      </w:r>
      <w:r>
        <w:rPr>
          <w:rFonts w:ascii="Times New Roman" w:eastAsia="宋体" w:hAnsi="Times New Roman" w:cs="Times New Roman" w:hint="eastAsia"/>
          <w:sz w:val="24"/>
          <w:szCs w:val="24"/>
        </w:rPr>
        <w:t>函数进行修改，当函数的参数</w:t>
      </w:r>
      <w:r>
        <w:rPr>
          <w:rFonts w:ascii="Times New Roman" w:eastAsia="宋体" w:hAnsi="Times New Roman" w:cs="Times New Roman" w:hint="eastAsia"/>
          <w:sz w:val="24"/>
          <w:szCs w:val="24"/>
        </w:rPr>
        <w:t>x</w:t>
      </w:r>
      <w:r>
        <w:rPr>
          <w:rFonts w:ascii="Times New Roman" w:eastAsia="宋体" w:hAnsi="Times New Roman" w:cs="Times New Roman" w:hint="eastAsia"/>
          <w:sz w:val="24"/>
          <w:szCs w:val="24"/>
        </w:rPr>
        <w:t>与它的整数部分</w:t>
      </w:r>
      <w:r>
        <w:rPr>
          <w:rFonts w:ascii="Times New Roman" w:eastAsia="宋体" w:hAnsi="Times New Roman" w:cs="Times New Roman" w:hint="eastAsia"/>
          <w:sz w:val="24"/>
          <w:szCs w:val="24"/>
        </w:rPr>
        <w:t>i</w:t>
      </w:r>
      <w:r>
        <w:rPr>
          <w:rFonts w:ascii="Times New Roman" w:eastAsia="宋体" w:hAnsi="Times New Roman" w:cs="Times New Roman" w:hint="eastAsia"/>
          <w:sz w:val="24"/>
          <w:szCs w:val="24"/>
        </w:rPr>
        <w:t>的差值大于或等于</w:t>
      </w:r>
      <w:r>
        <w:rPr>
          <w:rFonts w:ascii="Times New Roman" w:eastAsia="宋体" w:hAnsi="Times New Roman" w:cs="Times New Roman" w:hint="eastAsia"/>
          <w:sz w:val="24"/>
          <w:szCs w:val="24"/>
        </w:rPr>
        <w:t>0</w:t>
      </w:r>
      <w:r>
        <w:rPr>
          <w:rFonts w:ascii="Times New Roman" w:eastAsia="宋体" w:hAnsi="Times New Roman" w:cs="Times New Roman"/>
          <w:sz w:val="24"/>
          <w:szCs w:val="24"/>
        </w:rPr>
        <w:t>.5</w:t>
      </w:r>
      <w:r>
        <w:rPr>
          <w:rFonts w:ascii="Times New Roman" w:eastAsia="宋体" w:hAnsi="Times New Roman" w:cs="Times New Roman" w:hint="eastAsia"/>
          <w:sz w:val="24"/>
          <w:szCs w:val="24"/>
        </w:rPr>
        <w:t>时，函数返回</w:t>
      </w:r>
      <w:r>
        <w:rPr>
          <w:rFonts w:ascii="Times New Roman" w:eastAsia="宋体" w:hAnsi="Times New Roman" w:cs="Times New Roman" w:hint="eastAsia"/>
          <w:sz w:val="24"/>
          <w:szCs w:val="24"/>
        </w:rPr>
        <w:t>i+</w:t>
      </w:r>
      <w:r>
        <w:rPr>
          <w:rFonts w:ascii="Times New Roman" w:eastAsia="宋体" w:hAnsi="Times New Roman" w:cs="Times New Roman"/>
          <w:sz w:val="24"/>
          <w:szCs w:val="24"/>
        </w:rPr>
        <w:t>1</w:t>
      </w:r>
      <w:r>
        <w:rPr>
          <w:rFonts w:ascii="Times New Roman" w:eastAsia="宋体" w:hAnsi="Times New Roman" w:cs="Times New Roman" w:hint="eastAsia"/>
          <w:sz w:val="24"/>
          <w:szCs w:val="24"/>
        </w:rPr>
        <w:t>；否则函数返回</w:t>
      </w:r>
      <w:r>
        <w:rPr>
          <w:rFonts w:ascii="Times New Roman" w:eastAsia="宋体" w:hAnsi="Times New Roman" w:cs="Times New Roman" w:hint="eastAsia"/>
          <w:sz w:val="24"/>
          <w:szCs w:val="24"/>
        </w:rPr>
        <w:t>i</w:t>
      </w:r>
      <w:r>
        <w:rPr>
          <w:rFonts w:ascii="Times New Roman" w:eastAsia="宋体" w:hAnsi="Times New Roman" w:cs="Times New Roman" w:hint="eastAsia"/>
          <w:sz w:val="24"/>
          <w:szCs w:val="24"/>
        </w:rPr>
        <w:t>，</w:t>
      </w:r>
    </w:p>
    <w:p w14:paraId="1F17BF6E" w14:textId="130DABBA" w:rsidR="004402D5" w:rsidRDefault="004402D5" w:rsidP="004402D5">
      <w:pPr>
        <w:pStyle w:val="a8"/>
        <w:widowControl/>
        <w:shd w:val="clear" w:color="auto" w:fill="FFFFFF"/>
        <w:spacing w:line="285" w:lineRule="atLeast"/>
        <w:ind w:left="1140" w:firstLineChars="0" w:firstLine="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这样的做法实现了四舍五入，不会输出错误信息。</w:t>
      </w:r>
    </w:p>
    <w:p w14:paraId="0E81B7F8" w14:textId="2C5BD951" w:rsidR="004402D5" w:rsidRDefault="004402D5" w:rsidP="004402D5">
      <w:pPr>
        <w:widowControl/>
        <w:shd w:val="clear" w:color="auto" w:fill="FFFFFF"/>
        <w:spacing w:line="285" w:lineRule="atLeast"/>
        <w:jc w:val="left"/>
        <w:rPr>
          <w:rFonts w:ascii="Times New Roman" w:eastAsia="宋体" w:hAnsi="Times New Roman" w:cs="Times New Roman"/>
          <w:sz w:val="24"/>
          <w:szCs w:val="24"/>
        </w:rPr>
      </w:pPr>
    </w:p>
    <w:p w14:paraId="5AACC800" w14:textId="31819519" w:rsidR="004402D5" w:rsidRDefault="004402D5" w:rsidP="004402D5">
      <w:pPr>
        <w:widowControl/>
        <w:shd w:val="clear" w:color="auto" w:fill="FFFFFF"/>
        <w:spacing w:line="285" w:lineRule="atLeast"/>
        <w:jc w:val="left"/>
        <w:rPr>
          <w:rFonts w:ascii="Times New Roman" w:eastAsia="宋体" w:hAnsi="Times New Roman" w:cs="Times New Roman"/>
          <w:sz w:val="24"/>
          <w:szCs w:val="24"/>
        </w:rPr>
      </w:pPr>
    </w:p>
    <w:p w14:paraId="5341A58A" w14:textId="18788796" w:rsidR="004402D5" w:rsidRDefault="004402D5" w:rsidP="004402D5">
      <w:pPr>
        <w:widowControl/>
        <w:shd w:val="clear" w:color="auto" w:fill="FFFFFF"/>
        <w:spacing w:line="285" w:lineRule="atLeast"/>
        <w:jc w:val="left"/>
        <w:rPr>
          <w:rFonts w:ascii="Times New Roman" w:eastAsia="宋体" w:hAnsi="Times New Roman" w:cs="Times New Roman"/>
          <w:sz w:val="24"/>
          <w:szCs w:val="24"/>
        </w:rPr>
      </w:pPr>
    </w:p>
    <w:p w14:paraId="62F640E9" w14:textId="1C25060F" w:rsidR="004402D5" w:rsidRDefault="004402D5" w:rsidP="004402D5">
      <w:pPr>
        <w:widowControl/>
        <w:shd w:val="clear" w:color="auto" w:fill="FFFFFF"/>
        <w:spacing w:line="285" w:lineRule="atLeast"/>
        <w:jc w:val="left"/>
        <w:rPr>
          <w:rFonts w:ascii="Times New Roman" w:eastAsia="宋体" w:hAnsi="Times New Roman" w:cs="Times New Roman"/>
          <w:sz w:val="24"/>
          <w:szCs w:val="24"/>
        </w:rPr>
      </w:pPr>
    </w:p>
    <w:p w14:paraId="53663801" w14:textId="137F4DF1" w:rsidR="004402D5" w:rsidRDefault="004402D5" w:rsidP="004402D5">
      <w:pPr>
        <w:widowControl/>
        <w:shd w:val="clear" w:color="auto" w:fill="FFFFFF"/>
        <w:spacing w:line="285" w:lineRule="atLeast"/>
        <w:jc w:val="left"/>
        <w:rPr>
          <w:rFonts w:ascii="Times New Roman" w:eastAsia="宋体" w:hAnsi="Times New Roman" w:cs="Times New Roman"/>
          <w:sz w:val="24"/>
          <w:szCs w:val="24"/>
        </w:rPr>
      </w:pPr>
    </w:p>
    <w:p w14:paraId="15DDC648" w14:textId="780C86AE" w:rsidR="004402D5" w:rsidRDefault="004402D5" w:rsidP="004402D5">
      <w:pPr>
        <w:widowControl/>
        <w:shd w:val="clear" w:color="auto" w:fill="FFFFFF"/>
        <w:spacing w:line="285" w:lineRule="atLeast"/>
        <w:jc w:val="left"/>
        <w:rPr>
          <w:rFonts w:ascii="Times New Roman" w:eastAsia="宋体" w:hAnsi="Times New Roman" w:cs="Times New Roman"/>
          <w:sz w:val="24"/>
          <w:szCs w:val="24"/>
        </w:rPr>
      </w:pPr>
    </w:p>
    <w:p w14:paraId="3BA62CA6" w14:textId="77777777" w:rsidR="004402D5" w:rsidRPr="004402D5" w:rsidRDefault="004402D5" w:rsidP="004402D5">
      <w:pPr>
        <w:spacing w:line="360" w:lineRule="auto"/>
        <w:rPr>
          <w:rFonts w:ascii="Times New Roman" w:eastAsia="宋体" w:hAnsi="Times New Roman" w:cs="Times New Roman"/>
          <w:b/>
          <w:sz w:val="24"/>
          <w:szCs w:val="24"/>
        </w:rPr>
      </w:pPr>
      <w:r w:rsidRPr="004402D5">
        <w:rPr>
          <w:rFonts w:ascii="Times New Roman" w:eastAsia="宋体" w:hAnsi="Times New Roman" w:cs="Times New Roman" w:hint="eastAsia"/>
          <w:b/>
          <w:sz w:val="24"/>
          <w:szCs w:val="24"/>
        </w:rPr>
        <w:lastRenderedPageBreak/>
        <w:t>4</w:t>
      </w:r>
      <w:r w:rsidRPr="004402D5">
        <w:rPr>
          <w:rFonts w:ascii="Times New Roman" w:eastAsia="宋体" w:hAnsi="Times New Roman" w:cs="Times New Roman" w:hint="eastAsia"/>
          <w:b/>
          <w:sz w:val="24"/>
          <w:szCs w:val="24"/>
        </w:rPr>
        <w:t>．程序设计</w:t>
      </w:r>
    </w:p>
    <w:p w14:paraId="6861F8E5" w14:textId="77777777" w:rsidR="004402D5" w:rsidRDefault="004402D5" w:rsidP="004402D5">
      <w:pPr>
        <w:spacing w:line="360" w:lineRule="auto"/>
        <w:jc w:val="left"/>
        <w:rPr>
          <w:rFonts w:ascii="宋体" w:eastAsia="宋体" w:hAnsi="宋体" w:cs="Times New Roman"/>
          <w:sz w:val="24"/>
          <w:szCs w:val="24"/>
        </w:rPr>
      </w:pPr>
      <w:r w:rsidRPr="004402D5">
        <w:rPr>
          <w:rFonts w:ascii="宋体" w:eastAsia="宋体" w:hAnsi="宋体" w:cs="Times New Roman" w:hint="eastAsia"/>
          <w:sz w:val="24"/>
          <w:szCs w:val="24"/>
        </w:rPr>
        <w:t>（1）三角形的面积是</w:t>
      </w:r>
      <w:r w:rsidR="0064621E">
        <w:rPr>
          <w:rFonts w:ascii="宋体" w:eastAsia="宋体" w:hAnsi="宋体" w:cs="Times New Roman"/>
          <w:position w:val="-12"/>
          <w:sz w:val="24"/>
          <w:szCs w:val="24"/>
        </w:rPr>
        <w:pict w14:anchorId="246BE73A">
          <v:shape id="_x0000_i1032" type="#_x0000_t75" style="width:145pt;height:20pt;mso-wrap-style:square;mso-position-horizontal-relative:page;mso-position-vertical-relative:page">
            <v:imagedata r:id="rId64" o:title=""/>
          </v:shape>
        </w:pict>
      </w:r>
      <w:r w:rsidRPr="004402D5">
        <w:rPr>
          <w:rFonts w:ascii="宋体" w:eastAsia="宋体" w:hAnsi="宋体" w:cs="Times New Roman" w:hint="eastAsia"/>
          <w:sz w:val="24"/>
          <w:szCs w:val="24"/>
        </w:rPr>
        <w:t>，其中</w:t>
      </w:r>
      <w:r w:rsidR="0064621E">
        <w:rPr>
          <w:rFonts w:ascii="宋体" w:eastAsia="宋体" w:hAnsi="宋体" w:cs="Times New Roman"/>
          <w:position w:val="-10"/>
          <w:sz w:val="24"/>
          <w:szCs w:val="24"/>
        </w:rPr>
        <w:pict w14:anchorId="5A925A7C">
          <v:shape id="_x0000_i1033" type="#_x0000_t75" style="width:84pt;height:16pt;mso-wrap-style:square;mso-position-horizontal-relative:page;mso-position-vertical-relative:page">
            <v:imagedata r:id="rId65" o:title=""/>
          </v:shape>
        </w:pict>
      </w:r>
      <w:r w:rsidRPr="004402D5">
        <w:rPr>
          <w:rFonts w:ascii="宋体" w:eastAsia="宋体" w:hAnsi="宋体" w:cs="Times New Roman" w:hint="eastAsia"/>
          <w:sz w:val="24"/>
          <w:szCs w:val="24"/>
        </w:rPr>
        <w:t>，a,b,c为三角形的三边，要求编写程序用带参数的宏来计算三角形的面积。定义两个带参数的宏，一个用来求s，另一个用来求area。</w:t>
      </w:r>
    </w:p>
    <w:p w14:paraId="145A467D" w14:textId="77777777" w:rsidR="00AA6F8D" w:rsidRPr="00AA6F8D" w:rsidRDefault="00AA6F8D" w:rsidP="00AA6F8D">
      <w:pPr>
        <w:snapToGrid w:val="0"/>
        <w:spacing w:line="360" w:lineRule="auto"/>
        <w:rPr>
          <w:rFonts w:ascii="Times New Roman" w:eastAsia="宋体" w:hAnsi="Times New Roman" w:cs="Times New Roman"/>
          <w:b/>
          <w:sz w:val="24"/>
          <w:szCs w:val="24"/>
        </w:rPr>
      </w:pPr>
      <w:r w:rsidRPr="00AA6F8D">
        <w:rPr>
          <w:rFonts w:ascii="Times New Roman" w:eastAsia="宋体" w:hAnsi="宋体" w:cs="Times New Roman"/>
          <w:b/>
          <w:sz w:val="24"/>
          <w:szCs w:val="24"/>
        </w:rPr>
        <w:t>解答：</w:t>
      </w:r>
    </w:p>
    <w:p w14:paraId="4D20555F" w14:textId="05E420DD" w:rsidR="004402D5" w:rsidRPr="00AA6F8D" w:rsidRDefault="00AA6F8D" w:rsidP="004402D5">
      <w:pPr>
        <w:spacing w:line="360" w:lineRule="auto"/>
        <w:jc w:val="left"/>
        <w:rPr>
          <w:rFonts w:ascii="Times New Roman" w:eastAsiaTheme="majorEastAsia" w:hAnsi="Times New Roman" w:cs="Times New Roman"/>
          <w:sz w:val="24"/>
          <w:szCs w:val="24"/>
        </w:rPr>
      </w:pPr>
      <w:r>
        <w:rPr>
          <w:rFonts w:ascii="宋体" w:eastAsia="宋体" w:hAnsi="宋体" w:cs="Times New Roman"/>
          <w:sz w:val="24"/>
          <w:szCs w:val="24"/>
        </w:rPr>
        <w:tab/>
        <w:t>1</w:t>
      </w:r>
      <w:r>
        <w:rPr>
          <w:rFonts w:ascii="宋体" w:eastAsia="宋体" w:hAnsi="宋体" w:cs="Times New Roman" w:hint="eastAsia"/>
          <w:sz w:val="24"/>
          <w:szCs w:val="24"/>
        </w:rPr>
        <w:t>）</w:t>
      </w:r>
      <w:r w:rsidRPr="00AA6F8D">
        <w:rPr>
          <w:rFonts w:ascii="Times New Roman" w:eastAsia="宋体" w:hAnsi="Times New Roman" w:cs="Times New Roman"/>
          <w:sz w:val="24"/>
          <w:szCs w:val="24"/>
        </w:rPr>
        <w:t>算法流程如图所示</w:t>
      </w:r>
    </w:p>
    <w:p w14:paraId="5061D47D" w14:textId="2E055873" w:rsidR="004402D5" w:rsidRDefault="00E045D5" w:rsidP="004402D5">
      <w:pPr>
        <w:spacing w:line="360" w:lineRule="auto"/>
        <w:jc w:val="left"/>
        <w:rPr>
          <w:rFonts w:ascii="宋体" w:eastAsia="宋体" w:hAnsi="宋体" w:cs="Times New Roman"/>
          <w:sz w:val="24"/>
          <w:szCs w:val="24"/>
        </w:rPr>
      </w:pPr>
      <w:r w:rsidRPr="00E045D5">
        <w:rPr>
          <w:rFonts w:ascii="宋体" w:eastAsia="宋体" w:hAnsi="宋体" w:cs="Times New Roman"/>
          <w:noProof/>
          <w:sz w:val="24"/>
          <w:szCs w:val="24"/>
        </w:rPr>
        <w:drawing>
          <wp:inline distT="0" distB="0" distL="0" distR="0" wp14:anchorId="1E1EFAA9" wp14:editId="2582F8CB">
            <wp:extent cx="3343447" cy="5467631"/>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43447" cy="5467631"/>
                    </a:xfrm>
                    <a:prstGeom prst="rect">
                      <a:avLst/>
                    </a:prstGeom>
                  </pic:spPr>
                </pic:pic>
              </a:graphicData>
            </a:graphic>
          </wp:inline>
        </w:drawing>
      </w:r>
    </w:p>
    <w:p w14:paraId="20127895" w14:textId="246A4AD4" w:rsidR="00AA6F8D" w:rsidRDefault="00E045D5" w:rsidP="004402D5">
      <w:pPr>
        <w:spacing w:line="360" w:lineRule="auto"/>
        <w:jc w:val="left"/>
        <w:rPr>
          <w:rFonts w:ascii="宋体" w:eastAsia="宋体" w:hAnsi="宋体" w:cs="Times New Roman"/>
          <w:sz w:val="24"/>
          <w:szCs w:val="24"/>
        </w:rPr>
      </w:pPr>
      <w:r>
        <w:rPr>
          <w:rFonts w:ascii="宋体" w:eastAsia="宋体" w:hAnsi="宋体" w:cs="Times New Roman"/>
          <w:sz w:val="24"/>
          <w:szCs w:val="24"/>
        </w:rPr>
        <w:tab/>
        <w:t>2</w:t>
      </w:r>
      <w:r>
        <w:rPr>
          <w:rFonts w:ascii="宋体" w:eastAsia="宋体" w:hAnsi="宋体" w:cs="Times New Roman" w:hint="eastAsia"/>
          <w:sz w:val="24"/>
          <w:szCs w:val="24"/>
        </w:rPr>
        <w:t>）程序清单：</w:t>
      </w:r>
    </w:p>
    <w:p w14:paraId="4C12BBFD" w14:textId="77777777" w:rsidR="00E045D5" w:rsidRPr="00E045D5" w:rsidRDefault="00E045D5" w:rsidP="00E045D5">
      <w:pPr>
        <w:widowControl/>
        <w:shd w:val="clear" w:color="auto" w:fill="FFFFFF"/>
        <w:spacing w:line="285" w:lineRule="atLeast"/>
        <w:jc w:val="left"/>
        <w:rPr>
          <w:rFonts w:ascii="Consolas" w:eastAsia="宋体" w:hAnsi="Consolas" w:cs="宋体"/>
          <w:color w:val="000000"/>
          <w:kern w:val="0"/>
          <w:szCs w:val="21"/>
        </w:rPr>
      </w:pPr>
      <w:r w:rsidRPr="00E045D5">
        <w:rPr>
          <w:rFonts w:ascii="Consolas" w:eastAsia="宋体" w:hAnsi="Consolas" w:cs="宋体"/>
          <w:color w:val="AF00DB"/>
          <w:kern w:val="0"/>
          <w:szCs w:val="21"/>
        </w:rPr>
        <w:t>#include</w:t>
      </w:r>
      <w:r w:rsidRPr="00E045D5">
        <w:rPr>
          <w:rFonts w:ascii="Consolas" w:eastAsia="宋体" w:hAnsi="Consolas" w:cs="宋体"/>
          <w:color w:val="A31515"/>
          <w:kern w:val="0"/>
          <w:szCs w:val="21"/>
        </w:rPr>
        <w:t>&lt;stdio.h&gt;</w:t>
      </w:r>
    </w:p>
    <w:p w14:paraId="05C2A411" w14:textId="77777777" w:rsidR="00E045D5" w:rsidRPr="00E045D5" w:rsidRDefault="00E045D5" w:rsidP="00E045D5">
      <w:pPr>
        <w:widowControl/>
        <w:shd w:val="clear" w:color="auto" w:fill="FFFFFF"/>
        <w:spacing w:line="285" w:lineRule="atLeast"/>
        <w:jc w:val="left"/>
        <w:rPr>
          <w:rFonts w:ascii="Consolas" w:eastAsia="宋体" w:hAnsi="Consolas" w:cs="宋体"/>
          <w:color w:val="000000"/>
          <w:kern w:val="0"/>
          <w:szCs w:val="21"/>
        </w:rPr>
      </w:pPr>
      <w:r w:rsidRPr="00E045D5">
        <w:rPr>
          <w:rFonts w:ascii="Consolas" w:eastAsia="宋体" w:hAnsi="Consolas" w:cs="宋体"/>
          <w:color w:val="AF00DB"/>
          <w:kern w:val="0"/>
          <w:szCs w:val="21"/>
        </w:rPr>
        <w:t>#include</w:t>
      </w:r>
      <w:r w:rsidRPr="00E045D5">
        <w:rPr>
          <w:rFonts w:ascii="Consolas" w:eastAsia="宋体" w:hAnsi="Consolas" w:cs="宋体"/>
          <w:color w:val="A31515"/>
          <w:kern w:val="0"/>
          <w:szCs w:val="21"/>
        </w:rPr>
        <w:t>&lt;math.h&gt;</w:t>
      </w:r>
    </w:p>
    <w:p w14:paraId="171CDAC6" w14:textId="77777777" w:rsidR="00E045D5" w:rsidRPr="00E045D5" w:rsidRDefault="00E045D5" w:rsidP="00E045D5">
      <w:pPr>
        <w:widowControl/>
        <w:shd w:val="clear" w:color="auto" w:fill="FFFFFF"/>
        <w:spacing w:line="285" w:lineRule="atLeast"/>
        <w:jc w:val="left"/>
        <w:rPr>
          <w:rFonts w:ascii="Consolas" w:eastAsia="宋体" w:hAnsi="Consolas" w:cs="宋体"/>
          <w:color w:val="000000"/>
          <w:kern w:val="0"/>
          <w:szCs w:val="21"/>
        </w:rPr>
      </w:pPr>
      <w:r w:rsidRPr="00E045D5">
        <w:rPr>
          <w:rFonts w:ascii="Consolas" w:eastAsia="宋体" w:hAnsi="Consolas" w:cs="宋体"/>
          <w:color w:val="AF00DB"/>
          <w:kern w:val="0"/>
          <w:szCs w:val="21"/>
        </w:rPr>
        <w:t>#define</w:t>
      </w:r>
      <w:r w:rsidRPr="00E045D5">
        <w:rPr>
          <w:rFonts w:ascii="Consolas" w:eastAsia="宋体" w:hAnsi="Consolas" w:cs="宋体"/>
          <w:color w:val="0000FF"/>
          <w:kern w:val="0"/>
          <w:szCs w:val="21"/>
        </w:rPr>
        <w:t> S(</w:t>
      </w:r>
      <w:r w:rsidRPr="00E045D5">
        <w:rPr>
          <w:rFonts w:ascii="Consolas" w:eastAsia="宋体" w:hAnsi="Consolas" w:cs="宋体"/>
          <w:color w:val="001080"/>
          <w:kern w:val="0"/>
          <w:szCs w:val="21"/>
        </w:rPr>
        <w:t>a</w:t>
      </w:r>
      <w:r w:rsidRPr="00E045D5">
        <w:rPr>
          <w:rFonts w:ascii="Consolas" w:eastAsia="宋体" w:hAnsi="Consolas" w:cs="宋体"/>
          <w:color w:val="0000FF"/>
          <w:kern w:val="0"/>
          <w:szCs w:val="21"/>
        </w:rPr>
        <w:t>,</w:t>
      </w:r>
      <w:r w:rsidRPr="00E045D5">
        <w:rPr>
          <w:rFonts w:ascii="Consolas" w:eastAsia="宋体" w:hAnsi="Consolas" w:cs="宋体"/>
          <w:color w:val="001080"/>
          <w:kern w:val="0"/>
          <w:szCs w:val="21"/>
        </w:rPr>
        <w:t>b</w:t>
      </w:r>
      <w:r w:rsidRPr="00E045D5">
        <w:rPr>
          <w:rFonts w:ascii="Consolas" w:eastAsia="宋体" w:hAnsi="Consolas" w:cs="宋体"/>
          <w:color w:val="0000FF"/>
          <w:kern w:val="0"/>
          <w:szCs w:val="21"/>
        </w:rPr>
        <w:t>,</w:t>
      </w:r>
      <w:r w:rsidRPr="00E045D5">
        <w:rPr>
          <w:rFonts w:ascii="Consolas" w:eastAsia="宋体" w:hAnsi="Consolas" w:cs="宋体"/>
          <w:color w:val="001080"/>
          <w:kern w:val="0"/>
          <w:szCs w:val="21"/>
        </w:rPr>
        <w:t>c</w:t>
      </w:r>
      <w:r w:rsidRPr="00E045D5">
        <w:rPr>
          <w:rFonts w:ascii="Consolas" w:eastAsia="宋体" w:hAnsi="Consolas" w:cs="宋体"/>
          <w:color w:val="0000FF"/>
          <w:kern w:val="0"/>
          <w:szCs w:val="21"/>
        </w:rPr>
        <w:t>) (a</w:t>
      </w:r>
      <w:r w:rsidRPr="00E045D5">
        <w:rPr>
          <w:rFonts w:ascii="Consolas" w:eastAsia="宋体" w:hAnsi="Consolas" w:cs="宋体"/>
          <w:color w:val="000000"/>
          <w:kern w:val="0"/>
          <w:szCs w:val="21"/>
        </w:rPr>
        <w:t>+</w:t>
      </w:r>
      <w:r w:rsidRPr="00E045D5">
        <w:rPr>
          <w:rFonts w:ascii="Consolas" w:eastAsia="宋体" w:hAnsi="Consolas" w:cs="宋体"/>
          <w:color w:val="0000FF"/>
          <w:kern w:val="0"/>
          <w:szCs w:val="21"/>
        </w:rPr>
        <w:t>b</w:t>
      </w:r>
      <w:r w:rsidRPr="00E045D5">
        <w:rPr>
          <w:rFonts w:ascii="Consolas" w:eastAsia="宋体" w:hAnsi="Consolas" w:cs="宋体"/>
          <w:color w:val="000000"/>
          <w:kern w:val="0"/>
          <w:szCs w:val="21"/>
        </w:rPr>
        <w:t>+</w:t>
      </w:r>
      <w:r w:rsidRPr="00E045D5">
        <w:rPr>
          <w:rFonts w:ascii="Consolas" w:eastAsia="宋体" w:hAnsi="Consolas" w:cs="宋体"/>
          <w:color w:val="0000FF"/>
          <w:kern w:val="0"/>
          <w:szCs w:val="21"/>
        </w:rPr>
        <w:t>c)</w:t>
      </w:r>
      <w:r w:rsidRPr="00E045D5">
        <w:rPr>
          <w:rFonts w:ascii="Consolas" w:eastAsia="宋体" w:hAnsi="Consolas" w:cs="宋体"/>
          <w:color w:val="000000"/>
          <w:kern w:val="0"/>
          <w:szCs w:val="21"/>
        </w:rPr>
        <w:t>/</w:t>
      </w:r>
      <w:r w:rsidRPr="00E045D5">
        <w:rPr>
          <w:rFonts w:ascii="Consolas" w:eastAsia="宋体" w:hAnsi="Consolas" w:cs="宋体"/>
          <w:color w:val="098658"/>
          <w:kern w:val="0"/>
          <w:szCs w:val="21"/>
        </w:rPr>
        <w:t>2</w:t>
      </w:r>
    </w:p>
    <w:p w14:paraId="4901930E" w14:textId="77777777" w:rsidR="00E045D5" w:rsidRPr="00E045D5" w:rsidRDefault="00E045D5" w:rsidP="00E045D5">
      <w:pPr>
        <w:widowControl/>
        <w:shd w:val="clear" w:color="auto" w:fill="FFFFFF"/>
        <w:spacing w:line="285" w:lineRule="atLeast"/>
        <w:jc w:val="left"/>
        <w:rPr>
          <w:rFonts w:ascii="Consolas" w:eastAsia="宋体" w:hAnsi="Consolas" w:cs="宋体"/>
          <w:color w:val="000000"/>
          <w:kern w:val="0"/>
          <w:szCs w:val="21"/>
        </w:rPr>
      </w:pPr>
      <w:r w:rsidRPr="00E045D5">
        <w:rPr>
          <w:rFonts w:ascii="Consolas" w:eastAsia="宋体" w:hAnsi="Consolas" w:cs="宋体"/>
          <w:color w:val="AF00DB"/>
          <w:kern w:val="0"/>
          <w:szCs w:val="21"/>
        </w:rPr>
        <w:t>#define</w:t>
      </w:r>
      <w:r w:rsidRPr="00E045D5">
        <w:rPr>
          <w:rFonts w:ascii="Consolas" w:eastAsia="宋体" w:hAnsi="Consolas" w:cs="宋体"/>
          <w:color w:val="0000FF"/>
          <w:kern w:val="0"/>
          <w:szCs w:val="21"/>
        </w:rPr>
        <w:t> AREA(</w:t>
      </w:r>
      <w:r w:rsidRPr="00E045D5">
        <w:rPr>
          <w:rFonts w:ascii="Consolas" w:eastAsia="宋体" w:hAnsi="Consolas" w:cs="宋体"/>
          <w:color w:val="001080"/>
          <w:kern w:val="0"/>
          <w:szCs w:val="21"/>
        </w:rPr>
        <w:t>a</w:t>
      </w:r>
      <w:r w:rsidRPr="00E045D5">
        <w:rPr>
          <w:rFonts w:ascii="Consolas" w:eastAsia="宋体" w:hAnsi="Consolas" w:cs="宋体"/>
          <w:color w:val="0000FF"/>
          <w:kern w:val="0"/>
          <w:szCs w:val="21"/>
        </w:rPr>
        <w:t>,</w:t>
      </w:r>
      <w:r w:rsidRPr="00E045D5">
        <w:rPr>
          <w:rFonts w:ascii="Consolas" w:eastAsia="宋体" w:hAnsi="Consolas" w:cs="宋体"/>
          <w:color w:val="001080"/>
          <w:kern w:val="0"/>
          <w:szCs w:val="21"/>
        </w:rPr>
        <w:t>b</w:t>
      </w:r>
      <w:r w:rsidRPr="00E045D5">
        <w:rPr>
          <w:rFonts w:ascii="Consolas" w:eastAsia="宋体" w:hAnsi="Consolas" w:cs="宋体"/>
          <w:color w:val="0000FF"/>
          <w:kern w:val="0"/>
          <w:szCs w:val="21"/>
        </w:rPr>
        <w:t>,</w:t>
      </w:r>
      <w:r w:rsidRPr="00E045D5">
        <w:rPr>
          <w:rFonts w:ascii="Consolas" w:eastAsia="宋体" w:hAnsi="Consolas" w:cs="宋体"/>
          <w:color w:val="001080"/>
          <w:kern w:val="0"/>
          <w:szCs w:val="21"/>
        </w:rPr>
        <w:t>c</w:t>
      </w:r>
      <w:r w:rsidRPr="00E045D5">
        <w:rPr>
          <w:rFonts w:ascii="Consolas" w:eastAsia="宋体" w:hAnsi="Consolas" w:cs="宋体"/>
          <w:color w:val="0000FF"/>
          <w:kern w:val="0"/>
          <w:szCs w:val="21"/>
        </w:rPr>
        <w:t>,</w:t>
      </w:r>
      <w:r w:rsidRPr="00E045D5">
        <w:rPr>
          <w:rFonts w:ascii="Consolas" w:eastAsia="宋体" w:hAnsi="Consolas" w:cs="宋体"/>
          <w:color w:val="001080"/>
          <w:kern w:val="0"/>
          <w:szCs w:val="21"/>
        </w:rPr>
        <w:t>s</w:t>
      </w:r>
      <w:r w:rsidRPr="00E045D5">
        <w:rPr>
          <w:rFonts w:ascii="Consolas" w:eastAsia="宋体" w:hAnsi="Consolas" w:cs="宋体"/>
          <w:color w:val="0000FF"/>
          <w:kern w:val="0"/>
          <w:szCs w:val="21"/>
        </w:rPr>
        <w:t>) </w:t>
      </w:r>
      <w:r w:rsidRPr="00E045D5">
        <w:rPr>
          <w:rFonts w:ascii="Consolas" w:eastAsia="宋体" w:hAnsi="Consolas" w:cs="宋体"/>
          <w:color w:val="795E26"/>
          <w:kern w:val="0"/>
          <w:szCs w:val="21"/>
        </w:rPr>
        <w:t>sqrt</w:t>
      </w:r>
      <w:r w:rsidRPr="00E045D5">
        <w:rPr>
          <w:rFonts w:ascii="Consolas" w:eastAsia="宋体" w:hAnsi="Consolas" w:cs="宋体"/>
          <w:color w:val="0000FF"/>
          <w:kern w:val="0"/>
          <w:szCs w:val="21"/>
        </w:rPr>
        <w:t>(s</w:t>
      </w:r>
      <w:r w:rsidRPr="00E045D5">
        <w:rPr>
          <w:rFonts w:ascii="Consolas" w:eastAsia="宋体" w:hAnsi="Consolas" w:cs="宋体"/>
          <w:color w:val="000000"/>
          <w:kern w:val="0"/>
          <w:szCs w:val="21"/>
        </w:rPr>
        <w:t>*</w:t>
      </w:r>
      <w:r w:rsidRPr="00E045D5">
        <w:rPr>
          <w:rFonts w:ascii="Consolas" w:eastAsia="宋体" w:hAnsi="Consolas" w:cs="宋体"/>
          <w:color w:val="0000FF"/>
          <w:kern w:val="0"/>
          <w:szCs w:val="21"/>
        </w:rPr>
        <w:t>(s</w:t>
      </w:r>
      <w:r w:rsidRPr="00E045D5">
        <w:rPr>
          <w:rFonts w:ascii="Consolas" w:eastAsia="宋体" w:hAnsi="Consolas" w:cs="宋体"/>
          <w:color w:val="000000"/>
          <w:kern w:val="0"/>
          <w:szCs w:val="21"/>
        </w:rPr>
        <w:t>-</w:t>
      </w:r>
      <w:r w:rsidRPr="00E045D5">
        <w:rPr>
          <w:rFonts w:ascii="Consolas" w:eastAsia="宋体" w:hAnsi="Consolas" w:cs="宋体"/>
          <w:color w:val="0000FF"/>
          <w:kern w:val="0"/>
          <w:szCs w:val="21"/>
        </w:rPr>
        <w:t>a)</w:t>
      </w:r>
      <w:r w:rsidRPr="00E045D5">
        <w:rPr>
          <w:rFonts w:ascii="Consolas" w:eastAsia="宋体" w:hAnsi="Consolas" w:cs="宋体"/>
          <w:color w:val="000000"/>
          <w:kern w:val="0"/>
          <w:szCs w:val="21"/>
        </w:rPr>
        <w:t>*</w:t>
      </w:r>
      <w:r w:rsidRPr="00E045D5">
        <w:rPr>
          <w:rFonts w:ascii="Consolas" w:eastAsia="宋体" w:hAnsi="Consolas" w:cs="宋体"/>
          <w:color w:val="0000FF"/>
          <w:kern w:val="0"/>
          <w:szCs w:val="21"/>
        </w:rPr>
        <w:t>(s</w:t>
      </w:r>
      <w:r w:rsidRPr="00E045D5">
        <w:rPr>
          <w:rFonts w:ascii="Consolas" w:eastAsia="宋体" w:hAnsi="Consolas" w:cs="宋体"/>
          <w:color w:val="000000"/>
          <w:kern w:val="0"/>
          <w:szCs w:val="21"/>
        </w:rPr>
        <w:t>-</w:t>
      </w:r>
      <w:r w:rsidRPr="00E045D5">
        <w:rPr>
          <w:rFonts w:ascii="Consolas" w:eastAsia="宋体" w:hAnsi="Consolas" w:cs="宋体"/>
          <w:color w:val="0000FF"/>
          <w:kern w:val="0"/>
          <w:szCs w:val="21"/>
        </w:rPr>
        <w:t>b)</w:t>
      </w:r>
      <w:r w:rsidRPr="00E045D5">
        <w:rPr>
          <w:rFonts w:ascii="Consolas" w:eastAsia="宋体" w:hAnsi="Consolas" w:cs="宋体"/>
          <w:color w:val="000000"/>
          <w:kern w:val="0"/>
          <w:szCs w:val="21"/>
        </w:rPr>
        <w:t>*</w:t>
      </w:r>
      <w:r w:rsidRPr="00E045D5">
        <w:rPr>
          <w:rFonts w:ascii="Consolas" w:eastAsia="宋体" w:hAnsi="Consolas" w:cs="宋体"/>
          <w:color w:val="0000FF"/>
          <w:kern w:val="0"/>
          <w:szCs w:val="21"/>
        </w:rPr>
        <w:t>(s</w:t>
      </w:r>
      <w:r w:rsidRPr="00E045D5">
        <w:rPr>
          <w:rFonts w:ascii="Consolas" w:eastAsia="宋体" w:hAnsi="Consolas" w:cs="宋体"/>
          <w:color w:val="000000"/>
          <w:kern w:val="0"/>
          <w:szCs w:val="21"/>
        </w:rPr>
        <w:t>-</w:t>
      </w:r>
      <w:r w:rsidRPr="00E045D5">
        <w:rPr>
          <w:rFonts w:ascii="Consolas" w:eastAsia="宋体" w:hAnsi="Consolas" w:cs="宋体"/>
          <w:color w:val="0000FF"/>
          <w:kern w:val="0"/>
          <w:szCs w:val="21"/>
        </w:rPr>
        <w:t>c))</w:t>
      </w:r>
    </w:p>
    <w:p w14:paraId="5C73519B" w14:textId="77777777" w:rsidR="00E045D5" w:rsidRPr="00E045D5" w:rsidRDefault="00E045D5" w:rsidP="00E045D5">
      <w:pPr>
        <w:widowControl/>
        <w:shd w:val="clear" w:color="auto" w:fill="FFFFFF"/>
        <w:spacing w:line="285" w:lineRule="atLeast"/>
        <w:jc w:val="left"/>
        <w:rPr>
          <w:rFonts w:ascii="Consolas" w:eastAsia="宋体" w:hAnsi="Consolas" w:cs="宋体"/>
          <w:color w:val="000000"/>
          <w:kern w:val="0"/>
          <w:szCs w:val="21"/>
        </w:rPr>
      </w:pPr>
      <w:r w:rsidRPr="00E045D5">
        <w:rPr>
          <w:rFonts w:ascii="Consolas" w:eastAsia="宋体" w:hAnsi="Consolas" w:cs="宋体"/>
          <w:color w:val="0000FF"/>
          <w:kern w:val="0"/>
          <w:szCs w:val="21"/>
        </w:rPr>
        <w:t>int</w:t>
      </w:r>
      <w:r w:rsidRPr="00E045D5">
        <w:rPr>
          <w:rFonts w:ascii="Consolas" w:eastAsia="宋体" w:hAnsi="Consolas" w:cs="宋体"/>
          <w:color w:val="000000"/>
          <w:kern w:val="0"/>
          <w:szCs w:val="21"/>
        </w:rPr>
        <w:t> </w:t>
      </w:r>
      <w:r w:rsidRPr="00E045D5">
        <w:rPr>
          <w:rFonts w:ascii="Consolas" w:eastAsia="宋体" w:hAnsi="Consolas" w:cs="宋体"/>
          <w:color w:val="795E26"/>
          <w:kern w:val="0"/>
          <w:szCs w:val="21"/>
        </w:rPr>
        <w:t>main</w:t>
      </w:r>
      <w:r w:rsidRPr="00E045D5">
        <w:rPr>
          <w:rFonts w:ascii="Consolas" w:eastAsia="宋体" w:hAnsi="Consolas" w:cs="宋体"/>
          <w:color w:val="000000"/>
          <w:kern w:val="0"/>
          <w:szCs w:val="21"/>
        </w:rPr>
        <w:t>(</w:t>
      </w:r>
      <w:r w:rsidRPr="00E045D5">
        <w:rPr>
          <w:rFonts w:ascii="Consolas" w:eastAsia="宋体" w:hAnsi="Consolas" w:cs="宋体"/>
          <w:color w:val="0000FF"/>
          <w:kern w:val="0"/>
          <w:szCs w:val="21"/>
        </w:rPr>
        <w:t>void</w:t>
      </w:r>
      <w:r w:rsidRPr="00E045D5">
        <w:rPr>
          <w:rFonts w:ascii="Consolas" w:eastAsia="宋体" w:hAnsi="Consolas" w:cs="宋体"/>
          <w:color w:val="000000"/>
          <w:kern w:val="0"/>
          <w:szCs w:val="21"/>
        </w:rPr>
        <w:t>)</w:t>
      </w:r>
    </w:p>
    <w:p w14:paraId="4F0E9920" w14:textId="77777777" w:rsidR="00E045D5" w:rsidRPr="00E045D5" w:rsidRDefault="00E045D5" w:rsidP="00E045D5">
      <w:pPr>
        <w:widowControl/>
        <w:shd w:val="clear" w:color="auto" w:fill="FFFFFF"/>
        <w:spacing w:line="285" w:lineRule="atLeast"/>
        <w:jc w:val="left"/>
        <w:rPr>
          <w:rFonts w:ascii="Consolas" w:eastAsia="宋体" w:hAnsi="Consolas" w:cs="宋体"/>
          <w:color w:val="000000"/>
          <w:kern w:val="0"/>
          <w:szCs w:val="21"/>
        </w:rPr>
      </w:pPr>
      <w:r w:rsidRPr="00E045D5">
        <w:rPr>
          <w:rFonts w:ascii="Consolas" w:eastAsia="宋体" w:hAnsi="Consolas" w:cs="宋体"/>
          <w:color w:val="000000"/>
          <w:kern w:val="0"/>
          <w:szCs w:val="21"/>
        </w:rPr>
        <w:lastRenderedPageBreak/>
        <w:t>{</w:t>
      </w:r>
    </w:p>
    <w:p w14:paraId="7E153717" w14:textId="77777777" w:rsidR="00E045D5" w:rsidRPr="00E045D5" w:rsidRDefault="00E045D5" w:rsidP="00E045D5">
      <w:pPr>
        <w:widowControl/>
        <w:shd w:val="clear" w:color="auto" w:fill="FFFFFF"/>
        <w:spacing w:line="285" w:lineRule="atLeast"/>
        <w:jc w:val="left"/>
        <w:rPr>
          <w:rFonts w:ascii="Consolas" w:eastAsia="宋体" w:hAnsi="Consolas" w:cs="宋体"/>
          <w:color w:val="000000"/>
          <w:kern w:val="0"/>
          <w:szCs w:val="21"/>
        </w:rPr>
      </w:pPr>
      <w:r w:rsidRPr="00E045D5">
        <w:rPr>
          <w:rFonts w:ascii="Consolas" w:eastAsia="宋体" w:hAnsi="Consolas" w:cs="宋体"/>
          <w:color w:val="000000"/>
          <w:kern w:val="0"/>
          <w:szCs w:val="21"/>
        </w:rPr>
        <w:t>    </w:t>
      </w:r>
      <w:r w:rsidRPr="00E045D5">
        <w:rPr>
          <w:rFonts w:ascii="Consolas" w:eastAsia="宋体" w:hAnsi="Consolas" w:cs="宋体"/>
          <w:color w:val="0000FF"/>
          <w:kern w:val="0"/>
          <w:szCs w:val="21"/>
        </w:rPr>
        <w:t>float</w:t>
      </w:r>
      <w:r w:rsidRPr="00E045D5">
        <w:rPr>
          <w:rFonts w:ascii="Consolas" w:eastAsia="宋体" w:hAnsi="Consolas" w:cs="宋体"/>
          <w:color w:val="000000"/>
          <w:kern w:val="0"/>
          <w:szCs w:val="21"/>
        </w:rPr>
        <w:t> </w:t>
      </w:r>
      <w:r w:rsidRPr="00E045D5">
        <w:rPr>
          <w:rFonts w:ascii="Consolas" w:eastAsia="宋体" w:hAnsi="Consolas" w:cs="宋体"/>
          <w:color w:val="001080"/>
          <w:kern w:val="0"/>
          <w:szCs w:val="21"/>
        </w:rPr>
        <w:t>a</w:t>
      </w:r>
      <w:r w:rsidRPr="00E045D5">
        <w:rPr>
          <w:rFonts w:ascii="Consolas" w:eastAsia="宋体" w:hAnsi="Consolas" w:cs="宋体"/>
          <w:color w:val="000000"/>
          <w:kern w:val="0"/>
          <w:szCs w:val="21"/>
        </w:rPr>
        <w:t>,</w:t>
      </w:r>
      <w:r w:rsidRPr="00E045D5">
        <w:rPr>
          <w:rFonts w:ascii="Consolas" w:eastAsia="宋体" w:hAnsi="Consolas" w:cs="宋体"/>
          <w:color w:val="001080"/>
          <w:kern w:val="0"/>
          <w:szCs w:val="21"/>
        </w:rPr>
        <w:t>b</w:t>
      </w:r>
      <w:r w:rsidRPr="00E045D5">
        <w:rPr>
          <w:rFonts w:ascii="Consolas" w:eastAsia="宋体" w:hAnsi="Consolas" w:cs="宋体"/>
          <w:color w:val="000000"/>
          <w:kern w:val="0"/>
          <w:szCs w:val="21"/>
        </w:rPr>
        <w:t>,</w:t>
      </w:r>
      <w:r w:rsidRPr="00E045D5">
        <w:rPr>
          <w:rFonts w:ascii="Consolas" w:eastAsia="宋体" w:hAnsi="Consolas" w:cs="宋体"/>
          <w:color w:val="001080"/>
          <w:kern w:val="0"/>
          <w:szCs w:val="21"/>
        </w:rPr>
        <w:t>c</w:t>
      </w:r>
      <w:r w:rsidRPr="00E045D5">
        <w:rPr>
          <w:rFonts w:ascii="Consolas" w:eastAsia="宋体" w:hAnsi="Consolas" w:cs="宋体"/>
          <w:color w:val="000000"/>
          <w:kern w:val="0"/>
          <w:szCs w:val="21"/>
        </w:rPr>
        <w:t>,</w:t>
      </w:r>
      <w:r w:rsidRPr="00E045D5">
        <w:rPr>
          <w:rFonts w:ascii="Consolas" w:eastAsia="宋体" w:hAnsi="Consolas" w:cs="宋体"/>
          <w:color w:val="001080"/>
          <w:kern w:val="0"/>
          <w:szCs w:val="21"/>
        </w:rPr>
        <w:t>s</w:t>
      </w:r>
      <w:r w:rsidRPr="00E045D5">
        <w:rPr>
          <w:rFonts w:ascii="Consolas" w:eastAsia="宋体" w:hAnsi="Consolas" w:cs="宋体"/>
          <w:color w:val="000000"/>
          <w:kern w:val="0"/>
          <w:szCs w:val="21"/>
        </w:rPr>
        <w:t>;</w:t>
      </w:r>
    </w:p>
    <w:p w14:paraId="0EEF5EBA" w14:textId="77777777" w:rsidR="00E045D5" w:rsidRPr="00E045D5" w:rsidRDefault="00E045D5" w:rsidP="00E045D5">
      <w:pPr>
        <w:widowControl/>
        <w:shd w:val="clear" w:color="auto" w:fill="FFFFFF"/>
        <w:spacing w:line="285" w:lineRule="atLeast"/>
        <w:jc w:val="left"/>
        <w:rPr>
          <w:rFonts w:ascii="Consolas" w:eastAsia="宋体" w:hAnsi="Consolas" w:cs="宋体"/>
          <w:color w:val="000000"/>
          <w:kern w:val="0"/>
          <w:szCs w:val="21"/>
        </w:rPr>
      </w:pPr>
      <w:r w:rsidRPr="00E045D5">
        <w:rPr>
          <w:rFonts w:ascii="Consolas" w:eastAsia="宋体" w:hAnsi="Consolas" w:cs="宋体"/>
          <w:color w:val="000000"/>
          <w:kern w:val="0"/>
          <w:szCs w:val="21"/>
        </w:rPr>
        <w:t>    </w:t>
      </w:r>
      <w:r w:rsidRPr="00E045D5">
        <w:rPr>
          <w:rFonts w:ascii="Consolas" w:eastAsia="宋体" w:hAnsi="Consolas" w:cs="宋体"/>
          <w:color w:val="795E26"/>
          <w:kern w:val="0"/>
          <w:szCs w:val="21"/>
        </w:rPr>
        <w:t>printf</w:t>
      </w:r>
      <w:r w:rsidRPr="00E045D5">
        <w:rPr>
          <w:rFonts w:ascii="Consolas" w:eastAsia="宋体" w:hAnsi="Consolas" w:cs="宋体"/>
          <w:color w:val="000000"/>
          <w:kern w:val="0"/>
          <w:szCs w:val="21"/>
        </w:rPr>
        <w:t>(</w:t>
      </w:r>
      <w:r w:rsidRPr="00E045D5">
        <w:rPr>
          <w:rFonts w:ascii="Consolas" w:eastAsia="宋体" w:hAnsi="Consolas" w:cs="宋体"/>
          <w:color w:val="A31515"/>
          <w:kern w:val="0"/>
          <w:szCs w:val="21"/>
        </w:rPr>
        <w:t>"Input three lenth a,b,c:"</w:t>
      </w:r>
      <w:r w:rsidRPr="00E045D5">
        <w:rPr>
          <w:rFonts w:ascii="Consolas" w:eastAsia="宋体" w:hAnsi="Consolas" w:cs="宋体"/>
          <w:color w:val="000000"/>
          <w:kern w:val="0"/>
          <w:szCs w:val="21"/>
        </w:rPr>
        <w:t>);</w:t>
      </w:r>
    </w:p>
    <w:p w14:paraId="1011B24E" w14:textId="77777777" w:rsidR="00E045D5" w:rsidRPr="00E045D5" w:rsidRDefault="00E045D5" w:rsidP="00E045D5">
      <w:pPr>
        <w:widowControl/>
        <w:shd w:val="clear" w:color="auto" w:fill="FFFFFF"/>
        <w:spacing w:line="285" w:lineRule="atLeast"/>
        <w:jc w:val="left"/>
        <w:rPr>
          <w:rFonts w:ascii="Consolas" w:eastAsia="宋体" w:hAnsi="Consolas" w:cs="宋体"/>
          <w:color w:val="000000"/>
          <w:kern w:val="0"/>
          <w:szCs w:val="21"/>
        </w:rPr>
      </w:pPr>
      <w:r w:rsidRPr="00E045D5">
        <w:rPr>
          <w:rFonts w:ascii="Consolas" w:eastAsia="宋体" w:hAnsi="Consolas" w:cs="宋体"/>
          <w:color w:val="000000"/>
          <w:kern w:val="0"/>
          <w:szCs w:val="21"/>
        </w:rPr>
        <w:t>    </w:t>
      </w:r>
      <w:r w:rsidRPr="00E045D5">
        <w:rPr>
          <w:rFonts w:ascii="Consolas" w:eastAsia="宋体" w:hAnsi="Consolas" w:cs="宋体"/>
          <w:color w:val="795E26"/>
          <w:kern w:val="0"/>
          <w:szCs w:val="21"/>
        </w:rPr>
        <w:t>scanf</w:t>
      </w:r>
      <w:r w:rsidRPr="00E045D5">
        <w:rPr>
          <w:rFonts w:ascii="Consolas" w:eastAsia="宋体" w:hAnsi="Consolas" w:cs="宋体"/>
          <w:color w:val="000000"/>
          <w:kern w:val="0"/>
          <w:szCs w:val="21"/>
        </w:rPr>
        <w:t>(</w:t>
      </w:r>
      <w:r w:rsidRPr="00E045D5">
        <w:rPr>
          <w:rFonts w:ascii="Consolas" w:eastAsia="宋体" w:hAnsi="Consolas" w:cs="宋体"/>
          <w:color w:val="A31515"/>
          <w:kern w:val="0"/>
          <w:szCs w:val="21"/>
        </w:rPr>
        <w:t>"%f%f%f"</w:t>
      </w:r>
      <w:r w:rsidRPr="00E045D5">
        <w:rPr>
          <w:rFonts w:ascii="Consolas" w:eastAsia="宋体" w:hAnsi="Consolas" w:cs="宋体"/>
          <w:color w:val="000000"/>
          <w:kern w:val="0"/>
          <w:szCs w:val="21"/>
        </w:rPr>
        <w:t>,&amp;</w:t>
      </w:r>
      <w:r w:rsidRPr="00E045D5">
        <w:rPr>
          <w:rFonts w:ascii="Consolas" w:eastAsia="宋体" w:hAnsi="Consolas" w:cs="宋体"/>
          <w:color w:val="001080"/>
          <w:kern w:val="0"/>
          <w:szCs w:val="21"/>
        </w:rPr>
        <w:t>a</w:t>
      </w:r>
      <w:r w:rsidRPr="00E045D5">
        <w:rPr>
          <w:rFonts w:ascii="Consolas" w:eastAsia="宋体" w:hAnsi="Consolas" w:cs="宋体"/>
          <w:color w:val="000000"/>
          <w:kern w:val="0"/>
          <w:szCs w:val="21"/>
        </w:rPr>
        <w:t>,&amp;</w:t>
      </w:r>
      <w:r w:rsidRPr="00E045D5">
        <w:rPr>
          <w:rFonts w:ascii="Consolas" w:eastAsia="宋体" w:hAnsi="Consolas" w:cs="宋体"/>
          <w:color w:val="001080"/>
          <w:kern w:val="0"/>
          <w:szCs w:val="21"/>
        </w:rPr>
        <w:t>b</w:t>
      </w:r>
      <w:r w:rsidRPr="00E045D5">
        <w:rPr>
          <w:rFonts w:ascii="Consolas" w:eastAsia="宋体" w:hAnsi="Consolas" w:cs="宋体"/>
          <w:color w:val="000000"/>
          <w:kern w:val="0"/>
          <w:szCs w:val="21"/>
        </w:rPr>
        <w:t>,&amp;</w:t>
      </w:r>
      <w:r w:rsidRPr="00E045D5">
        <w:rPr>
          <w:rFonts w:ascii="Consolas" w:eastAsia="宋体" w:hAnsi="Consolas" w:cs="宋体"/>
          <w:color w:val="001080"/>
          <w:kern w:val="0"/>
          <w:szCs w:val="21"/>
        </w:rPr>
        <w:t>c</w:t>
      </w:r>
      <w:r w:rsidRPr="00E045D5">
        <w:rPr>
          <w:rFonts w:ascii="Consolas" w:eastAsia="宋体" w:hAnsi="Consolas" w:cs="宋体"/>
          <w:color w:val="000000"/>
          <w:kern w:val="0"/>
          <w:szCs w:val="21"/>
        </w:rPr>
        <w:t>);</w:t>
      </w:r>
    </w:p>
    <w:p w14:paraId="11F21EAC" w14:textId="77777777" w:rsidR="00E045D5" w:rsidRPr="00E045D5" w:rsidRDefault="00E045D5" w:rsidP="00E045D5">
      <w:pPr>
        <w:widowControl/>
        <w:shd w:val="clear" w:color="auto" w:fill="FFFFFF"/>
        <w:spacing w:line="285" w:lineRule="atLeast"/>
        <w:jc w:val="left"/>
        <w:rPr>
          <w:rFonts w:ascii="Consolas" w:eastAsia="宋体" w:hAnsi="Consolas" w:cs="宋体"/>
          <w:color w:val="000000"/>
          <w:kern w:val="0"/>
          <w:szCs w:val="21"/>
        </w:rPr>
      </w:pPr>
      <w:r w:rsidRPr="00E045D5">
        <w:rPr>
          <w:rFonts w:ascii="Consolas" w:eastAsia="宋体" w:hAnsi="Consolas" w:cs="宋体"/>
          <w:color w:val="000000"/>
          <w:kern w:val="0"/>
          <w:szCs w:val="21"/>
        </w:rPr>
        <w:t>    </w:t>
      </w:r>
      <w:r w:rsidRPr="00E045D5">
        <w:rPr>
          <w:rFonts w:ascii="Consolas" w:eastAsia="宋体" w:hAnsi="Consolas" w:cs="宋体"/>
          <w:color w:val="001080"/>
          <w:kern w:val="0"/>
          <w:szCs w:val="21"/>
        </w:rPr>
        <w:t>s</w:t>
      </w:r>
      <w:r w:rsidRPr="00E045D5">
        <w:rPr>
          <w:rFonts w:ascii="Consolas" w:eastAsia="宋体" w:hAnsi="Consolas" w:cs="宋体"/>
          <w:color w:val="000000"/>
          <w:kern w:val="0"/>
          <w:szCs w:val="21"/>
        </w:rPr>
        <w:t>=</w:t>
      </w:r>
      <w:r w:rsidRPr="00E045D5">
        <w:rPr>
          <w:rFonts w:ascii="Consolas" w:eastAsia="宋体" w:hAnsi="Consolas" w:cs="宋体"/>
          <w:color w:val="0000FF"/>
          <w:kern w:val="0"/>
          <w:szCs w:val="21"/>
        </w:rPr>
        <w:t>S</w:t>
      </w:r>
      <w:r w:rsidRPr="00E045D5">
        <w:rPr>
          <w:rFonts w:ascii="Consolas" w:eastAsia="宋体" w:hAnsi="Consolas" w:cs="宋体"/>
          <w:color w:val="000000"/>
          <w:kern w:val="0"/>
          <w:szCs w:val="21"/>
        </w:rPr>
        <w:t>(</w:t>
      </w:r>
      <w:r w:rsidRPr="00E045D5">
        <w:rPr>
          <w:rFonts w:ascii="Consolas" w:eastAsia="宋体" w:hAnsi="Consolas" w:cs="宋体"/>
          <w:color w:val="001080"/>
          <w:kern w:val="0"/>
          <w:szCs w:val="21"/>
        </w:rPr>
        <w:t>a</w:t>
      </w:r>
      <w:r w:rsidRPr="00E045D5">
        <w:rPr>
          <w:rFonts w:ascii="Consolas" w:eastAsia="宋体" w:hAnsi="Consolas" w:cs="宋体"/>
          <w:color w:val="000000"/>
          <w:kern w:val="0"/>
          <w:szCs w:val="21"/>
        </w:rPr>
        <w:t>,</w:t>
      </w:r>
      <w:r w:rsidRPr="00E045D5">
        <w:rPr>
          <w:rFonts w:ascii="Consolas" w:eastAsia="宋体" w:hAnsi="Consolas" w:cs="宋体"/>
          <w:color w:val="001080"/>
          <w:kern w:val="0"/>
          <w:szCs w:val="21"/>
        </w:rPr>
        <w:t>b</w:t>
      </w:r>
      <w:r w:rsidRPr="00E045D5">
        <w:rPr>
          <w:rFonts w:ascii="Consolas" w:eastAsia="宋体" w:hAnsi="Consolas" w:cs="宋体"/>
          <w:color w:val="000000"/>
          <w:kern w:val="0"/>
          <w:szCs w:val="21"/>
        </w:rPr>
        <w:t>,</w:t>
      </w:r>
      <w:r w:rsidRPr="00E045D5">
        <w:rPr>
          <w:rFonts w:ascii="Consolas" w:eastAsia="宋体" w:hAnsi="Consolas" w:cs="宋体"/>
          <w:color w:val="001080"/>
          <w:kern w:val="0"/>
          <w:szCs w:val="21"/>
        </w:rPr>
        <w:t>c</w:t>
      </w:r>
      <w:r w:rsidRPr="00E045D5">
        <w:rPr>
          <w:rFonts w:ascii="Consolas" w:eastAsia="宋体" w:hAnsi="Consolas" w:cs="宋体"/>
          <w:color w:val="000000"/>
          <w:kern w:val="0"/>
          <w:szCs w:val="21"/>
        </w:rPr>
        <w:t>);</w:t>
      </w:r>
    </w:p>
    <w:p w14:paraId="108F7924" w14:textId="77777777" w:rsidR="00E045D5" w:rsidRPr="00E045D5" w:rsidRDefault="00E045D5" w:rsidP="00E045D5">
      <w:pPr>
        <w:widowControl/>
        <w:shd w:val="clear" w:color="auto" w:fill="FFFFFF"/>
        <w:spacing w:line="285" w:lineRule="atLeast"/>
        <w:jc w:val="left"/>
        <w:rPr>
          <w:rFonts w:ascii="Consolas" w:eastAsia="宋体" w:hAnsi="Consolas" w:cs="宋体"/>
          <w:color w:val="000000"/>
          <w:kern w:val="0"/>
          <w:szCs w:val="21"/>
        </w:rPr>
      </w:pPr>
      <w:r w:rsidRPr="00E045D5">
        <w:rPr>
          <w:rFonts w:ascii="Consolas" w:eastAsia="宋体" w:hAnsi="Consolas" w:cs="宋体"/>
          <w:color w:val="000000"/>
          <w:kern w:val="0"/>
          <w:szCs w:val="21"/>
        </w:rPr>
        <w:t>    </w:t>
      </w:r>
      <w:r w:rsidRPr="00E045D5">
        <w:rPr>
          <w:rFonts w:ascii="Consolas" w:eastAsia="宋体" w:hAnsi="Consolas" w:cs="宋体"/>
          <w:color w:val="795E26"/>
          <w:kern w:val="0"/>
          <w:szCs w:val="21"/>
        </w:rPr>
        <w:t>printf</w:t>
      </w:r>
      <w:r w:rsidRPr="00E045D5">
        <w:rPr>
          <w:rFonts w:ascii="Consolas" w:eastAsia="宋体" w:hAnsi="Consolas" w:cs="宋体"/>
          <w:color w:val="000000"/>
          <w:kern w:val="0"/>
          <w:szCs w:val="21"/>
        </w:rPr>
        <w:t>(</w:t>
      </w:r>
      <w:r w:rsidRPr="00E045D5">
        <w:rPr>
          <w:rFonts w:ascii="Consolas" w:eastAsia="宋体" w:hAnsi="Consolas" w:cs="宋体"/>
          <w:color w:val="A31515"/>
          <w:kern w:val="0"/>
          <w:szCs w:val="21"/>
        </w:rPr>
        <w:t>"The area is %f"</w:t>
      </w:r>
      <w:r w:rsidRPr="00E045D5">
        <w:rPr>
          <w:rFonts w:ascii="Consolas" w:eastAsia="宋体" w:hAnsi="Consolas" w:cs="宋体"/>
          <w:color w:val="000000"/>
          <w:kern w:val="0"/>
          <w:szCs w:val="21"/>
        </w:rPr>
        <w:t>,</w:t>
      </w:r>
      <w:r w:rsidRPr="00E045D5">
        <w:rPr>
          <w:rFonts w:ascii="Consolas" w:eastAsia="宋体" w:hAnsi="Consolas" w:cs="宋体"/>
          <w:color w:val="0000FF"/>
          <w:kern w:val="0"/>
          <w:szCs w:val="21"/>
        </w:rPr>
        <w:t>AREA</w:t>
      </w:r>
      <w:r w:rsidRPr="00E045D5">
        <w:rPr>
          <w:rFonts w:ascii="Consolas" w:eastAsia="宋体" w:hAnsi="Consolas" w:cs="宋体"/>
          <w:color w:val="000000"/>
          <w:kern w:val="0"/>
          <w:szCs w:val="21"/>
        </w:rPr>
        <w:t>(</w:t>
      </w:r>
      <w:r w:rsidRPr="00E045D5">
        <w:rPr>
          <w:rFonts w:ascii="Consolas" w:eastAsia="宋体" w:hAnsi="Consolas" w:cs="宋体"/>
          <w:color w:val="001080"/>
          <w:kern w:val="0"/>
          <w:szCs w:val="21"/>
        </w:rPr>
        <w:t>a</w:t>
      </w:r>
      <w:r w:rsidRPr="00E045D5">
        <w:rPr>
          <w:rFonts w:ascii="Consolas" w:eastAsia="宋体" w:hAnsi="Consolas" w:cs="宋体"/>
          <w:color w:val="000000"/>
          <w:kern w:val="0"/>
          <w:szCs w:val="21"/>
        </w:rPr>
        <w:t>,</w:t>
      </w:r>
      <w:r w:rsidRPr="00E045D5">
        <w:rPr>
          <w:rFonts w:ascii="Consolas" w:eastAsia="宋体" w:hAnsi="Consolas" w:cs="宋体"/>
          <w:color w:val="001080"/>
          <w:kern w:val="0"/>
          <w:szCs w:val="21"/>
        </w:rPr>
        <w:t>b</w:t>
      </w:r>
      <w:r w:rsidRPr="00E045D5">
        <w:rPr>
          <w:rFonts w:ascii="Consolas" w:eastAsia="宋体" w:hAnsi="Consolas" w:cs="宋体"/>
          <w:color w:val="000000"/>
          <w:kern w:val="0"/>
          <w:szCs w:val="21"/>
        </w:rPr>
        <w:t>,</w:t>
      </w:r>
      <w:r w:rsidRPr="00E045D5">
        <w:rPr>
          <w:rFonts w:ascii="Consolas" w:eastAsia="宋体" w:hAnsi="Consolas" w:cs="宋体"/>
          <w:color w:val="001080"/>
          <w:kern w:val="0"/>
          <w:szCs w:val="21"/>
        </w:rPr>
        <w:t>c</w:t>
      </w:r>
      <w:r w:rsidRPr="00E045D5">
        <w:rPr>
          <w:rFonts w:ascii="Consolas" w:eastAsia="宋体" w:hAnsi="Consolas" w:cs="宋体"/>
          <w:color w:val="000000"/>
          <w:kern w:val="0"/>
          <w:szCs w:val="21"/>
        </w:rPr>
        <w:t>,</w:t>
      </w:r>
      <w:r w:rsidRPr="00E045D5">
        <w:rPr>
          <w:rFonts w:ascii="Consolas" w:eastAsia="宋体" w:hAnsi="Consolas" w:cs="宋体"/>
          <w:color w:val="001080"/>
          <w:kern w:val="0"/>
          <w:szCs w:val="21"/>
        </w:rPr>
        <w:t>s</w:t>
      </w:r>
      <w:r w:rsidRPr="00E045D5">
        <w:rPr>
          <w:rFonts w:ascii="Consolas" w:eastAsia="宋体" w:hAnsi="Consolas" w:cs="宋体"/>
          <w:color w:val="000000"/>
          <w:kern w:val="0"/>
          <w:szCs w:val="21"/>
        </w:rPr>
        <w:t>));</w:t>
      </w:r>
    </w:p>
    <w:p w14:paraId="6B270695" w14:textId="77777777" w:rsidR="00E045D5" w:rsidRPr="00E045D5" w:rsidRDefault="00E045D5" w:rsidP="00E045D5">
      <w:pPr>
        <w:widowControl/>
        <w:shd w:val="clear" w:color="auto" w:fill="FFFFFF"/>
        <w:spacing w:line="285" w:lineRule="atLeast"/>
        <w:jc w:val="left"/>
        <w:rPr>
          <w:rFonts w:ascii="Consolas" w:eastAsia="宋体" w:hAnsi="Consolas" w:cs="宋体"/>
          <w:color w:val="000000"/>
          <w:kern w:val="0"/>
          <w:szCs w:val="21"/>
        </w:rPr>
      </w:pPr>
      <w:r w:rsidRPr="00E045D5">
        <w:rPr>
          <w:rFonts w:ascii="Consolas" w:eastAsia="宋体" w:hAnsi="Consolas" w:cs="宋体"/>
          <w:color w:val="000000"/>
          <w:kern w:val="0"/>
          <w:szCs w:val="21"/>
        </w:rPr>
        <w:t>    </w:t>
      </w:r>
      <w:r w:rsidRPr="00E045D5">
        <w:rPr>
          <w:rFonts w:ascii="Consolas" w:eastAsia="宋体" w:hAnsi="Consolas" w:cs="宋体"/>
          <w:color w:val="AF00DB"/>
          <w:kern w:val="0"/>
          <w:szCs w:val="21"/>
        </w:rPr>
        <w:t>return</w:t>
      </w:r>
      <w:r w:rsidRPr="00E045D5">
        <w:rPr>
          <w:rFonts w:ascii="Consolas" w:eastAsia="宋体" w:hAnsi="Consolas" w:cs="宋体"/>
          <w:color w:val="000000"/>
          <w:kern w:val="0"/>
          <w:szCs w:val="21"/>
        </w:rPr>
        <w:t> </w:t>
      </w:r>
      <w:r w:rsidRPr="00E045D5">
        <w:rPr>
          <w:rFonts w:ascii="Consolas" w:eastAsia="宋体" w:hAnsi="Consolas" w:cs="宋体"/>
          <w:color w:val="098658"/>
          <w:kern w:val="0"/>
          <w:szCs w:val="21"/>
        </w:rPr>
        <w:t>0</w:t>
      </w:r>
      <w:r w:rsidRPr="00E045D5">
        <w:rPr>
          <w:rFonts w:ascii="Consolas" w:eastAsia="宋体" w:hAnsi="Consolas" w:cs="宋体"/>
          <w:color w:val="000000"/>
          <w:kern w:val="0"/>
          <w:szCs w:val="21"/>
        </w:rPr>
        <w:t>;</w:t>
      </w:r>
    </w:p>
    <w:p w14:paraId="53347E49" w14:textId="77777777" w:rsidR="00E045D5" w:rsidRPr="00E045D5" w:rsidRDefault="00E045D5" w:rsidP="00E045D5">
      <w:pPr>
        <w:widowControl/>
        <w:shd w:val="clear" w:color="auto" w:fill="FFFFFF"/>
        <w:spacing w:line="285" w:lineRule="atLeast"/>
        <w:jc w:val="left"/>
        <w:rPr>
          <w:rFonts w:ascii="Consolas" w:eastAsia="宋体" w:hAnsi="Consolas" w:cs="宋体"/>
          <w:color w:val="000000"/>
          <w:kern w:val="0"/>
          <w:szCs w:val="21"/>
        </w:rPr>
      </w:pPr>
      <w:r w:rsidRPr="00E045D5">
        <w:rPr>
          <w:rFonts w:ascii="Consolas" w:eastAsia="宋体" w:hAnsi="Consolas" w:cs="宋体"/>
          <w:color w:val="000000"/>
          <w:kern w:val="0"/>
          <w:szCs w:val="21"/>
        </w:rPr>
        <w:t>}</w:t>
      </w:r>
    </w:p>
    <w:p w14:paraId="06A04536" w14:textId="596274D8" w:rsidR="00AA6F8D" w:rsidRDefault="00E045D5" w:rsidP="004402D5">
      <w:pPr>
        <w:spacing w:line="360" w:lineRule="auto"/>
        <w:jc w:val="left"/>
        <w:rPr>
          <w:rFonts w:ascii="宋体" w:eastAsia="宋体" w:hAnsi="宋体" w:cs="Times New Roman"/>
          <w:sz w:val="24"/>
          <w:szCs w:val="24"/>
        </w:rPr>
      </w:pPr>
      <w:r>
        <w:rPr>
          <w:rFonts w:ascii="宋体" w:eastAsia="宋体" w:hAnsi="宋体" w:cs="Times New Roman"/>
          <w:sz w:val="24"/>
          <w:szCs w:val="24"/>
        </w:rPr>
        <w:tab/>
        <w:t>3)</w:t>
      </w:r>
      <w:r>
        <w:rPr>
          <w:rFonts w:ascii="宋体" w:eastAsia="宋体" w:hAnsi="宋体" w:cs="Times New Roman" w:hint="eastAsia"/>
          <w:sz w:val="24"/>
          <w:szCs w:val="24"/>
        </w:rPr>
        <w:t>测试</w:t>
      </w:r>
    </w:p>
    <w:p w14:paraId="0B3682FF" w14:textId="715A3836" w:rsidR="00AA6F8D" w:rsidRDefault="00E045D5" w:rsidP="004402D5">
      <w:pPr>
        <w:spacing w:line="360" w:lineRule="auto"/>
        <w:jc w:val="left"/>
        <w:rPr>
          <w:rFonts w:ascii="宋体" w:eastAsia="宋体" w:hAnsi="宋体" w:cs="Times New Roman"/>
          <w:sz w:val="24"/>
          <w:szCs w:val="24"/>
        </w:rPr>
      </w:pPr>
      <w:r>
        <w:rPr>
          <w:rFonts w:ascii="宋体" w:eastAsia="宋体" w:hAnsi="宋体" w:cs="Times New Roman"/>
          <w:sz w:val="24"/>
          <w:szCs w:val="24"/>
        </w:rPr>
        <w:tab/>
      </w:r>
      <w:r>
        <w:rPr>
          <w:rFonts w:ascii="宋体" w:eastAsia="宋体" w:hAnsi="宋体" w:cs="Times New Roman"/>
          <w:sz w:val="24"/>
          <w:szCs w:val="24"/>
        </w:rPr>
        <w:tab/>
      </w:r>
      <w:r>
        <w:rPr>
          <w:rFonts w:ascii="宋体" w:eastAsia="宋体" w:hAnsi="宋体" w:cs="Times New Roman" w:hint="eastAsia"/>
          <w:sz w:val="24"/>
          <w:szCs w:val="24"/>
        </w:rPr>
        <w:t>a</w:t>
      </w:r>
      <w:r>
        <w:rPr>
          <w:rFonts w:ascii="宋体" w:eastAsia="宋体" w:hAnsi="宋体" w:cs="Times New Roman"/>
          <w:sz w:val="24"/>
          <w:szCs w:val="24"/>
        </w:rPr>
        <w:t>)</w:t>
      </w:r>
      <w:r>
        <w:rPr>
          <w:rFonts w:ascii="宋体" w:eastAsia="宋体" w:hAnsi="宋体" w:cs="Times New Roman" w:hint="eastAsia"/>
          <w:sz w:val="24"/>
          <w:szCs w:val="24"/>
        </w:rPr>
        <w:t>测试数据</w:t>
      </w:r>
    </w:p>
    <w:tbl>
      <w:tblPr>
        <w:tblStyle w:val="a9"/>
        <w:tblW w:w="9300" w:type="dxa"/>
        <w:tblLook w:val="04A0" w:firstRow="1" w:lastRow="0" w:firstColumn="1" w:lastColumn="0" w:noHBand="0" w:noVBand="1"/>
      </w:tblPr>
      <w:tblGrid>
        <w:gridCol w:w="1838"/>
        <w:gridCol w:w="2552"/>
        <w:gridCol w:w="2409"/>
        <w:gridCol w:w="2501"/>
      </w:tblGrid>
      <w:tr w:rsidR="00E045D5" w14:paraId="7C4473F6" w14:textId="77777777" w:rsidTr="00E045D5">
        <w:trPr>
          <w:trHeight w:val="572"/>
        </w:trPr>
        <w:tc>
          <w:tcPr>
            <w:tcW w:w="1838" w:type="dxa"/>
          </w:tcPr>
          <w:p w14:paraId="1F0813C6" w14:textId="3DA6006B" w:rsidR="00E045D5" w:rsidRDefault="00E045D5" w:rsidP="004402D5">
            <w:pPr>
              <w:spacing w:line="360" w:lineRule="auto"/>
              <w:jc w:val="left"/>
              <w:rPr>
                <w:rFonts w:ascii="宋体" w:eastAsia="宋体" w:hAnsi="宋体" w:cs="Times New Roman"/>
                <w:sz w:val="24"/>
                <w:szCs w:val="24"/>
              </w:rPr>
            </w:pPr>
            <w:r>
              <w:rPr>
                <w:rFonts w:ascii="宋体" w:eastAsia="宋体" w:hAnsi="宋体" w:cs="Times New Roman" w:hint="eastAsia"/>
                <w:sz w:val="24"/>
                <w:szCs w:val="24"/>
              </w:rPr>
              <w:t>测试用例</w:t>
            </w:r>
          </w:p>
        </w:tc>
        <w:tc>
          <w:tcPr>
            <w:tcW w:w="2552" w:type="dxa"/>
          </w:tcPr>
          <w:p w14:paraId="13EB4F66" w14:textId="66639224" w:rsidR="00E045D5" w:rsidRDefault="00E045D5" w:rsidP="004402D5">
            <w:pPr>
              <w:spacing w:line="360" w:lineRule="auto"/>
              <w:jc w:val="left"/>
              <w:rPr>
                <w:rFonts w:ascii="宋体" w:eastAsia="宋体" w:hAnsi="宋体" w:cs="Times New Roman"/>
                <w:sz w:val="24"/>
                <w:szCs w:val="24"/>
              </w:rPr>
            </w:pPr>
            <w:r>
              <w:rPr>
                <w:rFonts w:ascii="宋体" w:eastAsia="宋体" w:hAnsi="宋体" w:cs="Times New Roman" w:hint="eastAsia"/>
                <w:sz w:val="24"/>
                <w:szCs w:val="24"/>
              </w:rPr>
              <w:t>输入数据</w:t>
            </w:r>
          </w:p>
        </w:tc>
        <w:tc>
          <w:tcPr>
            <w:tcW w:w="2409" w:type="dxa"/>
          </w:tcPr>
          <w:p w14:paraId="4551C5EF" w14:textId="7C85FF52" w:rsidR="00E045D5" w:rsidRDefault="00E045D5" w:rsidP="004402D5">
            <w:pPr>
              <w:spacing w:line="360" w:lineRule="auto"/>
              <w:jc w:val="left"/>
              <w:rPr>
                <w:rFonts w:ascii="宋体" w:eastAsia="宋体" w:hAnsi="宋体" w:cs="Times New Roman"/>
                <w:sz w:val="24"/>
                <w:szCs w:val="24"/>
              </w:rPr>
            </w:pPr>
            <w:r>
              <w:rPr>
                <w:rFonts w:ascii="宋体" w:eastAsia="宋体" w:hAnsi="宋体" w:cs="Times New Roman" w:hint="eastAsia"/>
                <w:sz w:val="24"/>
                <w:szCs w:val="24"/>
              </w:rPr>
              <w:t>理论结果</w:t>
            </w:r>
          </w:p>
        </w:tc>
        <w:tc>
          <w:tcPr>
            <w:tcW w:w="2501" w:type="dxa"/>
          </w:tcPr>
          <w:p w14:paraId="6D233F68" w14:textId="5CF802C9" w:rsidR="00E045D5" w:rsidRDefault="00E045D5" w:rsidP="004402D5">
            <w:pPr>
              <w:spacing w:line="360" w:lineRule="auto"/>
              <w:jc w:val="left"/>
              <w:rPr>
                <w:rFonts w:ascii="宋体" w:eastAsia="宋体" w:hAnsi="宋体" w:cs="Times New Roman"/>
                <w:sz w:val="24"/>
                <w:szCs w:val="24"/>
              </w:rPr>
            </w:pPr>
            <w:r>
              <w:rPr>
                <w:rFonts w:ascii="宋体" w:eastAsia="宋体" w:hAnsi="宋体" w:cs="Times New Roman" w:hint="eastAsia"/>
                <w:sz w:val="24"/>
                <w:szCs w:val="24"/>
              </w:rPr>
              <w:t>实际结果</w:t>
            </w:r>
          </w:p>
        </w:tc>
      </w:tr>
      <w:tr w:rsidR="00E045D5" w14:paraId="7969D3D8" w14:textId="77777777" w:rsidTr="00E045D5">
        <w:trPr>
          <w:trHeight w:val="566"/>
        </w:trPr>
        <w:tc>
          <w:tcPr>
            <w:tcW w:w="1838" w:type="dxa"/>
          </w:tcPr>
          <w:p w14:paraId="692195E2" w14:textId="0716C599" w:rsidR="00E045D5" w:rsidRDefault="00E045D5" w:rsidP="004402D5">
            <w:pPr>
              <w:spacing w:line="360" w:lineRule="auto"/>
              <w:jc w:val="left"/>
              <w:rPr>
                <w:rFonts w:ascii="宋体" w:eastAsia="宋体" w:hAnsi="宋体" w:cs="Times New Roman"/>
                <w:sz w:val="24"/>
                <w:szCs w:val="24"/>
              </w:rPr>
            </w:pPr>
            <w:r>
              <w:rPr>
                <w:rFonts w:ascii="宋体" w:eastAsia="宋体" w:hAnsi="宋体" w:cs="Times New Roman" w:hint="eastAsia"/>
                <w:sz w:val="24"/>
                <w:szCs w:val="24"/>
              </w:rPr>
              <w:t>用例1</w:t>
            </w:r>
          </w:p>
        </w:tc>
        <w:tc>
          <w:tcPr>
            <w:tcW w:w="2552" w:type="dxa"/>
          </w:tcPr>
          <w:p w14:paraId="487FE022" w14:textId="23EBBB20" w:rsidR="00E045D5" w:rsidRDefault="00E045D5" w:rsidP="004402D5">
            <w:pPr>
              <w:spacing w:line="360" w:lineRule="auto"/>
              <w:jc w:val="left"/>
              <w:rPr>
                <w:rFonts w:ascii="宋体" w:eastAsia="宋体" w:hAnsi="宋体" w:cs="Times New Roman"/>
                <w:sz w:val="24"/>
                <w:szCs w:val="24"/>
              </w:rPr>
            </w:pPr>
            <w:r>
              <w:rPr>
                <w:rFonts w:ascii="宋体" w:eastAsia="宋体" w:hAnsi="宋体" w:cs="Times New Roman" w:hint="eastAsia"/>
                <w:sz w:val="24"/>
                <w:szCs w:val="24"/>
              </w:rPr>
              <w:t>3</w:t>
            </w:r>
            <w:r>
              <w:rPr>
                <w:rFonts w:ascii="宋体" w:eastAsia="宋体" w:hAnsi="宋体" w:cs="Times New Roman"/>
                <w:sz w:val="24"/>
                <w:szCs w:val="24"/>
              </w:rPr>
              <w:t xml:space="preserve"> 4 5</w:t>
            </w:r>
          </w:p>
        </w:tc>
        <w:tc>
          <w:tcPr>
            <w:tcW w:w="2409" w:type="dxa"/>
          </w:tcPr>
          <w:p w14:paraId="6CC65ACE" w14:textId="7FFCF283" w:rsidR="00E045D5" w:rsidRDefault="00E045D5" w:rsidP="004402D5">
            <w:pPr>
              <w:spacing w:line="360" w:lineRule="auto"/>
              <w:jc w:val="left"/>
              <w:rPr>
                <w:rFonts w:ascii="宋体" w:eastAsia="宋体" w:hAnsi="宋体" w:cs="Times New Roman"/>
                <w:sz w:val="24"/>
                <w:szCs w:val="24"/>
              </w:rPr>
            </w:pPr>
            <w:r>
              <w:rPr>
                <w:rFonts w:ascii="宋体" w:eastAsia="宋体" w:hAnsi="宋体" w:cs="Times New Roman" w:hint="eastAsia"/>
                <w:sz w:val="24"/>
                <w:szCs w:val="24"/>
              </w:rPr>
              <w:t>6</w:t>
            </w:r>
            <w:r>
              <w:rPr>
                <w:rFonts w:ascii="宋体" w:eastAsia="宋体" w:hAnsi="宋体" w:cs="Times New Roman"/>
                <w:sz w:val="24"/>
                <w:szCs w:val="24"/>
              </w:rPr>
              <w:t>.000000</w:t>
            </w:r>
          </w:p>
        </w:tc>
        <w:tc>
          <w:tcPr>
            <w:tcW w:w="2501" w:type="dxa"/>
          </w:tcPr>
          <w:p w14:paraId="1096849A" w14:textId="0B8ECA8B" w:rsidR="00E045D5" w:rsidRDefault="00E045D5" w:rsidP="004402D5">
            <w:pPr>
              <w:spacing w:line="360" w:lineRule="auto"/>
              <w:jc w:val="left"/>
              <w:rPr>
                <w:rFonts w:ascii="宋体" w:eastAsia="宋体" w:hAnsi="宋体" w:cs="Times New Roman"/>
                <w:sz w:val="24"/>
                <w:szCs w:val="24"/>
              </w:rPr>
            </w:pPr>
            <w:r>
              <w:rPr>
                <w:rFonts w:ascii="宋体" w:eastAsia="宋体" w:hAnsi="宋体" w:cs="Times New Roman" w:hint="eastAsia"/>
                <w:sz w:val="24"/>
                <w:szCs w:val="24"/>
              </w:rPr>
              <w:t>6</w:t>
            </w:r>
            <w:r>
              <w:rPr>
                <w:rFonts w:ascii="宋体" w:eastAsia="宋体" w:hAnsi="宋体" w:cs="Times New Roman"/>
                <w:sz w:val="24"/>
                <w:szCs w:val="24"/>
              </w:rPr>
              <w:t>.000000</w:t>
            </w:r>
          </w:p>
        </w:tc>
      </w:tr>
      <w:tr w:rsidR="00E045D5" w14:paraId="59C96561" w14:textId="77777777" w:rsidTr="00E045D5">
        <w:trPr>
          <w:trHeight w:val="572"/>
        </w:trPr>
        <w:tc>
          <w:tcPr>
            <w:tcW w:w="1838" w:type="dxa"/>
          </w:tcPr>
          <w:p w14:paraId="6BF105BE" w14:textId="2128D80B" w:rsidR="00E045D5" w:rsidRDefault="00E045D5" w:rsidP="004402D5">
            <w:pPr>
              <w:spacing w:line="360" w:lineRule="auto"/>
              <w:jc w:val="left"/>
              <w:rPr>
                <w:rFonts w:ascii="宋体" w:eastAsia="宋体" w:hAnsi="宋体" w:cs="Times New Roman"/>
                <w:sz w:val="24"/>
                <w:szCs w:val="24"/>
              </w:rPr>
            </w:pPr>
            <w:r>
              <w:rPr>
                <w:rFonts w:ascii="宋体" w:eastAsia="宋体" w:hAnsi="宋体" w:cs="Times New Roman" w:hint="eastAsia"/>
                <w:sz w:val="24"/>
                <w:szCs w:val="24"/>
              </w:rPr>
              <w:t>用例2</w:t>
            </w:r>
          </w:p>
        </w:tc>
        <w:tc>
          <w:tcPr>
            <w:tcW w:w="2552" w:type="dxa"/>
          </w:tcPr>
          <w:p w14:paraId="18764908" w14:textId="0CF21ED2" w:rsidR="00E045D5" w:rsidRDefault="00E045D5" w:rsidP="004402D5">
            <w:pPr>
              <w:spacing w:line="360" w:lineRule="auto"/>
              <w:jc w:val="left"/>
              <w:rPr>
                <w:rFonts w:ascii="宋体" w:eastAsia="宋体" w:hAnsi="宋体" w:cs="Times New Roman"/>
                <w:sz w:val="24"/>
                <w:szCs w:val="24"/>
              </w:rPr>
            </w:pPr>
            <w:r>
              <w:rPr>
                <w:rFonts w:ascii="宋体" w:eastAsia="宋体" w:hAnsi="宋体" w:cs="Times New Roman" w:hint="eastAsia"/>
                <w:sz w:val="24"/>
                <w:szCs w:val="24"/>
              </w:rPr>
              <w:t>4</w:t>
            </w:r>
            <w:r>
              <w:rPr>
                <w:rFonts w:ascii="宋体" w:eastAsia="宋体" w:hAnsi="宋体" w:cs="Times New Roman"/>
                <w:sz w:val="24"/>
                <w:szCs w:val="24"/>
              </w:rPr>
              <w:t xml:space="preserve"> 5 6</w:t>
            </w:r>
          </w:p>
        </w:tc>
        <w:tc>
          <w:tcPr>
            <w:tcW w:w="2409" w:type="dxa"/>
          </w:tcPr>
          <w:p w14:paraId="0CDC66E4" w14:textId="24D6F6C2" w:rsidR="00E045D5" w:rsidRDefault="00E045D5" w:rsidP="004402D5">
            <w:pPr>
              <w:spacing w:line="360" w:lineRule="auto"/>
              <w:jc w:val="left"/>
              <w:rPr>
                <w:rFonts w:ascii="宋体" w:eastAsia="宋体" w:hAnsi="宋体" w:cs="Times New Roman"/>
                <w:sz w:val="24"/>
                <w:szCs w:val="24"/>
              </w:rPr>
            </w:pPr>
            <w:r>
              <w:rPr>
                <w:rFonts w:ascii="宋体" w:eastAsia="宋体" w:hAnsi="宋体" w:cs="Times New Roman" w:hint="eastAsia"/>
                <w:sz w:val="24"/>
                <w:szCs w:val="24"/>
              </w:rPr>
              <w:t>9</w:t>
            </w:r>
            <w:r>
              <w:rPr>
                <w:rFonts w:ascii="宋体" w:eastAsia="宋体" w:hAnsi="宋体" w:cs="Times New Roman"/>
                <w:sz w:val="24"/>
                <w:szCs w:val="24"/>
              </w:rPr>
              <w:t>.921567</w:t>
            </w:r>
          </w:p>
        </w:tc>
        <w:tc>
          <w:tcPr>
            <w:tcW w:w="2501" w:type="dxa"/>
          </w:tcPr>
          <w:p w14:paraId="7E63E808" w14:textId="224AABF9" w:rsidR="00E045D5" w:rsidRDefault="00E045D5" w:rsidP="004402D5">
            <w:pPr>
              <w:spacing w:line="360" w:lineRule="auto"/>
              <w:jc w:val="left"/>
              <w:rPr>
                <w:rFonts w:ascii="宋体" w:eastAsia="宋体" w:hAnsi="宋体" w:cs="Times New Roman"/>
                <w:sz w:val="24"/>
                <w:szCs w:val="24"/>
              </w:rPr>
            </w:pPr>
            <w:r>
              <w:rPr>
                <w:rFonts w:ascii="宋体" w:eastAsia="宋体" w:hAnsi="宋体" w:cs="Times New Roman" w:hint="eastAsia"/>
                <w:sz w:val="24"/>
                <w:szCs w:val="24"/>
              </w:rPr>
              <w:t>9</w:t>
            </w:r>
            <w:r>
              <w:rPr>
                <w:rFonts w:ascii="宋体" w:eastAsia="宋体" w:hAnsi="宋体" w:cs="Times New Roman"/>
                <w:sz w:val="24"/>
                <w:szCs w:val="24"/>
              </w:rPr>
              <w:t>.921567</w:t>
            </w:r>
          </w:p>
        </w:tc>
      </w:tr>
    </w:tbl>
    <w:p w14:paraId="2D2B52C0" w14:textId="72124F36" w:rsidR="00E045D5" w:rsidRDefault="00E045D5" w:rsidP="004402D5">
      <w:pPr>
        <w:spacing w:line="360" w:lineRule="auto"/>
        <w:jc w:val="left"/>
        <w:rPr>
          <w:rFonts w:ascii="宋体" w:eastAsia="宋体" w:hAnsi="宋体" w:cs="Times New Roman"/>
          <w:sz w:val="24"/>
          <w:szCs w:val="24"/>
        </w:rPr>
      </w:pPr>
    </w:p>
    <w:p w14:paraId="4375C50D" w14:textId="18155612" w:rsidR="00E045D5" w:rsidRDefault="00E045D5" w:rsidP="004402D5">
      <w:pPr>
        <w:spacing w:line="360" w:lineRule="auto"/>
        <w:jc w:val="left"/>
        <w:rPr>
          <w:rFonts w:ascii="宋体" w:eastAsia="宋体" w:hAnsi="宋体" w:cs="Times New Roman"/>
          <w:sz w:val="24"/>
          <w:szCs w:val="24"/>
        </w:rPr>
      </w:pPr>
    </w:p>
    <w:p w14:paraId="0593BBEC" w14:textId="77777777" w:rsidR="00E045D5" w:rsidRDefault="00E045D5" w:rsidP="004402D5">
      <w:pPr>
        <w:spacing w:line="360" w:lineRule="auto"/>
        <w:jc w:val="left"/>
        <w:rPr>
          <w:rFonts w:ascii="宋体" w:eastAsia="宋体" w:hAnsi="宋体" w:cs="Times New Roman"/>
          <w:sz w:val="24"/>
          <w:szCs w:val="24"/>
        </w:rPr>
      </w:pPr>
    </w:p>
    <w:p w14:paraId="1EB1EEF6" w14:textId="09001224" w:rsidR="00E045D5" w:rsidRDefault="00E045D5" w:rsidP="00E045D5">
      <w:pPr>
        <w:spacing w:line="360" w:lineRule="auto"/>
        <w:ind w:left="420" w:firstLine="420"/>
        <w:jc w:val="left"/>
        <w:rPr>
          <w:rFonts w:ascii="宋体" w:eastAsia="宋体" w:hAnsi="宋体" w:cs="Times New Roman"/>
          <w:sz w:val="24"/>
          <w:szCs w:val="24"/>
        </w:rPr>
      </w:pPr>
      <w:r>
        <w:rPr>
          <w:rFonts w:ascii="宋体" w:eastAsia="宋体" w:hAnsi="宋体" w:cs="Times New Roman" w:hint="eastAsia"/>
          <w:sz w:val="24"/>
          <w:szCs w:val="24"/>
        </w:rPr>
        <w:t>b</w:t>
      </w:r>
      <w:r>
        <w:rPr>
          <w:rFonts w:ascii="宋体" w:eastAsia="宋体" w:hAnsi="宋体" w:cs="Times New Roman"/>
          <w:sz w:val="24"/>
          <w:szCs w:val="24"/>
        </w:rPr>
        <w:t>)</w:t>
      </w:r>
      <w:r>
        <w:rPr>
          <w:rFonts w:ascii="宋体" w:eastAsia="宋体" w:hAnsi="宋体" w:cs="Times New Roman" w:hint="eastAsia"/>
          <w:sz w:val="24"/>
          <w:szCs w:val="24"/>
        </w:rPr>
        <w:t>运行结果：</w:t>
      </w:r>
    </w:p>
    <w:p w14:paraId="62C4B73B" w14:textId="4D8AEA4C" w:rsidR="00E045D5" w:rsidRPr="00E045D5" w:rsidRDefault="00E045D5" w:rsidP="00E045D5">
      <w:pPr>
        <w:spacing w:line="360" w:lineRule="auto"/>
        <w:jc w:val="left"/>
        <w:rPr>
          <w:rFonts w:ascii="宋体" w:eastAsia="宋体" w:hAnsi="宋体" w:cs="Times New Roman"/>
          <w:b/>
          <w:bCs/>
          <w:sz w:val="24"/>
          <w:szCs w:val="24"/>
        </w:rPr>
      </w:pPr>
      <w:r w:rsidRPr="00E045D5">
        <w:rPr>
          <w:rFonts w:ascii="宋体" w:eastAsia="宋体" w:hAnsi="宋体" w:cs="Times New Roman" w:hint="eastAsia"/>
          <w:b/>
          <w:bCs/>
          <w:sz w:val="24"/>
          <w:szCs w:val="24"/>
        </w:rPr>
        <w:t>用例1</w:t>
      </w:r>
    </w:p>
    <w:p w14:paraId="294E6EEC" w14:textId="7475175A" w:rsidR="004402D5" w:rsidRDefault="00E045D5" w:rsidP="004402D5">
      <w:pPr>
        <w:spacing w:line="360" w:lineRule="auto"/>
        <w:jc w:val="left"/>
        <w:rPr>
          <w:rFonts w:ascii="宋体" w:eastAsia="宋体" w:hAnsi="宋体" w:cs="Times New Roman"/>
          <w:sz w:val="24"/>
          <w:szCs w:val="24"/>
        </w:rPr>
      </w:pPr>
      <w:r w:rsidRPr="00E045D5">
        <w:rPr>
          <w:rFonts w:ascii="宋体" w:eastAsia="宋体" w:hAnsi="宋体" w:cs="Times New Roman"/>
          <w:noProof/>
          <w:sz w:val="24"/>
          <w:szCs w:val="24"/>
        </w:rPr>
        <w:drawing>
          <wp:inline distT="0" distB="0" distL="0" distR="0" wp14:anchorId="4B0DCFCE" wp14:editId="6BE9F244">
            <wp:extent cx="4276945" cy="904922"/>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76945" cy="904922"/>
                    </a:xfrm>
                    <a:prstGeom prst="rect">
                      <a:avLst/>
                    </a:prstGeom>
                  </pic:spPr>
                </pic:pic>
              </a:graphicData>
            </a:graphic>
          </wp:inline>
        </w:drawing>
      </w:r>
    </w:p>
    <w:p w14:paraId="710BC1D4" w14:textId="15C4CE4F" w:rsidR="004402D5" w:rsidRPr="004402D5" w:rsidRDefault="00E045D5" w:rsidP="004402D5">
      <w:pPr>
        <w:spacing w:line="360" w:lineRule="auto"/>
        <w:jc w:val="left"/>
        <w:rPr>
          <w:rFonts w:ascii="宋体" w:eastAsia="宋体" w:hAnsi="宋体" w:cs="Times New Roman"/>
          <w:sz w:val="24"/>
          <w:szCs w:val="24"/>
        </w:rPr>
      </w:pPr>
      <w:r>
        <w:rPr>
          <w:rFonts w:ascii="宋体" w:eastAsia="宋体" w:hAnsi="宋体" w:cs="Times New Roman" w:hint="eastAsia"/>
          <w:sz w:val="24"/>
          <w:szCs w:val="24"/>
        </w:rPr>
        <w:t>用例2</w:t>
      </w:r>
    </w:p>
    <w:p w14:paraId="6B17E6F0" w14:textId="487E4548" w:rsidR="004402D5" w:rsidRPr="004402D5" w:rsidRDefault="00E045D5" w:rsidP="004402D5">
      <w:pPr>
        <w:spacing w:line="360" w:lineRule="auto"/>
        <w:jc w:val="left"/>
        <w:rPr>
          <w:rFonts w:ascii="宋体" w:eastAsia="宋体" w:hAnsi="宋体" w:cs="Times New Roman"/>
          <w:sz w:val="24"/>
          <w:szCs w:val="24"/>
        </w:rPr>
      </w:pPr>
      <w:r w:rsidRPr="00E045D5">
        <w:rPr>
          <w:rFonts w:ascii="宋体" w:eastAsia="宋体" w:hAnsi="宋体" w:cs="Times New Roman"/>
          <w:noProof/>
          <w:sz w:val="24"/>
          <w:szCs w:val="24"/>
        </w:rPr>
        <w:drawing>
          <wp:inline distT="0" distB="0" distL="0" distR="0" wp14:anchorId="2F34AB68" wp14:editId="12A07CDE">
            <wp:extent cx="3381549" cy="619157"/>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81549" cy="619157"/>
                    </a:xfrm>
                    <a:prstGeom prst="rect">
                      <a:avLst/>
                    </a:prstGeom>
                  </pic:spPr>
                </pic:pic>
              </a:graphicData>
            </a:graphic>
          </wp:inline>
        </w:drawing>
      </w:r>
    </w:p>
    <w:p w14:paraId="0F036805" w14:textId="77777777" w:rsidR="004402D5" w:rsidRPr="004402D5" w:rsidRDefault="004402D5" w:rsidP="004402D5">
      <w:pPr>
        <w:spacing w:line="360" w:lineRule="auto"/>
        <w:rPr>
          <w:rFonts w:ascii="宋体" w:eastAsia="宋体" w:hAnsi="宋体" w:cs="Times New Roman"/>
          <w:sz w:val="24"/>
          <w:szCs w:val="24"/>
        </w:rPr>
      </w:pPr>
      <w:r w:rsidRPr="004402D5">
        <w:rPr>
          <w:rFonts w:ascii="宋体" w:eastAsia="宋体" w:hAnsi="宋体" w:cs="Times New Roman" w:hint="eastAsia"/>
          <w:sz w:val="24"/>
          <w:szCs w:val="24"/>
        </w:rPr>
        <w:t>（2）</w:t>
      </w:r>
      <w:r w:rsidRPr="004402D5">
        <w:rPr>
          <w:rFonts w:ascii="Times New Roman" w:eastAsia="宋体" w:hAnsi="Times New Roman" w:cs="Times New Roman"/>
          <w:sz w:val="24"/>
          <w:szCs w:val="24"/>
        </w:rPr>
        <w:t>用条件编译方法来编写程序。输入一行英文字符序列，可以任选两种方式之一输出：一为原文输出；二为变换字母的大小写后输出。例如小写</w:t>
      </w:r>
      <w:r w:rsidRPr="004402D5">
        <w:rPr>
          <w:rFonts w:ascii="Times New Roman" w:eastAsia="宋体" w:hAnsi="Times New Roman" w:cs="Times New Roman"/>
          <w:sz w:val="24"/>
          <w:szCs w:val="24"/>
        </w:rPr>
        <w:t>‘a’</w:t>
      </w:r>
      <w:r w:rsidRPr="004402D5">
        <w:rPr>
          <w:rFonts w:ascii="Times New Roman" w:eastAsia="宋体" w:hAnsi="Times New Roman" w:cs="Times New Roman"/>
          <w:sz w:val="24"/>
          <w:szCs w:val="24"/>
        </w:rPr>
        <w:t>变成大写</w:t>
      </w:r>
      <w:r w:rsidRPr="004402D5">
        <w:rPr>
          <w:rFonts w:ascii="Times New Roman" w:eastAsia="宋体" w:hAnsi="Times New Roman" w:cs="Times New Roman"/>
          <w:sz w:val="24"/>
          <w:szCs w:val="24"/>
        </w:rPr>
        <w:t>‘A’</w:t>
      </w:r>
      <w:r w:rsidRPr="004402D5">
        <w:rPr>
          <w:rFonts w:ascii="Times New Roman" w:eastAsia="宋体" w:hAnsi="Times New Roman" w:cs="Times New Roman"/>
          <w:sz w:val="24"/>
          <w:szCs w:val="24"/>
        </w:rPr>
        <w:t>，大写</w:t>
      </w:r>
      <w:r w:rsidRPr="004402D5">
        <w:rPr>
          <w:rFonts w:ascii="Times New Roman" w:eastAsia="宋体" w:hAnsi="Times New Roman" w:cs="Times New Roman"/>
          <w:sz w:val="24"/>
          <w:szCs w:val="24"/>
        </w:rPr>
        <w:t>‘D’</w:t>
      </w:r>
      <w:r w:rsidRPr="004402D5">
        <w:rPr>
          <w:rFonts w:ascii="Times New Roman" w:eastAsia="宋体" w:hAnsi="Times New Roman" w:cs="Times New Roman"/>
          <w:sz w:val="24"/>
          <w:szCs w:val="24"/>
        </w:rPr>
        <w:t>变成小写</w:t>
      </w:r>
      <w:r w:rsidRPr="004402D5">
        <w:rPr>
          <w:rFonts w:ascii="Times New Roman" w:eastAsia="宋体" w:hAnsi="Times New Roman" w:cs="Times New Roman"/>
          <w:sz w:val="24"/>
          <w:szCs w:val="24"/>
        </w:rPr>
        <w:t>‘d’</w:t>
      </w:r>
      <w:r w:rsidRPr="004402D5">
        <w:rPr>
          <w:rFonts w:ascii="Times New Roman" w:eastAsia="宋体" w:hAnsi="Times New Roman" w:cs="Times New Roman"/>
          <w:sz w:val="24"/>
          <w:szCs w:val="24"/>
        </w:rPr>
        <w:t>，其他字符不变。用</w:t>
      </w:r>
      <w:r w:rsidRPr="004402D5">
        <w:rPr>
          <w:rFonts w:ascii="Times New Roman" w:eastAsia="宋体" w:hAnsi="Times New Roman" w:cs="Times New Roman"/>
          <w:sz w:val="24"/>
          <w:szCs w:val="24"/>
        </w:rPr>
        <w:t>#define</w:t>
      </w:r>
      <w:r w:rsidRPr="004402D5">
        <w:rPr>
          <w:rFonts w:ascii="Times New Roman" w:eastAsia="宋体" w:hAnsi="Times New Roman" w:cs="Times New Roman"/>
          <w:sz w:val="24"/>
          <w:szCs w:val="24"/>
        </w:rPr>
        <w:t>命令控制是否变换字母的大小写。例如，</w:t>
      </w:r>
      <w:r w:rsidRPr="004402D5">
        <w:rPr>
          <w:rFonts w:ascii="Times New Roman" w:eastAsia="宋体" w:hAnsi="Times New Roman" w:cs="Times New Roman"/>
          <w:sz w:val="24"/>
          <w:szCs w:val="24"/>
        </w:rPr>
        <w:t xml:space="preserve">#define CHANGE 1 </w:t>
      </w:r>
      <w:r w:rsidRPr="004402D5">
        <w:rPr>
          <w:rFonts w:ascii="Times New Roman" w:eastAsia="宋体" w:hAnsi="Times New Roman" w:cs="Times New Roman"/>
          <w:sz w:val="24"/>
          <w:szCs w:val="24"/>
        </w:rPr>
        <w:t>则输出变换后的文字，若</w:t>
      </w:r>
      <w:r w:rsidRPr="004402D5">
        <w:rPr>
          <w:rFonts w:ascii="Times New Roman" w:eastAsia="宋体" w:hAnsi="Times New Roman" w:cs="Times New Roman"/>
          <w:sz w:val="24"/>
          <w:szCs w:val="24"/>
        </w:rPr>
        <w:t>#define CHANGE 0</w:t>
      </w:r>
      <w:r w:rsidRPr="004402D5">
        <w:rPr>
          <w:rFonts w:ascii="Times New Roman" w:eastAsia="宋体" w:hAnsi="Times New Roman" w:cs="Times New Roman"/>
          <w:sz w:val="24"/>
          <w:szCs w:val="24"/>
        </w:rPr>
        <w:t>则原文输出</w:t>
      </w:r>
      <w:r w:rsidRPr="004402D5">
        <w:rPr>
          <w:rFonts w:ascii="宋体" w:eastAsia="宋体" w:hAnsi="宋体" w:cs="Times New Roman" w:hint="eastAsia"/>
          <w:sz w:val="24"/>
          <w:szCs w:val="24"/>
        </w:rPr>
        <w:t>。</w:t>
      </w:r>
    </w:p>
    <w:p w14:paraId="34BE52B4" w14:textId="77777777" w:rsidR="00E045D5" w:rsidRPr="00AA6F8D" w:rsidRDefault="00E045D5" w:rsidP="00E045D5">
      <w:pPr>
        <w:snapToGrid w:val="0"/>
        <w:spacing w:line="360" w:lineRule="auto"/>
        <w:rPr>
          <w:rFonts w:ascii="Times New Roman" w:eastAsia="宋体" w:hAnsi="Times New Roman" w:cs="Times New Roman"/>
          <w:b/>
          <w:sz w:val="24"/>
          <w:szCs w:val="24"/>
        </w:rPr>
      </w:pPr>
      <w:r w:rsidRPr="00AA6F8D">
        <w:rPr>
          <w:rFonts w:ascii="Times New Roman" w:eastAsia="宋体" w:hAnsi="宋体" w:cs="Times New Roman"/>
          <w:b/>
          <w:sz w:val="24"/>
          <w:szCs w:val="24"/>
        </w:rPr>
        <w:t>解答：</w:t>
      </w:r>
    </w:p>
    <w:p w14:paraId="047799A3" w14:textId="77777777" w:rsidR="00E045D5" w:rsidRPr="00AA6F8D" w:rsidRDefault="00E045D5" w:rsidP="00E045D5">
      <w:pPr>
        <w:spacing w:line="360" w:lineRule="auto"/>
        <w:jc w:val="left"/>
        <w:rPr>
          <w:rFonts w:ascii="Times New Roman" w:eastAsiaTheme="majorEastAsia" w:hAnsi="Times New Roman" w:cs="Times New Roman"/>
          <w:sz w:val="24"/>
          <w:szCs w:val="24"/>
        </w:rPr>
      </w:pPr>
      <w:r>
        <w:rPr>
          <w:rFonts w:ascii="宋体" w:eastAsia="宋体" w:hAnsi="宋体" w:cs="Times New Roman"/>
          <w:sz w:val="24"/>
          <w:szCs w:val="24"/>
        </w:rPr>
        <w:lastRenderedPageBreak/>
        <w:tab/>
        <w:t>1</w:t>
      </w:r>
      <w:r>
        <w:rPr>
          <w:rFonts w:ascii="宋体" w:eastAsia="宋体" w:hAnsi="宋体" w:cs="Times New Roman" w:hint="eastAsia"/>
          <w:sz w:val="24"/>
          <w:szCs w:val="24"/>
        </w:rPr>
        <w:t>）</w:t>
      </w:r>
      <w:r w:rsidRPr="00AA6F8D">
        <w:rPr>
          <w:rFonts w:ascii="Times New Roman" w:eastAsia="宋体" w:hAnsi="Times New Roman" w:cs="Times New Roman"/>
          <w:sz w:val="24"/>
          <w:szCs w:val="24"/>
        </w:rPr>
        <w:t>算法流程如图所示</w:t>
      </w:r>
    </w:p>
    <w:p w14:paraId="05833B6A" w14:textId="1D3BC40E" w:rsidR="004402D5" w:rsidRDefault="00BD6626" w:rsidP="004402D5">
      <w:pPr>
        <w:widowControl/>
        <w:shd w:val="clear" w:color="auto" w:fill="FFFFFF"/>
        <w:spacing w:line="285" w:lineRule="atLeast"/>
        <w:jc w:val="lef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r w:rsidRPr="00BD6626">
        <w:rPr>
          <w:rFonts w:ascii="Times New Roman" w:eastAsia="宋体" w:hAnsi="Times New Roman" w:cs="Times New Roman"/>
          <w:noProof/>
          <w:sz w:val="24"/>
          <w:szCs w:val="24"/>
        </w:rPr>
        <w:drawing>
          <wp:inline distT="0" distB="0" distL="0" distR="0" wp14:anchorId="18DD1A87" wp14:editId="754F692C">
            <wp:extent cx="3400600" cy="6524960"/>
            <wp:effectExtent l="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00600" cy="6524960"/>
                    </a:xfrm>
                    <a:prstGeom prst="rect">
                      <a:avLst/>
                    </a:prstGeom>
                  </pic:spPr>
                </pic:pic>
              </a:graphicData>
            </a:graphic>
          </wp:inline>
        </w:drawing>
      </w:r>
    </w:p>
    <w:p w14:paraId="1127E1DD" w14:textId="17649F87" w:rsidR="00BD6626" w:rsidRDefault="00BD6626" w:rsidP="004402D5">
      <w:pPr>
        <w:widowControl/>
        <w:shd w:val="clear" w:color="auto" w:fill="FFFFFF"/>
        <w:spacing w:line="285" w:lineRule="atLeast"/>
        <w:jc w:val="left"/>
        <w:rPr>
          <w:rFonts w:ascii="Times New Roman" w:eastAsia="宋体" w:hAnsi="Times New Roman" w:cs="Times New Roman"/>
          <w:sz w:val="24"/>
          <w:szCs w:val="24"/>
        </w:rPr>
      </w:pPr>
      <w:r>
        <w:rPr>
          <w:rFonts w:ascii="Times New Roman" w:eastAsia="宋体" w:hAnsi="Times New Roman" w:cs="Times New Roman"/>
          <w:sz w:val="24"/>
          <w:szCs w:val="24"/>
        </w:rPr>
        <w:tab/>
        <w:t>2</w:t>
      </w:r>
      <w:r>
        <w:rPr>
          <w:rFonts w:ascii="Times New Roman" w:eastAsia="宋体" w:hAnsi="Times New Roman" w:cs="Times New Roman" w:hint="eastAsia"/>
          <w:sz w:val="24"/>
          <w:szCs w:val="24"/>
        </w:rPr>
        <w:t>）程序清单：</w:t>
      </w:r>
    </w:p>
    <w:p w14:paraId="308CF6C3" w14:textId="13554CE5"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AF00DB"/>
          <w:kern w:val="0"/>
          <w:szCs w:val="21"/>
        </w:rPr>
        <w:t>#include</w:t>
      </w:r>
      <w:r w:rsidRPr="00BD6626">
        <w:rPr>
          <w:rFonts w:ascii="Consolas" w:eastAsia="宋体" w:hAnsi="Consolas" w:cs="宋体"/>
          <w:color w:val="A31515"/>
          <w:kern w:val="0"/>
          <w:szCs w:val="21"/>
        </w:rPr>
        <w:t>&lt;stdio.h&gt;</w:t>
      </w:r>
    </w:p>
    <w:p w14:paraId="2AE363DE"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AF00DB"/>
          <w:kern w:val="0"/>
          <w:szCs w:val="21"/>
        </w:rPr>
        <w:t>#define</w:t>
      </w:r>
      <w:r w:rsidRPr="00BD6626">
        <w:rPr>
          <w:rFonts w:ascii="Consolas" w:eastAsia="宋体" w:hAnsi="Consolas" w:cs="宋体"/>
          <w:color w:val="0000FF"/>
          <w:kern w:val="0"/>
          <w:szCs w:val="21"/>
        </w:rPr>
        <w:t> CHANGE </w:t>
      </w:r>
      <w:r w:rsidRPr="00BD6626">
        <w:rPr>
          <w:rFonts w:ascii="Consolas" w:eastAsia="宋体" w:hAnsi="Consolas" w:cs="宋体"/>
          <w:color w:val="098658"/>
          <w:kern w:val="0"/>
          <w:szCs w:val="21"/>
        </w:rPr>
        <w:t>0</w:t>
      </w:r>
    </w:p>
    <w:p w14:paraId="707B0AFF"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FF"/>
          <w:kern w:val="0"/>
          <w:szCs w:val="21"/>
        </w:rPr>
        <w:t>int</w:t>
      </w:r>
      <w:r w:rsidRPr="00BD6626">
        <w:rPr>
          <w:rFonts w:ascii="Consolas" w:eastAsia="宋体" w:hAnsi="Consolas" w:cs="宋体"/>
          <w:color w:val="000000"/>
          <w:kern w:val="0"/>
          <w:szCs w:val="21"/>
        </w:rPr>
        <w:t> </w:t>
      </w:r>
      <w:r w:rsidRPr="00BD6626">
        <w:rPr>
          <w:rFonts w:ascii="Consolas" w:eastAsia="宋体" w:hAnsi="Consolas" w:cs="宋体"/>
          <w:color w:val="795E26"/>
          <w:kern w:val="0"/>
          <w:szCs w:val="21"/>
        </w:rPr>
        <w:t>main</w:t>
      </w:r>
      <w:r w:rsidRPr="00BD6626">
        <w:rPr>
          <w:rFonts w:ascii="Consolas" w:eastAsia="宋体" w:hAnsi="Consolas" w:cs="宋体"/>
          <w:color w:val="000000"/>
          <w:kern w:val="0"/>
          <w:szCs w:val="21"/>
        </w:rPr>
        <w:t>(</w:t>
      </w:r>
      <w:r w:rsidRPr="00BD6626">
        <w:rPr>
          <w:rFonts w:ascii="Consolas" w:eastAsia="宋体" w:hAnsi="Consolas" w:cs="宋体"/>
          <w:color w:val="0000FF"/>
          <w:kern w:val="0"/>
          <w:szCs w:val="21"/>
        </w:rPr>
        <w:t>void</w:t>
      </w:r>
      <w:r w:rsidRPr="00BD6626">
        <w:rPr>
          <w:rFonts w:ascii="Consolas" w:eastAsia="宋体" w:hAnsi="Consolas" w:cs="宋体"/>
          <w:color w:val="000000"/>
          <w:kern w:val="0"/>
          <w:szCs w:val="21"/>
        </w:rPr>
        <w:t>)</w:t>
      </w:r>
    </w:p>
    <w:p w14:paraId="3B61C030"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00"/>
          <w:kern w:val="0"/>
          <w:szCs w:val="21"/>
        </w:rPr>
        <w:t>{</w:t>
      </w:r>
    </w:p>
    <w:p w14:paraId="3016CC7A"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00"/>
          <w:kern w:val="0"/>
          <w:szCs w:val="21"/>
        </w:rPr>
        <w:t>    </w:t>
      </w:r>
      <w:r w:rsidRPr="00BD6626">
        <w:rPr>
          <w:rFonts w:ascii="Consolas" w:eastAsia="宋体" w:hAnsi="Consolas" w:cs="宋体"/>
          <w:color w:val="0000FF"/>
          <w:kern w:val="0"/>
          <w:szCs w:val="21"/>
        </w:rPr>
        <w:t>char</w:t>
      </w:r>
      <w:r w:rsidRPr="00BD6626">
        <w:rPr>
          <w:rFonts w:ascii="Consolas" w:eastAsia="宋体" w:hAnsi="Consolas" w:cs="宋体"/>
          <w:color w:val="000000"/>
          <w:kern w:val="0"/>
          <w:szCs w:val="21"/>
        </w:rPr>
        <w:t> </w:t>
      </w:r>
      <w:r w:rsidRPr="00BD6626">
        <w:rPr>
          <w:rFonts w:ascii="Consolas" w:eastAsia="宋体" w:hAnsi="Consolas" w:cs="宋体"/>
          <w:color w:val="001080"/>
          <w:kern w:val="0"/>
          <w:szCs w:val="21"/>
        </w:rPr>
        <w:t>ch</w:t>
      </w:r>
      <w:r w:rsidRPr="00BD6626">
        <w:rPr>
          <w:rFonts w:ascii="Consolas" w:eastAsia="宋体" w:hAnsi="Consolas" w:cs="宋体"/>
          <w:color w:val="000000"/>
          <w:kern w:val="0"/>
          <w:szCs w:val="21"/>
        </w:rPr>
        <w:t>;</w:t>
      </w:r>
    </w:p>
    <w:p w14:paraId="75AF3265"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00"/>
          <w:kern w:val="0"/>
          <w:szCs w:val="21"/>
        </w:rPr>
        <w:t>    </w:t>
      </w:r>
      <w:r w:rsidRPr="00BD6626">
        <w:rPr>
          <w:rFonts w:ascii="Consolas" w:eastAsia="宋体" w:hAnsi="Consolas" w:cs="宋体"/>
          <w:color w:val="795E26"/>
          <w:kern w:val="0"/>
          <w:szCs w:val="21"/>
        </w:rPr>
        <w:t>printf</w:t>
      </w:r>
      <w:r w:rsidRPr="00BD6626">
        <w:rPr>
          <w:rFonts w:ascii="Consolas" w:eastAsia="宋体" w:hAnsi="Consolas" w:cs="宋体"/>
          <w:color w:val="000000"/>
          <w:kern w:val="0"/>
          <w:szCs w:val="21"/>
        </w:rPr>
        <w:t>(</w:t>
      </w:r>
      <w:r w:rsidRPr="00BD6626">
        <w:rPr>
          <w:rFonts w:ascii="Consolas" w:eastAsia="宋体" w:hAnsi="Consolas" w:cs="宋体"/>
          <w:color w:val="A31515"/>
          <w:kern w:val="0"/>
          <w:szCs w:val="21"/>
        </w:rPr>
        <w:t>"Please Input:</w:t>
      </w:r>
      <w:r w:rsidRPr="00BD6626">
        <w:rPr>
          <w:rFonts w:ascii="Consolas" w:eastAsia="宋体" w:hAnsi="Consolas" w:cs="宋体"/>
          <w:color w:val="EE0000"/>
          <w:kern w:val="0"/>
          <w:szCs w:val="21"/>
        </w:rPr>
        <w:t>\n</w:t>
      </w:r>
      <w:r w:rsidRPr="00BD6626">
        <w:rPr>
          <w:rFonts w:ascii="Consolas" w:eastAsia="宋体" w:hAnsi="Consolas" w:cs="宋体"/>
          <w:color w:val="A31515"/>
          <w:kern w:val="0"/>
          <w:szCs w:val="21"/>
        </w:rPr>
        <w:t>"</w:t>
      </w:r>
      <w:r w:rsidRPr="00BD6626">
        <w:rPr>
          <w:rFonts w:ascii="Consolas" w:eastAsia="宋体" w:hAnsi="Consolas" w:cs="宋体"/>
          <w:color w:val="000000"/>
          <w:kern w:val="0"/>
          <w:szCs w:val="21"/>
        </w:rPr>
        <w:t>);</w:t>
      </w:r>
    </w:p>
    <w:p w14:paraId="5D2D30DE"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00"/>
          <w:kern w:val="0"/>
          <w:szCs w:val="21"/>
        </w:rPr>
        <w:t>    </w:t>
      </w:r>
      <w:r w:rsidRPr="00BD6626">
        <w:rPr>
          <w:rFonts w:ascii="Consolas" w:eastAsia="宋体" w:hAnsi="Consolas" w:cs="宋体"/>
          <w:color w:val="AF00DB"/>
          <w:kern w:val="0"/>
          <w:szCs w:val="21"/>
        </w:rPr>
        <w:t>while</w:t>
      </w:r>
      <w:r w:rsidRPr="00BD6626">
        <w:rPr>
          <w:rFonts w:ascii="Consolas" w:eastAsia="宋体" w:hAnsi="Consolas" w:cs="宋体"/>
          <w:color w:val="000000"/>
          <w:kern w:val="0"/>
          <w:szCs w:val="21"/>
        </w:rPr>
        <w:t> ((</w:t>
      </w:r>
      <w:r w:rsidRPr="00BD6626">
        <w:rPr>
          <w:rFonts w:ascii="Consolas" w:eastAsia="宋体" w:hAnsi="Consolas" w:cs="宋体"/>
          <w:color w:val="001080"/>
          <w:kern w:val="0"/>
          <w:szCs w:val="21"/>
        </w:rPr>
        <w:t>ch</w:t>
      </w:r>
      <w:r w:rsidRPr="00BD6626">
        <w:rPr>
          <w:rFonts w:ascii="Consolas" w:eastAsia="宋体" w:hAnsi="Consolas" w:cs="宋体"/>
          <w:color w:val="000000"/>
          <w:kern w:val="0"/>
          <w:szCs w:val="21"/>
        </w:rPr>
        <w:t>=</w:t>
      </w:r>
      <w:r w:rsidRPr="00BD6626">
        <w:rPr>
          <w:rFonts w:ascii="Consolas" w:eastAsia="宋体" w:hAnsi="Consolas" w:cs="宋体"/>
          <w:color w:val="795E26"/>
          <w:kern w:val="0"/>
          <w:szCs w:val="21"/>
        </w:rPr>
        <w:t>getchar</w:t>
      </w:r>
      <w:r w:rsidRPr="00BD6626">
        <w:rPr>
          <w:rFonts w:ascii="Consolas" w:eastAsia="宋体" w:hAnsi="Consolas" w:cs="宋体"/>
          <w:color w:val="000000"/>
          <w:kern w:val="0"/>
          <w:szCs w:val="21"/>
        </w:rPr>
        <w:t>())!=</w:t>
      </w:r>
      <w:r w:rsidRPr="00BD6626">
        <w:rPr>
          <w:rFonts w:ascii="Consolas" w:eastAsia="宋体" w:hAnsi="Consolas" w:cs="宋体"/>
          <w:color w:val="0000FF"/>
          <w:kern w:val="0"/>
          <w:szCs w:val="21"/>
        </w:rPr>
        <w:t>EOF</w:t>
      </w:r>
      <w:r w:rsidRPr="00BD6626">
        <w:rPr>
          <w:rFonts w:ascii="Consolas" w:eastAsia="宋体" w:hAnsi="Consolas" w:cs="宋体"/>
          <w:color w:val="000000"/>
          <w:kern w:val="0"/>
          <w:szCs w:val="21"/>
        </w:rPr>
        <w:t>)</w:t>
      </w:r>
    </w:p>
    <w:p w14:paraId="29B8AF4F"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00"/>
          <w:kern w:val="0"/>
          <w:szCs w:val="21"/>
        </w:rPr>
        <w:t>    {</w:t>
      </w:r>
    </w:p>
    <w:p w14:paraId="2D2A2A70"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FF"/>
          <w:kern w:val="0"/>
          <w:szCs w:val="21"/>
        </w:rPr>
        <w:t>        </w:t>
      </w:r>
      <w:r w:rsidRPr="00BD6626">
        <w:rPr>
          <w:rFonts w:ascii="Consolas" w:eastAsia="宋体" w:hAnsi="Consolas" w:cs="宋体"/>
          <w:color w:val="AF00DB"/>
          <w:kern w:val="0"/>
          <w:szCs w:val="21"/>
        </w:rPr>
        <w:t>#if</w:t>
      </w:r>
      <w:r w:rsidRPr="00BD6626">
        <w:rPr>
          <w:rFonts w:ascii="Consolas" w:eastAsia="宋体" w:hAnsi="Consolas" w:cs="宋体"/>
          <w:color w:val="0000FF"/>
          <w:kern w:val="0"/>
          <w:szCs w:val="21"/>
        </w:rPr>
        <w:t> CHANGE</w:t>
      </w:r>
      <w:r w:rsidRPr="00BD6626">
        <w:rPr>
          <w:rFonts w:ascii="Consolas" w:eastAsia="宋体" w:hAnsi="Consolas" w:cs="宋体"/>
          <w:color w:val="000000"/>
          <w:kern w:val="0"/>
          <w:szCs w:val="21"/>
        </w:rPr>
        <w:t>==</w:t>
      </w:r>
      <w:r w:rsidRPr="00BD6626">
        <w:rPr>
          <w:rFonts w:ascii="Consolas" w:eastAsia="宋体" w:hAnsi="Consolas" w:cs="宋体"/>
          <w:color w:val="098658"/>
          <w:kern w:val="0"/>
          <w:szCs w:val="21"/>
        </w:rPr>
        <w:t>1</w:t>
      </w:r>
    </w:p>
    <w:p w14:paraId="45AAE221"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00"/>
          <w:kern w:val="0"/>
          <w:szCs w:val="21"/>
        </w:rPr>
        <w:lastRenderedPageBreak/>
        <w:t>            </w:t>
      </w:r>
      <w:r w:rsidRPr="00BD6626">
        <w:rPr>
          <w:rFonts w:ascii="Consolas" w:eastAsia="宋体" w:hAnsi="Consolas" w:cs="宋体"/>
          <w:color w:val="AF00DB"/>
          <w:kern w:val="0"/>
          <w:szCs w:val="21"/>
        </w:rPr>
        <w:t>if</w:t>
      </w:r>
      <w:r w:rsidRPr="00BD6626">
        <w:rPr>
          <w:rFonts w:ascii="Consolas" w:eastAsia="宋体" w:hAnsi="Consolas" w:cs="宋体"/>
          <w:color w:val="000000"/>
          <w:kern w:val="0"/>
          <w:szCs w:val="21"/>
        </w:rPr>
        <w:t> (ch&gt;=</w:t>
      </w:r>
      <w:r w:rsidRPr="00BD6626">
        <w:rPr>
          <w:rFonts w:ascii="Consolas" w:eastAsia="宋体" w:hAnsi="Consolas" w:cs="宋体"/>
          <w:color w:val="A31515"/>
          <w:kern w:val="0"/>
          <w:szCs w:val="21"/>
        </w:rPr>
        <w:t>'a'</w:t>
      </w:r>
      <w:r w:rsidRPr="00BD6626">
        <w:rPr>
          <w:rFonts w:ascii="Consolas" w:eastAsia="宋体" w:hAnsi="Consolas" w:cs="宋体"/>
          <w:color w:val="000000"/>
          <w:kern w:val="0"/>
          <w:szCs w:val="21"/>
        </w:rPr>
        <w:t>&amp;&amp;ch&lt;=</w:t>
      </w:r>
      <w:r w:rsidRPr="00BD6626">
        <w:rPr>
          <w:rFonts w:ascii="Consolas" w:eastAsia="宋体" w:hAnsi="Consolas" w:cs="宋体"/>
          <w:color w:val="A31515"/>
          <w:kern w:val="0"/>
          <w:szCs w:val="21"/>
        </w:rPr>
        <w:t>'z'</w:t>
      </w:r>
      <w:r w:rsidRPr="00BD6626">
        <w:rPr>
          <w:rFonts w:ascii="Consolas" w:eastAsia="宋体" w:hAnsi="Consolas" w:cs="宋体"/>
          <w:color w:val="000000"/>
          <w:kern w:val="0"/>
          <w:szCs w:val="21"/>
        </w:rPr>
        <w:t>)</w:t>
      </w:r>
    </w:p>
    <w:p w14:paraId="47B1E4DA"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00"/>
          <w:kern w:val="0"/>
          <w:szCs w:val="21"/>
        </w:rPr>
        <w:t>            {</w:t>
      </w:r>
    </w:p>
    <w:p w14:paraId="0EA5695F"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00"/>
          <w:kern w:val="0"/>
          <w:szCs w:val="21"/>
        </w:rPr>
        <w:t>                ch=ch-</w:t>
      </w:r>
      <w:r w:rsidRPr="00BD6626">
        <w:rPr>
          <w:rFonts w:ascii="Consolas" w:eastAsia="宋体" w:hAnsi="Consolas" w:cs="宋体"/>
          <w:color w:val="A31515"/>
          <w:kern w:val="0"/>
          <w:szCs w:val="21"/>
        </w:rPr>
        <w:t>'a'</w:t>
      </w:r>
      <w:r w:rsidRPr="00BD6626">
        <w:rPr>
          <w:rFonts w:ascii="Consolas" w:eastAsia="宋体" w:hAnsi="Consolas" w:cs="宋体"/>
          <w:color w:val="000000"/>
          <w:kern w:val="0"/>
          <w:szCs w:val="21"/>
        </w:rPr>
        <w:t>+</w:t>
      </w:r>
      <w:r w:rsidRPr="00BD6626">
        <w:rPr>
          <w:rFonts w:ascii="Consolas" w:eastAsia="宋体" w:hAnsi="Consolas" w:cs="宋体"/>
          <w:color w:val="A31515"/>
          <w:kern w:val="0"/>
          <w:szCs w:val="21"/>
        </w:rPr>
        <w:t>'A'</w:t>
      </w:r>
      <w:r w:rsidRPr="00BD6626">
        <w:rPr>
          <w:rFonts w:ascii="Consolas" w:eastAsia="宋体" w:hAnsi="Consolas" w:cs="宋体"/>
          <w:color w:val="000000"/>
          <w:kern w:val="0"/>
          <w:szCs w:val="21"/>
        </w:rPr>
        <w:t>;</w:t>
      </w:r>
    </w:p>
    <w:p w14:paraId="7AC823BF"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00"/>
          <w:kern w:val="0"/>
          <w:szCs w:val="21"/>
        </w:rPr>
        <w:t>            }</w:t>
      </w:r>
    </w:p>
    <w:p w14:paraId="6B10461A"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00"/>
          <w:kern w:val="0"/>
          <w:szCs w:val="21"/>
        </w:rPr>
        <w:t>            </w:t>
      </w:r>
      <w:r w:rsidRPr="00BD6626">
        <w:rPr>
          <w:rFonts w:ascii="Consolas" w:eastAsia="宋体" w:hAnsi="Consolas" w:cs="宋体"/>
          <w:color w:val="AF00DB"/>
          <w:kern w:val="0"/>
          <w:szCs w:val="21"/>
        </w:rPr>
        <w:t>else</w:t>
      </w:r>
      <w:r w:rsidRPr="00BD6626">
        <w:rPr>
          <w:rFonts w:ascii="Consolas" w:eastAsia="宋体" w:hAnsi="Consolas" w:cs="宋体"/>
          <w:color w:val="000000"/>
          <w:kern w:val="0"/>
          <w:szCs w:val="21"/>
        </w:rPr>
        <w:t> </w:t>
      </w:r>
      <w:r w:rsidRPr="00BD6626">
        <w:rPr>
          <w:rFonts w:ascii="Consolas" w:eastAsia="宋体" w:hAnsi="Consolas" w:cs="宋体"/>
          <w:color w:val="AF00DB"/>
          <w:kern w:val="0"/>
          <w:szCs w:val="21"/>
        </w:rPr>
        <w:t>if</w:t>
      </w:r>
      <w:r w:rsidRPr="00BD6626">
        <w:rPr>
          <w:rFonts w:ascii="Consolas" w:eastAsia="宋体" w:hAnsi="Consolas" w:cs="宋体"/>
          <w:color w:val="000000"/>
          <w:kern w:val="0"/>
          <w:szCs w:val="21"/>
        </w:rPr>
        <w:t> (ch&gt;=</w:t>
      </w:r>
      <w:r w:rsidRPr="00BD6626">
        <w:rPr>
          <w:rFonts w:ascii="Consolas" w:eastAsia="宋体" w:hAnsi="Consolas" w:cs="宋体"/>
          <w:color w:val="A31515"/>
          <w:kern w:val="0"/>
          <w:szCs w:val="21"/>
        </w:rPr>
        <w:t>'A'</w:t>
      </w:r>
      <w:r w:rsidRPr="00BD6626">
        <w:rPr>
          <w:rFonts w:ascii="Consolas" w:eastAsia="宋体" w:hAnsi="Consolas" w:cs="宋体"/>
          <w:color w:val="000000"/>
          <w:kern w:val="0"/>
          <w:szCs w:val="21"/>
        </w:rPr>
        <w:t>&amp;&amp;ch&lt;=</w:t>
      </w:r>
      <w:r w:rsidRPr="00BD6626">
        <w:rPr>
          <w:rFonts w:ascii="Consolas" w:eastAsia="宋体" w:hAnsi="Consolas" w:cs="宋体"/>
          <w:color w:val="A31515"/>
          <w:kern w:val="0"/>
          <w:szCs w:val="21"/>
        </w:rPr>
        <w:t>'Z'</w:t>
      </w:r>
      <w:r w:rsidRPr="00BD6626">
        <w:rPr>
          <w:rFonts w:ascii="Consolas" w:eastAsia="宋体" w:hAnsi="Consolas" w:cs="宋体"/>
          <w:color w:val="000000"/>
          <w:kern w:val="0"/>
          <w:szCs w:val="21"/>
        </w:rPr>
        <w:t>)</w:t>
      </w:r>
    </w:p>
    <w:p w14:paraId="6A5E4D0D"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00"/>
          <w:kern w:val="0"/>
          <w:szCs w:val="21"/>
        </w:rPr>
        <w:t>            {</w:t>
      </w:r>
    </w:p>
    <w:p w14:paraId="3EBEE46F"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00"/>
          <w:kern w:val="0"/>
          <w:szCs w:val="21"/>
        </w:rPr>
        <w:t>                ch=ch-</w:t>
      </w:r>
      <w:r w:rsidRPr="00BD6626">
        <w:rPr>
          <w:rFonts w:ascii="Consolas" w:eastAsia="宋体" w:hAnsi="Consolas" w:cs="宋体"/>
          <w:color w:val="A31515"/>
          <w:kern w:val="0"/>
          <w:szCs w:val="21"/>
        </w:rPr>
        <w:t>'A'</w:t>
      </w:r>
      <w:r w:rsidRPr="00BD6626">
        <w:rPr>
          <w:rFonts w:ascii="Consolas" w:eastAsia="宋体" w:hAnsi="Consolas" w:cs="宋体"/>
          <w:color w:val="000000"/>
          <w:kern w:val="0"/>
          <w:szCs w:val="21"/>
        </w:rPr>
        <w:t>+</w:t>
      </w:r>
      <w:r w:rsidRPr="00BD6626">
        <w:rPr>
          <w:rFonts w:ascii="Consolas" w:eastAsia="宋体" w:hAnsi="Consolas" w:cs="宋体"/>
          <w:color w:val="A31515"/>
          <w:kern w:val="0"/>
          <w:szCs w:val="21"/>
        </w:rPr>
        <w:t>'a'</w:t>
      </w:r>
      <w:r w:rsidRPr="00BD6626">
        <w:rPr>
          <w:rFonts w:ascii="Consolas" w:eastAsia="宋体" w:hAnsi="Consolas" w:cs="宋体"/>
          <w:color w:val="000000"/>
          <w:kern w:val="0"/>
          <w:szCs w:val="21"/>
        </w:rPr>
        <w:t>;</w:t>
      </w:r>
    </w:p>
    <w:p w14:paraId="3C4E41B4"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00"/>
          <w:kern w:val="0"/>
          <w:szCs w:val="21"/>
        </w:rPr>
        <w:t>            }</w:t>
      </w:r>
    </w:p>
    <w:p w14:paraId="213B65E4"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00"/>
          <w:kern w:val="0"/>
          <w:szCs w:val="21"/>
        </w:rPr>
        <w:t>            </w:t>
      </w:r>
      <w:r w:rsidRPr="00BD6626">
        <w:rPr>
          <w:rFonts w:ascii="Consolas" w:eastAsia="宋体" w:hAnsi="Consolas" w:cs="宋体"/>
          <w:color w:val="795E26"/>
          <w:kern w:val="0"/>
          <w:szCs w:val="21"/>
        </w:rPr>
        <w:t>printf</w:t>
      </w:r>
      <w:r w:rsidRPr="00BD6626">
        <w:rPr>
          <w:rFonts w:ascii="Consolas" w:eastAsia="宋体" w:hAnsi="Consolas" w:cs="宋体"/>
          <w:color w:val="000000"/>
          <w:kern w:val="0"/>
          <w:szCs w:val="21"/>
        </w:rPr>
        <w:t>(</w:t>
      </w:r>
      <w:r w:rsidRPr="00BD6626">
        <w:rPr>
          <w:rFonts w:ascii="Consolas" w:eastAsia="宋体" w:hAnsi="Consolas" w:cs="宋体"/>
          <w:color w:val="A31515"/>
          <w:kern w:val="0"/>
          <w:szCs w:val="21"/>
        </w:rPr>
        <w:t>"%c"</w:t>
      </w:r>
      <w:r w:rsidRPr="00BD6626">
        <w:rPr>
          <w:rFonts w:ascii="Consolas" w:eastAsia="宋体" w:hAnsi="Consolas" w:cs="宋体"/>
          <w:color w:val="000000"/>
          <w:kern w:val="0"/>
          <w:szCs w:val="21"/>
        </w:rPr>
        <w:t>,ch);</w:t>
      </w:r>
    </w:p>
    <w:p w14:paraId="7EC0AAF3"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FF"/>
          <w:kern w:val="0"/>
          <w:szCs w:val="21"/>
        </w:rPr>
        <w:t>        </w:t>
      </w:r>
      <w:r w:rsidRPr="00BD6626">
        <w:rPr>
          <w:rFonts w:ascii="Consolas" w:eastAsia="宋体" w:hAnsi="Consolas" w:cs="宋体"/>
          <w:color w:val="AF00DB"/>
          <w:kern w:val="0"/>
          <w:szCs w:val="21"/>
        </w:rPr>
        <w:t>#else</w:t>
      </w:r>
    </w:p>
    <w:p w14:paraId="406B2549"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00"/>
          <w:kern w:val="0"/>
          <w:szCs w:val="21"/>
        </w:rPr>
        <w:t>            </w:t>
      </w:r>
      <w:r w:rsidRPr="00BD6626">
        <w:rPr>
          <w:rFonts w:ascii="Consolas" w:eastAsia="宋体" w:hAnsi="Consolas" w:cs="宋体"/>
          <w:color w:val="795E26"/>
          <w:kern w:val="0"/>
          <w:szCs w:val="21"/>
        </w:rPr>
        <w:t>printf</w:t>
      </w:r>
      <w:r w:rsidRPr="00BD6626">
        <w:rPr>
          <w:rFonts w:ascii="Consolas" w:eastAsia="宋体" w:hAnsi="Consolas" w:cs="宋体"/>
          <w:color w:val="000000"/>
          <w:kern w:val="0"/>
          <w:szCs w:val="21"/>
        </w:rPr>
        <w:t>(</w:t>
      </w:r>
      <w:r w:rsidRPr="00BD6626">
        <w:rPr>
          <w:rFonts w:ascii="Consolas" w:eastAsia="宋体" w:hAnsi="Consolas" w:cs="宋体"/>
          <w:color w:val="A31515"/>
          <w:kern w:val="0"/>
          <w:szCs w:val="21"/>
        </w:rPr>
        <w:t>"%c"</w:t>
      </w:r>
      <w:r w:rsidRPr="00BD6626">
        <w:rPr>
          <w:rFonts w:ascii="Consolas" w:eastAsia="宋体" w:hAnsi="Consolas" w:cs="宋体"/>
          <w:color w:val="000000"/>
          <w:kern w:val="0"/>
          <w:szCs w:val="21"/>
        </w:rPr>
        <w:t>,</w:t>
      </w:r>
      <w:r w:rsidRPr="00BD6626">
        <w:rPr>
          <w:rFonts w:ascii="Consolas" w:eastAsia="宋体" w:hAnsi="Consolas" w:cs="宋体"/>
          <w:color w:val="001080"/>
          <w:kern w:val="0"/>
          <w:szCs w:val="21"/>
        </w:rPr>
        <w:t>ch</w:t>
      </w:r>
      <w:r w:rsidRPr="00BD6626">
        <w:rPr>
          <w:rFonts w:ascii="Consolas" w:eastAsia="宋体" w:hAnsi="Consolas" w:cs="宋体"/>
          <w:color w:val="000000"/>
          <w:kern w:val="0"/>
          <w:szCs w:val="21"/>
        </w:rPr>
        <w:t>);</w:t>
      </w:r>
    </w:p>
    <w:p w14:paraId="698248D8"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FF"/>
          <w:kern w:val="0"/>
          <w:szCs w:val="21"/>
        </w:rPr>
        <w:t>        </w:t>
      </w:r>
      <w:r w:rsidRPr="00BD6626">
        <w:rPr>
          <w:rFonts w:ascii="Consolas" w:eastAsia="宋体" w:hAnsi="Consolas" w:cs="宋体"/>
          <w:color w:val="AF00DB"/>
          <w:kern w:val="0"/>
          <w:szCs w:val="21"/>
        </w:rPr>
        <w:t>#endif</w:t>
      </w:r>
    </w:p>
    <w:p w14:paraId="463172D1"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p>
    <w:p w14:paraId="720E886D"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00"/>
          <w:kern w:val="0"/>
          <w:szCs w:val="21"/>
        </w:rPr>
        <w:t>    }</w:t>
      </w:r>
    </w:p>
    <w:p w14:paraId="3294A8E5"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00"/>
          <w:kern w:val="0"/>
          <w:szCs w:val="21"/>
        </w:rPr>
        <w:t>    </w:t>
      </w:r>
      <w:r w:rsidRPr="00BD6626">
        <w:rPr>
          <w:rFonts w:ascii="Consolas" w:eastAsia="宋体" w:hAnsi="Consolas" w:cs="宋体"/>
          <w:color w:val="AF00DB"/>
          <w:kern w:val="0"/>
          <w:szCs w:val="21"/>
        </w:rPr>
        <w:t>return</w:t>
      </w:r>
      <w:r w:rsidRPr="00BD6626">
        <w:rPr>
          <w:rFonts w:ascii="Consolas" w:eastAsia="宋体" w:hAnsi="Consolas" w:cs="宋体"/>
          <w:color w:val="000000"/>
          <w:kern w:val="0"/>
          <w:szCs w:val="21"/>
        </w:rPr>
        <w:t> </w:t>
      </w:r>
      <w:r w:rsidRPr="00BD6626">
        <w:rPr>
          <w:rFonts w:ascii="Consolas" w:eastAsia="宋体" w:hAnsi="Consolas" w:cs="宋体"/>
          <w:color w:val="098658"/>
          <w:kern w:val="0"/>
          <w:szCs w:val="21"/>
        </w:rPr>
        <w:t>0</w:t>
      </w:r>
      <w:r w:rsidRPr="00BD6626">
        <w:rPr>
          <w:rFonts w:ascii="Consolas" w:eastAsia="宋体" w:hAnsi="Consolas" w:cs="宋体"/>
          <w:color w:val="000000"/>
          <w:kern w:val="0"/>
          <w:szCs w:val="21"/>
        </w:rPr>
        <w:t>;</w:t>
      </w:r>
    </w:p>
    <w:p w14:paraId="0C20373B"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00"/>
          <w:kern w:val="0"/>
          <w:szCs w:val="21"/>
        </w:rPr>
        <w:t>}</w:t>
      </w:r>
    </w:p>
    <w:p w14:paraId="13F07619" w14:textId="7E472954" w:rsidR="00BD6626" w:rsidRDefault="00BD6626" w:rsidP="004402D5">
      <w:pPr>
        <w:widowControl/>
        <w:shd w:val="clear" w:color="auto" w:fill="FFFFFF"/>
        <w:spacing w:line="285" w:lineRule="atLeast"/>
        <w:jc w:val="left"/>
        <w:rPr>
          <w:rFonts w:ascii="Times New Roman" w:eastAsia="宋体" w:hAnsi="Times New Roman" w:cs="Times New Roman"/>
          <w:sz w:val="24"/>
          <w:szCs w:val="24"/>
        </w:rPr>
      </w:pPr>
      <w:r>
        <w:rPr>
          <w:rFonts w:ascii="Times New Roman" w:eastAsia="宋体" w:hAnsi="Times New Roman" w:cs="Times New Roman"/>
          <w:sz w:val="24"/>
          <w:szCs w:val="24"/>
        </w:rPr>
        <w:tab/>
        <w:t>3</w:t>
      </w:r>
      <w:r>
        <w:rPr>
          <w:rFonts w:ascii="Times New Roman" w:eastAsia="宋体" w:hAnsi="Times New Roman" w:cs="Times New Roman" w:hint="eastAsia"/>
          <w:sz w:val="24"/>
          <w:szCs w:val="24"/>
        </w:rPr>
        <w:t>）测试</w:t>
      </w:r>
    </w:p>
    <w:p w14:paraId="18881FEB" w14:textId="561DCAC4" w:rsidR="00BD6626" w:rsidRDefault="00BD6626" w:rsidP="004402D5">
      <w:pPr>
        <w:widowControl/>
        <w:shd w:val="clear" w:color="auto" w:fill="FFFFFF"/>
        <w:spacing w:line="285" w:lineRule="atLeast"/>
        <w:jc w:val="lef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t>a)</w:t>
      </w:r>
      <w:r>
        <w:rPr>
          <w:rFonts w:ascii="Times New Roman" w:eastAsia="宋体" w:hAnsi="Times New Roman" w:cs="Times New Roman" w:hint="eastAsia"/>
          <w:sz w:val="24"/>
          <w:szCs w:val="24"/>
        </w:rPr>
        <w:t>测试数据</w:t>
      </w:r>
    </w:p>
    <w:tbl>
      <w:tblPr>
        <w:tblStyle w:val="a9"/>
        <w:tblW w:w="8476" w:type="dxa"/>
        <w:tblLook w:val="04A0" w:firstRow="1" w:lastRow="0" w:firstColumn="1" w:lastColumn="0" w:noHBand="0" w:noVBand="1"/>
      </w:tblPr>
      <w:tblGrid>
        <w:gridCol w:w="1736"/>
        <w:gridCol w:w="1110"/>
        <w:gridCol w:w="1606"/>
        <w:gridCol w:w="1874"/>
        <w:gridCol w:w="2150"/>
      </w:tblGrid>
      <w:tr w:rsidR="00636DCB" w14:paraId="54E8EF51" w14:textId="00759DA9" w:rsidTr="00636DCB">
        <w:trPr>
          <w:trHeight w:val="510"/>
        </w:trPr>
        <w:tc>
          <w:tcPr>
            <w:tcW w:w="1736" w:type="dxa"/>
          </w:tcPr>
          <w:p w14:paraId="39111CF8" w14:textId="2A9598A5" w:rsidR="00636DCB" w:rsidRDefault="00636DCB" w:rsidP="004402D5">
            <w:pPr>
              <w:widowControl/>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测试用例</w:t>
            </w:r>
          </w:p>
        </w:tc>
        <w:tc>
          <w:tcPr>
            <w:tcW w:w="1110" w:type="dxa"/>
          </w:tcPr>
          <w:p w14:paraId="60913314" w14:textId="4260D471" w:rsidR="00636DCB" w:rsidRDefault="00636DCB" w:rsidP="004402D5">
            <w:pPr>
              <w:widowControl/>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测试数据</w:t>
            </w:r>
          </w:p>
        </w:tc>
        <w:tc>
          <w:tcPr>
            <w:tcW w:w="1606" w:type="dxa"/>
          </w:tcPr>
          <w:p w14:paraId="3D617011" w14:textId="0029CA11" w:rsidR="00636DCB" w:rsidRDefault="00636DCB" w:rsidP="004402D5">
            <w:pPr>
              <w:widowControl/>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d</w:t>
            </w:r>
            <w:r>
              <w:rPr>
                <w:rFonts w:ascii="Times New Roman" w:eastAsia="宋体" w:hAnsi="Times New Roman" w:cs="Times New Roman"/>
                <w:sz w:val="24"/>
                <w:szCs w:val="24"/>
              </w:rPr>
              <w:t>efine</w:t>
            </w:r>
          </w:p>
        </w:tc>
        <w:tc>
          <w:tcPr>
            <w:tcW w:w="1874" w:type="dxa"/>
          </w:tcPr>
          <w:p w14:paraId="5E1501EF" w14:textId="49505F1D" w:rsidR="00636DCB" w:rsidRDefault="00636DCB" w:rsidP="004402D5">
            <w:pPr>
              <w:widowControl/>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理论结果</w:t>
            </w:r>
          </w:p>
        </w:tc>
        <w:tc>
          <w:tcPr>
            <w:tcW w:w="2150" w:type="dxa"/>
          </w:tcPr>
          <w:p w14:paraId="66F80BC8" w14:textId="4593AF15" w:rsidR="00636DCB" w:rsidRDefault="00636DCB" w:rsidP="004402D5">
            <w:pPr>
              <w:widowControl/>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实际结果</w:t>
            </w:r>
          </w:p>
        </w:tc>
      </w:tr>
      <w:tr w:rsidR="00636DCB" w14:paraId="06046B20" w14:textId="6E38514F" w:rsidTr="00636DCB">
        <w:trPr>
          <w:trHeight w:val="518"/>
        </w:trPr>
        <w:tc>
          <w:tcPr>
            <w:tcW w:w="1736" w:type="dxa"/>
            <w:vMerge w:val="restart"/>
          </w:tcPr>
          <w:p w14:paraId="0731D357" w14:textId="1476F910" w:rsidR="00636DCB" w:rsidRDefault="00636DCB" w:rsidP="004402D5">
            <w:pPr>
              <w:widowControl/>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用例</w:t>
            </w:r>
            <w:r>
              <w:rPr>
                <w:rFonts w:ascii="Times New Roman" w:eastAsia="宋体" w:hAnsi="Times New Roman" w:cs="Times New Roman" w:hint="eastAsia"/>
                <w:sz w:val="24"/>
                <w:szCs w:val="24"/>
              </w:rPr>
              <w:t>1</w:t>
            </w:r>
          </w:p>
        </w:tc>
        <w:tc>
          <w:tcPr>
            <w:tcW w:w="1110" w:type="dxa"/>
            <w:vMerge w:val="restart"/>
          </w:tcPr>
          <w:p w14:paraId="1D856D13" w14:textId="56F6E7B9" w:rsidR="00636DCB" w:rsidRDefault="00636DCB" w:rsidP="004402D5">
            <w:pPr>
              <w:widowControl/>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Y</w:t>
            </w:r>
            <w:r>
              <w:rPr>
                <w:rFonts w:ascii="Times New Roman" w:eastAsia="宋体" w:hAnsi="Times New Roman" w:cs="Times New Roman"/>
                <w:sz w:val="24"/>
                <w:szCs w:val="24"/>
              </w:rPr>
              <w:t>ujinqi</w:t>
            </w:r>
          </w:p>
        </w:tc>
        <w:tc>
          <w:tcPr>
            <w:tcW w:w="1606" w:type="dxa"/>
          </w:tcPr>
          <w:p w14:paraId="22B63BC9" w14:textId="4CE92F92" w:rsidR="00636DCB" w:rsidRDefault="00636DCB" w:rsidP="004402D5">
            <w:pPr>
              <w:widowControl/>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C</w:t>
            </w:r>
            <w:r>
              <w:rPr>
                <w:rFonts w:ascii="Times New Roman" w:eastAsia="宋体" w:hAnsi="Times New Roman" w:cs="Times New Roman"/>
                <w:sz w:val="24"/>
                <w:szCs w:val="24"/>
              </w:rPr>
              <w:t>HANGE=1</w:t>
            </w:r>
          </w:p>
        </w:tc>
        <w:tc>
          <w:tcPr>
            <w:tcW w:w="1874" w:type="dxa"/>
          </w:tcPr>
          <w:p w14:paraId="4420453E" w14:textId="12443186" w:rsidR="00636DCB" w:rsidRDefault="00636DCB" w:rsidP="004402D5">
            <w:pPr>
              <w:widowControl/>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y</w:t>
            </w:r>
            <w:r>
              <w:rPr>
                <w:rFonts w:ascii="Times New Roman" w:eastAsia="宋体" w:hAnsi="Times New Roman" w:cs="Times New Roman"/>
                <w:sz w:val="24"/>
                <w:szCs w:val="24"/>
              </w:rPr>
              <w:t>UJINQI</w:t>
            </w:r>
          </w:p>
        </w:tc>
        <w:tc>
          <w:tcPr>
            <w:tcW w:w="2150" w:type="dxa"/>
          </w:tcPr>
          <w:p w14:paraId="250D3058" w14:textId="2F57468A" w:rsidR="00636DCB" w:rsidRDefault="00636DCB" w:rsidP="004402D5">
            <w:pPr>
              <w:widowControl/>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y</w:t>
            </w:r>
            <w:r>
              <w:rPr>
                <w:rFonts w:ascii="Times New Roman" w:eastAsia="宋体" w:hAnsi="Times New Roman" w:cs="Times New Roman"/>
                <w:sz w:val="24"/>
                <w:szCs w:val="24"/>
              </w:rPr>
              <w:t>UJINQI</w:t>
            </w:r>
          </w:p>
        </w:tc>
      </w:tr>
      <w:tr w:rsidR="00636DCB" w14:paraId="692F4F63" w14:textId="2B7D1A9A" w:rsidTr="00636DCB">
        <w:trPr>
          <w:trHeight w:val="510"/>
        </w:trPr>
        <w:tc>
          <w:tcPr>
            <w:tcW w:w="1736" w:type="dxa"/>
            <w:vMerge/>
          </w:tcPr>
          <w:p w14:paraId="728E6537" w14:textId="77777777" w:rsidR="00636DCB" w:rsidRDefault="00636DCB" w:rsidP="004402D5">
            <w:pPr>
              <w:widowControl/>
              <w:spacing w:line="285" w:lineRule="atLeast"/>
              <w:jc w:val="left"/>
              <w:rPr>
                <w:rFonts w:ascii="Times New Roman" w:eastAsia="宋体" w:hAnsi="Times New Roman" w:cs="Times New Roman"/>
                <w:sz w:val="24"/>
                <w:szCs w:val="24"/>
              </w:rPr>
            </w:pPr>
          </w:p>
        </w:tc>
        <w:tc>
          <w:tcPr>
            <w:tcW w:w="1110" w:type="dxa"/>
            <w:vMerge/>
          </w:tcPr>
          <w:p w14:paraId="5BCDF0D4" w14:textId="77777777" w:rsidR="00636DCB" w:rsidRDefault="00636DCB" w:rsidP="004402D5">
            <w:pPr>
              <w:widowControl/>
              <w:spacing w:line="285" w:lineRule="atLeast"/>
              <w:jc w:val="left"/>
              <w:rPr>
                <w:rFonts w:ascii="Times New Roman" w:eastAsia="宋体" w:hAnsi="Times New Roman" w:cs="Times New Roman"/>
                <w:sz w:val="24"/>
                <w:szCs w:val="24"/>
              </w:rPr>
            </w:pPr>
          </w:p>
        </w:tc>
        <w:tc>
          <w:tcPr>
            <w:tcW w:w="1606" w:type="dxa"/>
          </w:tcPr>
          <w:p w14:paraId="069CECFB" w14:textId="2B1EBAFA" w:rsidR="00636DCB" w:rsidRDefault="00636DCB" w:rsidP="004402D5">
            <w:pPr>
              <w:widowControl/>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C</w:t>
            </w:r>
            <w:r>
              <w:rPr>
                <w:rFonts w:ascii="Times New Roman" w:eastAsia="宋体" w:hAnsi="Times New Roman" w:cs="Times New Roman"/>
                <w:sz w:val="24"/>
                <w:szCs w:val="24"/>
              </w:rPr>
              <w:t>HANGE=0</w:t>
            </w:r>
          </w:p>
        </w:tc>
        <w:tc>
          <w:tcPr>
            <w:tcW w:w="1874" w:type="dxa"/>
          </w:tcPr>
          <w:p w14:paraId="4D3C053E" w14:textId="1345FC5B" w:rsidR="00636DCB" w:rsidRDefault="00636DCB" w:rsidP="004402D5">
            <w:pPr>
              <w:widowControl/>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Y</w:t>
            </w:r>
            <w:r>
              <w:rPr>
                <w:rFonts w:ascii="Times New Roman" w:eastAsia="宋体" w:hAnsi="Times New Roman" w:cs="Times New Roman"/>
                <w:sz w:val="24"/>
                <w:szCs w:val="24"/>
              </w:rPr>
              <w:t>ujinqi</w:t>
            </w:r>
          </w:p>
        </w:tc>
        <w:tc>
          <w:tcPr>
            <w:tcW w:w="2150" w:type="dxa"/>
          </w:tcPr>
          <w:p w14:paraId="12A1EDDF" w14:textId="2EEC2291" w:rsidR="00636DCB" w:rsidRDefault="00636DCB" w:rsidP="004402D5">
            <w:pPr>
              <w:widowControl/>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Y</w:t>
            </w:r>
            <w:r>
              <w:rPr>
                <w:rFonts w:ascii="Times New Roman" w:eastAsia="宋体" w:hAnsi="Times New Roman" w:cs="Times New Roman"/>
                <w:sz w:val="24"/>
                <w:szCs w:val="24"/>
              </w:rPr>
              <w:t>ujinqi</w:t>
            </w:r>
          </w:p>
        </w:tc>
      </w:tr>
      <w:tr w:rsidR="00636DCB" w14:paraId="1D573478" w14:textId="30874516" w:rsidTr="00636DCB">
        <w:trPr>
          <w:trHeight w:val="518"/>
        </w:trPr>
        <w:tc>
          <w:tcPr>
            <w:tcW w:w="1736" w:type="dxa"/>
            <w:vMerge w:val="restart"/>
          </w:tcPr>
          <w:p w14:paraId="57057ED3" w14:textId="5ED59888" w:rsidR="00636DCB" w:rsidRDefault="00636DCB" w:rsidP="004402D5">
            <w:pPr>
              <w:widowControl/>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用例</w:t>
            </w:r>
            <w:r>
              <w:rPr>
                <w:rFonts w:ascii="Times New Roman" w:eastAsia="宋体" w:hAnsi="Times New Roman" w:cs="Times New Roman" w:hint="eastAsia"/>
                <w:sz w:val="24"/>
                <w:szCs w:val="24"/>
              </w:rPr>
              <w:t>2</w:t>
            </w:r>
          </w:p>
        </w:tc>
        <w:tc>
          <w:tcPr>
            <w:tcW w:w="1110" w:type="dxa"/>
            <w:vMerge w:val="restart"/>
          </w:tcPr>
          <w:p w14:paraId="08DF5A25" w14:textId="63B9175D" w:rsidR="00636DCB" w:rsidRDefault="00636DCB" w:rsidP="004402D5">
            <w:pPr>
              <w:widowControl/>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y</w:t>
            </w:r>
            <w:r>
              <w:rPr>
                <w:rFonts w:ascii="Times New Roman" w:eastAsia="宋体" w:hAnsi="Times New Roman" w:cs="Times New Roman"/>
                <w:sz w:val="24"/>
                <w:szCs w:val="24"/>
              </w:rPr>
              <w:t>UJINQI</w:t>
            </w:r>
          </w:p>
        </w:tc>
        <w:tc>
          <w:tcPr>
            <w:tcW w:w="1606" w:type="dxa"/>
          </w:tcPr>
          <w:p w14:paraId="7B91E9B9" w14:textId="4AC8B4CD" w:rsidR="00636DCB" w:rsidRDefault="00636DCB" w:rsidP="004402D5">
            <w:pPr>
              <w:widowControl/>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C</w:t>
            </w:r>
            <w:r>
              <w:rPr>
                <w:rFonts w:ascii="Times New Roman" w:eastAsia="宋体" w:hAnsi="Times New Roman" w:cs="Times New Roman"/>
                <w:sz w:val="24"/>
                <w:szCs w:val="24"/>
              </w:rPr>
              <w:t>HANGE=1</w:t>
            </w:r>
          </w:p>
        </w:tc>
        <w:tc>
          <w:tcPr>
            <w:tcW w:w="1874" w:type="dxa"/>
          </w:tcPr>
          <w:p w14:paraId="27C04576" w14:textId="1EED6062" w:rsidR="00636DCB" w:rsidRDefault="00636DCB" w:rsidP="004402D5">
            <w:pPr>
              <w:widowControl/>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Y</w:t>
            </w:r>
            <w:r>
              <w:rPr>
                <w:rFonts w:ascii="Times New Roman" w:eastAsia="宋体" w:hAnsi="Times New Roman" w:cs="Times New Roman"/>
                <w:sz w:val="24"/>
                <w:szCs w:val="24"/>
              </w:rPr>
              <w:t>ujinqi</w:t>
            </w:r>
          </w:p>
        </w:tc>
        <w:tc>
          <w:tcPr>
            <w:tcW w:w="2150" w:type="dxa"/>
          </w:tcPr>
          <w:p w14:paraId="16357F09" w14:textId="139755BD" w:rsidR="00636DCB" w:rsidRDefault="00636DCB" w:rsidP="004402D5">
            <w:pPr>
              <w:widowControl/>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Y</w:t>
            </w:r>
            <w:r>
              <w:rPr>
                <w:rFonts w:ascii="Times New Roman" w:eastAsia="宋体" w:hAnsi="Times New Roman" w:cs="Times New Roman"/>
                <w:sz w:val="24"/>
                <w:szCs w:val="24"/>
              </w:rPr>
              <w:t>ujinqi</w:t>
            </w:r>
          </w:p>
        </w:tc>
      </w:tr>
      <w:tr w:rsidR="00636DCB" w14:paraId="2C782BA1" w14:textId="47CE2523" w:rsidTr="00636DCB">
        <w:trPr>
          <w:trHeight w:val="510"/>
        </w:trPr>
        <w:tc>
          <w:tcPr>
            <w:tcW w:w="1736" w:type="dxa"/>
            <w:vMerge/>
          </w:tcPr>
          <w:p w14:paraId="35849BE9" w14:textId="77777777" w:rsidR="00636DCB" w:rsidRDefault="00636DCB" w:rsidP="004402D5">
            <w:pPr>
              <w:widowControl/>
              <w:spacing w:line="285" w:lineRule="atLeast"/>
              <w:jc w:val="left"/>
              <w:rPr>
                <w:rFonts w:ascii="Times New Roman" w:eastAsia="宋体" w:hAnsi="Times New Roman" w:cs="Times New Roman"/>
                <w:sz w:val="24"/>
                <w:szCs w:val="24"/>
              </w:rPr>
            </w:pPr>
          </w:p>
        </w:tc>
        <w:tc>
          <w:tcPr>
            <w:tcW w:w="1110" w:type="dxa"/>
            <w:vMerge/>
          </w:tcPr>
          <w:p w14:paraId="3B5E1BF3" w14:textId="77777777" w:rsidR="00636DCB" w:rsidRDefault="00636DCB" w:rsidP="004402D5">
            <w:pPr>
              <w:widowControl/>
              <w:spacing w:line="285" w:lineRule="atLeast"/>
              <w:jc w:val="left"/>
              <w:rPr>
                <w:rFonts w:ascii="Times New Roman" w:eastAsia="宋体" w:hAnsi="Times New Roman" w:cs="Times New Roman"/>
                <w:sz w:val="24"/>
                <w:szCs w:val="24"/>
              </w:rPr>
            </w:pPr>
          </w:p>
        </w:tc>
        <w:tc>
          <w:tcPr>
            <w:tcW w:w="1606" w:type="dxa"/>
          </w:tcPr>
          <w:p w14:paraId="24631F1B" w14:textId="10CCE9F4" w:rsidR="00636DCB" w:rsidRDefault="00636DCB" w:rsidP="004402D5">
            <w:pPr>
              <w:widowControl/>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C</w:t>
            </w:r>
            <w:r>
              <w:rPr>
                <w:rFonts w:ascii="Times New Roman" w:eastAsia="宋体" w:hAnsi="Times New Roman" w:cs="Times New Roman"/>
                <w:sz w:val="24"/>
                <w:szCs w:val="24"/>
              </w:rPr>
              <w:t>HANGE=0</w:t>
            </w:r>
          </w:p>
        </w:tc>
        <w:tc>
          <w:tcPr>
            <w:tcW w:w="1874" w:type="dxa"/>
          </w:tcPr>
          <w:p w14:paraId="09AD22E2" w14:textId="533F2D7B" w:rsidR="00636DCB" w:rsidRDefault="00636DCB" w:rsidP="004402D5">
            <w:pPr>
              <w:widowControl/>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y</w:t>
            </w:r>
            <w:r>
              <w:rPr>
                <w:rFonts w:ascii="Times New Roman" w:eastAsia="宋体" w:hAnsi="Times New Roman" w:cs="Times New Roman"/>
                <w:sz w:val="24"/>
                <w:szCs w:val="24"/>
              </w:rPr>
              <w:t>UJINQI</w:t>
            </w:r>
          </w:p>
        </w:tc>
        <w:tc>
          <w:tcPr>
            <w:tcW w:w="2150" w:type="dxa"/>
          </w:tcPr>
          <w:p w14:paraId="521FE3EF" w14:textId="39C098E8" w:rsidR="00636DCB" w:rsidRDefault="00636DCB" w:rsidP="004402D5">
            <w:pPr>
              <w:widowControl/>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y</w:t>
            </w:r>
            <w:r>
              <w:rPr>
                <w:rFonts w:ascii="Times New Roman" w:eastAsia="宋体" w:hAnsi="Times New Roman" w:cs="Times New Roman"/>
                <w:sz w:val="24"/>
                <w:szCs w:val="24"/>
              </w:rPr>
              <w:t>UJINQI</w:t>
            </w:r>
          </w:p>
        </w:tc>
      </w:tr>
    </w:tbl>
    <w:p w14:paraId="7E170CD7" w14:textId="60EA2327" w:rsidR="00BD6626" w:rsidRDefault="00636DCB" w:rsidP="004402D5">
      <w:pPr>
        <w:widowControl/>
        <w:shd w:val="clear" w:color="auto" w:fill="FFFFFF"/>
        <w:spacing w:line="285" w:lineRule="atLeast"/>
        <w:jc w:val="left"/>
        <w:rPr>
          <w:rFonts w:ascii="Times New Roman" w:eastAsia="宋体" w:hAnsi="Times New Roman" w:cs="Times New Roman"/>
          <w:sz w:val="24"/>
          <w:szCs w:val="24"/>
        </w:rPr>
      </w:pPr>
      <w:r>
        <w:rPr>
          <w:rFonts w:ascii="Times New Roman" w:eastAsia="宋体" w:hAnsi="Times New Roman" w:cs="Times New Roman"/>
          <w:sz w:val="24"/>
          <w:szCs w:val="24"/>
        </w:rPr>
        <w:tab/>
        <w:t>b)</w:t>
      </w:r>
      <w:r>
        <w:rPr>
          <w:rFonts w:ascii="Times New Roman" w:eastAsia="宋体" w:hAnsi="Times New Roman" w:cs="Times New Roman" w:hint="eastAsia"/>
          <w:sz w:val="24"/>
          <w:szCs w:val="24"/>
        </w:rPr>
        <w:t>运行结果</w:t>
      </w:r>
    </w:p>
    <w:p w14:paraId="29EF9F42" w14:textId="0C794701" w:rsidR="00BD6626" w:rsidRDefault="00636DCB" w:rsidP="004402D5">
      <w:pPr>
        <w:widowControl/>
        <w:shd w:val="clear" w:color="auto" w:fill="FFFFFF"/>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用例</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C</w:t>
      </w:r>
      <w:r>
        <w:rPr>
          <w:rFonts w:ascii="Times New Roman" w:eastAsia="宋体" w:hAnsi="Times New Roman" w:cs="Times New Roman"/>
          <w:sz w:val="24"/>
          <w:szCs w:val="24"/>
        </w:rPr>
        <w:t>HANGE=1</w:t>
      </w:r>
      <w:r>
        <w:rPr>
          <w:rFonts w:ascii="Times New Roman" w:eastAsia="宋体" w:hAnsi="Times New Roman" w:cs="Times New Roman" w:hint="eastAsia"/>
          <w:sz w:val="24"/>
          <w:szCs w:val="24"/>
        </w:rPr>
        <w:t>）</w:t>
      </w:r>
    </w:p>
    <w:p w14:paraId="4C069453" w14:textId="5E1720D9" w:rsidR="00636DCB" w:rsidRDefault="00636DCB" w:rsidP="004402D5">
      <w:pPr>
        <w:widowControl/>
        <w:shd w:val="clear" w:color="auto" w:fill="FFFFFF"/>
        <w:spacing w:line="285" w:lineRule="atLeast"/>
        <w:jc w:val="left"/>
        <w:rPr>
          <w:rFonts w:ascii="Times New Roman" w:eastAsia="宋体" w:hAnsi="Times New Roman" w:cs="Times New Roman"/>
          <w:sz w:val="24"/>
          <w:szCs w:val="24"/>
        </w:rPr>
      </w:pPr>
      <w:r w:rsidRPr="00636DCB">
        <w:rPr>
          <w:rFonts w:ascii="Times New Roman" w:eastAsia="宋体" w:hAnsi="Times New Roman" w:cs="Times New Roman"/>
          <w:noProof/>
          <w:sz w:val="24"/>
          <w:szCs w:val="24"/>
        </w:rPr>
        <w:drawing>
          <wp:inline distT="0" distB="0" distL="0" distR="0" wp14:anchorId="38540245" wp14:editId="09E7D7F4">
            <wp:extent cx="3133886" cy="1000176"/>
            <wp:effectExtent l="0" t="0" r="9525"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33886" cy="1000176"/>
                    </a:xfrm>
                    <a:prstGeom prst="rect">
                      <a:avLst/>
                    </a:prstGeom>
                  </pic:spPr>
                </pic:pic>
              </a:graphicData>
            </a:graphic>
          </wp:inline>
        </w:drawing>
      </w:r>
    </w:p>
    <w:p w14:paraId="2BFFE273" w14:textId="68867F68" w:rsidR="00636DCB" w:rsidRDefault="00636DCB" w:rsidP="004402D5">
      <w:pPr>
        <w:widowControl/>
        <w:shd w:val="clear" w:color="auto" w:fill="FFFFFF"/>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用例</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C</w:t>
      </w:r>
      <w:r>
        <w:rPr>
          <w:rFonts w:ascii="Times New Roman" w:eastAsia="宋体" w:hAnsi="Times New Roman" w:cs="Times New Roman"/>
          <w:sz w:val="24"/>
          <w:szCs w:val="24"/>
        </w:rPr>
        <w:t>HANGE=0</w:t>
      </w:r>
      <w:r>
        <w:rPr>
          <w:rFonts w:ascii="Times New Roman" w:eastAsia="宋体" w:hAnsi="Times New Roman" w:cs="Times New Roman" w:hint="eastAsia"/>
          <w:sz w:val="24"/>
          <w:szCs w:val="24"/>
        </w:rPr>
        <w:t>）</w:t>
      </w:r>
    </w:p>
    <w:p w14:paraId="7B74C5CC" w14:textId="143C1C6C" w:rsidR="00636DCB" w:rsidRDefault="00636DCB" w:rsidP="004402D5">
      <w:pPr>
        <w:widowControl/>
        <w:shd w:val="clear" w:color="auto" w:fill="FFFFFF"/>
        <w:spacing w:line="285" w:lineRule="atLeast"/>
        <w:jc w:val="left"/>
        <w:rPr>
          <w:rFonts w:ascii="Times New Roman" w:eastAsia="宋体" w:hAnsi="Times New Roman" w:cs="Times New Roman"/>
          <w:sz w:val="24"/>
          <w:szCs w:val="24"/>
        </w:rPr>
      </w:pPr>
      <w:r w:rsidRPr="00636DCB">
        <w:rPr>
          <w:rFonts w:ascii="Times New Roman" w:eastAsia="宋体" w:hAnsi="Times New Roman" w:cs="Times New Roman"/>
          <w:noProof/>
          <w:sz w:val="24"/>
          <w:szCs w:val="24"/>
        </w:rPr>
        <w:drawing>
          <wp:inline distT="0" distB="0" distL="0" distR="0" wp14:anchorId="611B2350" wp14:editId="6926AA39">
            <wp:extent cx="4257894" cy="990651"/>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57894" cy="990651"/>
                    </a:xfrm>
                    <a:prstGeom prst="rect">
                      <a:avLst/>
                    </a:prstGeom>
                  </pic:spPr>
                </pic:pic>
              </a:graphicData>
            </a:graphic>
          </wp:inline>
        </w:drawing>
      </w:r>
    </w:p>
    <w:p w14:paraId="447D37B7" w14:textId="699AF782" w:rsidR="00BD6626" w:rsidRDefault="00636DCB" w:rsidP="004402D5">
      <w:pPr>
        <w:widowControl/>
        <w:shd w:val="clear" w:color="auto" w:fill="FFFFFF"/>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用例</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C</w:t>
      </w:r>
      <w:r>
        <w:rPr>
          <w:rFonts w:ascii="Times New Roman" w:eastAsia="宋体" w:hAnsi="Times New Roman" w:cs="Times New Roman"/>
          <w:sz w:val="24"/>
          <w:szCs w:val="24"/>
        </w:rPr>
        <w:t>HANGE=1</w:t>
      </w:r>
      <w:r>
        <w:rPr>
          <w:rFonts w:ascii="Times New Roman" w:eastAsia="宋体" w:hAnsi="Times New Roman" w:cs="Times New Roman" w:hint="eastAsia"/>
          <w:sz w:val="24"/>
          <w:szCs w:val="24"/>
        </w:rPr>
        <w:t>）</w:t>
      </w:r>
    </w:p>
    <w:p w14:paraId="35A4C5F8" w14:textId="0C8AC5E4" w:rsidR="00BD6626" w:rsidRDefault="00636DCB" w:rsidP="004402D5">
      <w:pPr>
        <w:widowControl/>
        <w:shd w:val="clear" w:color="auto" w:fill="FFFFFF"/>
        <w:spacing w:line="285" w:lineRule="atLeast"/>
        <w:jc w:val="left"/>
        <w:rPr>
          <w:rFonts w:ascii="Times New Roman" w:eastAsia="宋体" w:hAnsi="Times New Roman" w:cs="Times New Roman"/>
          <w:sz w:val="24"/>
          <w:szCs w:val="24"/>
        </w:rPr>
      </w:pPr>
      <w:r w:rsidRPr="00636DCB">
        <w:rPr>
          <w:rFonts w:ascii="Times New Roman" w:eastAsia="宋体" w:hAnsi="Times New Roman" w:cs="Times New Roman"/>
          <w:noProof/>
          <w:sz w:val="24"/>
          <w:szCs w:val="24"/>
        </w:rPr>
        <w:lastRenderedPageBreak/>
        <w:drawing>
          <wp:inline distT="0" distB="0" distL="0" distR="0" wp14:anchorId="42D6626B" wp14:editId="358A6B41">
            <wp:extent cx="3905451" cy="1076380"/>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05451" cy="1076380"/>
                    </a:xfrm>
                    <a:prstGeom prst="rect">
                      <a:avLst/>
                    </a:prstGeom>
                  </pic:spPr>
                </pic:pic>
              </a:graphicData>
            </a:graphic>
          </wp:inline>
        </w:drawing>
      </w:r>
    </w:p>
    <w:p w14:paraId="25785F33" w14:textId="3650B277" w:rsidR="00BD6626" w:rsidRDefault="00636DCB" w:rsidP="004402D5">
      <w:pPr>
        <w:widowControl/>
        <w:shd w:val="clear" w:color="auto" w:fill="FFFFFF"/>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用例</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C</w:t>
      </w:r>
      <w:r>
        <w:rPr>
          <w:rFonts w:ascii="Times New Roman" w:eastAsia="宋体" w:hAnsi="Times New Roman" w:cs="Times New Roman"/>
          <w:sz w:val="24"/>
          <w:szCs w:val="24"/>
        </w:rPr>
        <w:t>HANGE=0</w:t>
      </w:r>
      <w:r>
        <w:rPr>
          <w:rFonts w:ascii="Times New Roman" w:eastAsia="宋体" w:hAnsi="Times New Roman" w:cs="Times New Roman" w:hint="eastAsia"/>
          <w:sz w:val="24"/>
          <w:szCs w:val="24"/>
        </w:rPr>
        <w:t>）</w:t>
      </w:r>
    </w:p>
    <w:p w14:paraId="63A8F1D7" w14:textId="5E7F3A48" w:rsidR="00636DCB" w:rsidRDefault="00636DCB" w:rsidP="004402D5">
      <w:pPr>
        <w:widowControl/>
        <w:shd w:val="clear" w:color="auto" w:fill="FFFFFF"/>
        <w:spacing w:line="285" w:lineRule="atLeast"/>
        <w:jc w:val="left"/>
        <w:rPr>
          <w:rFonts w:ascii="Times New Roman" w:eastAsia="宋体" w:hAnsi="Times New Roman" w:cs="Times New Roman"/>
          <w:sz w:val="24"/>
          <w:szCs w:val="24"/>
        </w:rPr>
      </w:pPr>
      <w:r w:rsidRPr="00636DCB">
        <w:rPr>
          <w:rFonts w:ascii="Times New Roman" w:eastAsia="宋体" w:hAnsi="Times New Roman" w:cs="Times New Roman"/>
          <w:noProof/>
          <w:sz w:val="24"/>
          <w:szCs w:val="24"/>
        </w:rPr>
        <w:drawing>
          <wp:inline distT="0" distB="0" distL="0" distR="0" wp14:anchorId="51EBB22C" wp14:editId="5A1F2FE7">
            <wp:extent cx="2638561" cy="1133533"/>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38561" cy="1133533"/>
                    </a:xfrm>
                    <a:prstGeom prst="rect">
                      <a:avLst/>
                    </a:prstGeom>
                  </pic:spPr>
                </pic:pic>
              </a:graphicData>
            </a:graphic>
          </wp:inline>
        </w:drawing>
      </w:r>
    </w:p>
    <w:p w14:paraId="7482F1C1" w14:textId="5E817292" w:rsidR="00636DCB" w:rsidRDefault="00636DCB" w:rsidP="004402D5">
      <w:pPr>
        <w:widowControl/>
        <w:shd w:val="clear" w:color="auto" w:fill="FFFFFF"/>
        <w:spacing w:line="285" w:lineRule="atLeast"/>
        <w:jc w:val="left"/>
        <w:rPr>
          <w:rFonts w:ascii="Times New Roman" w:eastAsia="宋体" w:hAnsi="Times New Roman" w:cs="Times New Roman"/>
          <w:sz w:val="24"/>
          <w:szCs w:val="24"/>
        </w:rPr>
      </w:pPr>
    </w:p>
    <w:p w14:paraId="78263E2D" w14:textId="77777777" w:rsidR="00636DCB" w:rsidRPr="00636DCB" w:rsidRDefault="00636DCB" w:rsidP="00636DCB">
      <w:pPr>
        <w:spacing w:line="360" w:lineRule="auto"/>
        <w:rPr>
          <w:rFonts w:ascii="Times New Roman" w:eastAsia="宋体" w:hAnsi="Times New Roman" w:cs="Times New Roman"/>
          <w:b/>
          <w:sz w:val="24"/>
          <w:szCs w:val="24"/>
        </w:rPr>
      </w:pPr>
      <w:r w:rsidRPr="00636DCB">
        <w:rPr>
          <w:rFonts w:ascii="Times New Roman" w:eastAsia="宋体" w:hAnsi="Times New Roman" w:cs="Times New Roman"/>
          <w:b/>
          <w:sz w:val="24"/>
          <w:szCs w:val="24"/>
        </w:rPr>
        <w:t>5</w:t>
      </w:r>
      <w:r w:rsidRPr="00636DCB">
        <w:rPr>
          <w:rFonts w:ascii="Times New Roman" w:eastAsia="宋体" w:hAnsi="Times New Roman" w:cs="Times New Roman"/>
          <w:b/>
          <w:sz w:val="24"/>
          <w:szCs w:val="24"/>
        </w:rPr>
        <w:t>．选做题</w:t>
      </w:r>
    </w:p>
    <w:p w14:paraId="6E2C3197" w14:textId="77777777" w:rsidR="00636DCB" w:rsidRPr="00636DCB" w:rsidRDefault="00636DCB" w:rsidP="00636DCB">
      <w:pPr>
        <w:snapToGrid w:val="0"/>
        <w:spacing w:line="360" w:lineRule="auto"/>
        <w:rPr>
          <w:rFonts w:ascii="Times New Roman" w:eastAsia="宋体" w:hAnsi="Times New Roman" w:cs="Times New Roman"/>
          <w:sz w:val="24"/>
          <w:szCs w:val="24"/>
        </w:rPr>
      </w:pPr>
      <w:r w:rsidRPr="00636DCB">
        <w:rPr>
          <w:rFonts w:ascii="Times New Roman" w:eastAsia="宋体" w:hAnsi="宋体" w:cs="Times New Roman" w:hint="eastAsia"/>
          <w:sz w:val="24"/>
          <w:szCs w:val="24"/>
        </w:rPr>
        <w:tab/>
      </w:r>
      <w:r w:rsidRPr="00636DCB">
        <w:rPr>
          <w:rFonts w:ascii="Times New Roman" w:eastAsia="宋体" w:hAnsi="宋体" w:cs="Times New Roman"/>
          <w:sz w:val="24"/>
          <w:szCs w:val="24"/>
        </w:rPr>
        <w:t>假设一个</w:t>
      </w:r>
      <w:r w:rsidRPr="00636DCB">
        <w:rPr>
          <w:rFonts w:ascii="Times New Roman" w:eastAsia="宋体" w:hAnsi="Times New Roman" w:cs="Times New Roman"/>
          <w:sz w:val="24"/>
          <w:szCs w:val="24"/>
        </w:rPr>
        <w:t>C</w:t>
      </w:r>
      <w:r w:rsidRPr="00636DCB">
        <w:rPr>
          <w:rFonts w:ascii="Times New Roman" w:eastAsia="宋体" w:hAnsi="宋体" w:cs="Times New Roman"/>
          <w:sz w:val="24"/>
          <w:szCs w:val="24"/>
        </w:rPr>
        <w:t>程序由</w:t>
      </w:r>
      <w:r w:rsidRPr="00636DCB">
        <w:rPr>
          <w:rFonts w:ascii="Times New Roman" w:eastAsia="宋体" w:hAnsi="Times New Roman" w:cs="Times New Roman"/>
          <w:sz w:val="24"/>
          <w:szCs w:val="24"/>
        </w:rPr>
        <w:t>file1.c</w:t>
      </w:r>
      <w:r w:rsidRPr="00636DCB">
        <w:rPr>
          <w:rFonts w:ascii="Times New Roman" w:eastAsia="宋体" w:hAnsi="宋体" w:cs="Times New Roman"/>
          <w:sz w:val="24"/>
          <w:szCs w:val="24"/>
        </w:rPr>
        <w:t>和</w:t>
      </w:r>
      <w:r w:rsidRPr="00636DCB">
        <w:rPr>
          <w:rFonts w:ascii="Times New Roman" w:eastAsia="宋体" w:hAnsi="Times New Roman" w:cs="Times New Roman"/>
          <w:sz w:val="24"/>
          <w:szCs w:val="24"/>
        </w:rPr>
        <w:t>file2.c</w:t>
      </w:r>
      <w:r w:rsidRPr="00636DCB">
        <w:rPr>
          <w:rFonts w:ascii="Times New Roman" w:eastAsia="宋体" w:hAnsi="宋体" w:cs="Times New Roman"/>
          <w:sz w:val="24"/>
          <w:szCs w:val="24"/>
        </w:rPr>
        <w:t>两个源文件及一个</w:t>
      </w:r>
      <w:r w:rsidRPr="00636DCB">
        <w:rPr>
          <w:rFonts w:ascii="Times New Roman" w:eastAsia="宋体" w:hAnsi="Times New Roman" w:cs="Times New Roman"/>
          <w:sz w:val="24"/>
          <w:szCs w:val="24"/>
        </w:rPr>
        <w:t>file.h</w:t>
      </w:r>
      <w:r w:rsidRPr="00636DCB">
        <w:rPr>
          <w:rFonts w:ascii="Times New Roman" w:eastAsia="宋体" w:hAnsi="宋体" w:cs="Times New Roman"/>
          <w:sz w:val="24"/>
          <w:szCs w:val="24"/>
        </w:rPr>
        <w:t>头文件组成，</w:t>
      </w:r>
      <w:r w:rsidRPr="00636DCB">
        <w:rPr>
          <w:rFonts w:ascii="Times New Roman" w:eastAsia="宋体" w:hAnsi="Times New Roman" w:cs="Times New Roman"/>
          <w:sz w:val="24"/>
          <w:szCs w:val="24"/>
        </w:rPr>
        <w:t>file1.c</w:t>
      </w:r>
      <w:r w:rsidRPr="00636DCB">
        <w:rPr>
          <w:rFonts w:ascii="Times New Roman" w:eastAsia="宋体" w:hAnsi="宋体" w:cs="Times New Roman"/>
          <w:sz w:val="24"/>
          <w:szCs w:val="24"/>
        </w:rPr>
        <w:t>、</w:t>
      </w:r>
      <w:r w:rsidRPr="00636DCB">
        <w:rPr>
          <w:rFonts w:ascii="Times New Roman" w:eastAsia="宋体" w:hAnsi="Times New Roman" w:cs="Times New Roman"/>
          <w:sz w:val="24"/>
          <w:szCs w:val="24"/>
        </w:rPr>
        <w:t>file2.c</w:t>
      </w:r>
      <w:r w:rsidRPr="00636DCB">
        <w:rPr>
          <w:rFonts w:ascii="Times New Roman" w:eastAsia="宋体" w:hAnsi="宋体" w:cs="Times New Roman"/>
          <w:sz w:val="24"/>
          <w:szCs w:val="24"/>
        </w:rPr>
        <w:t>和</w:t>
      </w:r>
      <w:r w:rsidRPr="00636DCB">
        <w:rPr>
          <w:rFonts w:ascii="Times New Roman" w:eastAsia="宋体" w:hAnsi="Times New Roman" w:cs="Times New Roman"/>
          <w:sz w:val="24"/>
          <w:szCs w:val="24"/>
        </w:rPr>
        <w:t>file.h</w:t>
      </w:r>
      <w:r w:rsidRPr="00636DCB">
        <w:rPr>
          <w:rFonts w:ascii="Times New Roman" w:eastAsia="宋体" w:hAnsi="宋体" w:cs="Times New Roman"/>
          <w:sz w:val="24"/>
          <w:szCs w:val="24"/>
        </w:rPr>
        <w:t>的内容分别如下所述。试编辑该多文件</w:t>
      </w:r>
      <w:r w:rsidRPr="00636DCB">
        <w:rPr>
          <w:rFonts w:ascii="Times New Roman" w:eastAsia="宋体" w:hAnsi="Times New Roman" w:cs="Times New Roman"/>
          <w:sz w:val="24"/>
          <w:szCs w:val="24"/>
        </w:rPr>
        <w:t>C</w:t>
      </w:r>
      <w:r w:rsidRPr="00636DCB">
        <w:rPr>
          <w:rFonts w:ascii="Times New Roman" w:eastAsia="宋体" w:hAnsi="宋体" w:cs="Times New Roman"/>
          <w:sz w:val="24"/>
          <w:szCs w:val="24"/>
        </w:rPr>
        <w:t>程序，</w:t>
      </w:r>
      <w:r w:rsidRPr="00636DCB">
        <w:rPr>
          <w:rFonts w:ascii="Times New Roman" w:eastAsia="宋体" w:hAnsi="宋体" w:cs="Times New Roman" w:hint="eastAsia"/>
          <w:sz w:val="24"/>
          <w:szCs w:val="24"/>
        </w:rPr>
        <w:t>补充</w:t>
      </w:r>
      <w:r w:rsidRPr="00636DCB">
        <w:rPr>
          <w:rFonts w:ascii="Times New Roman" w:eastAsia="宋体" w:hAnsi="宋体" w:cs="Times New Roman" w:hint="eastAsia"/>
          <w:sz w:val="24"/>
          <w:szCs w:val="24"/>
        </w:rPr>
        <w:t>file.h</w:t>
      </w:r>
      <w:r w:rsidRPr="00636DCB">
        <w:rPr>
          <w:rFonts w:ascii="Times New Roman" w:eastAsia="宋体" w:hAnsi="宋体" w:cs="Times New Roman" w:hint="eastAsia"/>
          <w:sz w:val="24"/>
          <w:szCs w:val="24"/>
        </w:rPr>
        <w:t>头文件内容，然后</w:t>
      </w:r>
      <w:r w:rsidRPr="00636DCB">
        <w:rPr>
          <w:rFonts w:ascii="Times New Roman" w:eastAsia="宋体" w:hAnsi="宋体" w:cs="Times New Roman"/>
          <w:sz w:val="24"/>
          <w:szCs w:val="24"/>
        </w:rPr>
        <w:t>编译和链接。然后运行</w:t>
      </w:r>
      <w:r w:rsidRPr="00636DCB">
        <w:rPr>
          <w:rFonts w:ascii="Times New Roman" w:eastAsia="宋体" w:hAnsi="宋体" w:cs="Times New Roman" w:hint="eastAsia"/>
          <w:sz w:val="24"/>
          <w:szCs w:val="24"/>
        </w:rPr>
        <w:t>最后</w:t>
      </w:r>
      <w:r w:rsidRPr="00636DCB">
        <w:rPr>
          <w:rFonts w:ascii="Times New Roman" w:eastAsia="宋体" w:hAnsi="宋体" w:cs="Times New Roman"/>
          <w:sz w:val="24"/>
          <w:szCs w:val="24"/>
        </w:rPr>
        <w:t>生成的可执行文件。</w:t>
      </w:r>
    </w:p>
    <w:p w14:paraId="307767C4" w14:textId="77777777" w:rsidR="00636DCB" w:rsidRPr="00636DCB" w:rsidRDefault="00636DCB" w:rsidP="00636DCB">
      <w:pPr>
        <w:snapToGrid w:val="0"/>
        <w:spacing w:line="360" w:lineRule="auto"/>
        <w:ind w:firstLineChars="200" w:firstLine="480"/>
        <w:rPr>
          <w:rFonts w:ascii="Times New Roman" w:eastAsia="宋体" w:hAnsi="Times New Roman" w:cs="Times New Roman"/>
          <w:sz w:val="24"/>
          <w:szCs w:val="24"/>
        </w:rPr>
      </w:pPr>
      <w:r w:rsidRPr="00636DCB">
        <w:rPr>
          <w:rFonts w:ascii="Times New Roman" w:eastAsia="宋体" w:hAnsi="宋体" w:cs="Times New Roman"/>
          <w:sz w:val="24"/>
          <w:szCs w:val="24"/>
        </w:rPr>
        <w:t>/*</w:t>
      </w:r>
      <w:r w:rsidRPr="00636DCB">
        <w:rPr>
          <w:rFonts w:ascii="Times New Roman" w:eastAsia="宋体" w:hAnsi="宋体" w:cs="Times New Roman"/>
          <w:sz w:val="24"/>
          <w:szCs w:val="24"/>
        </w:rPr>
        <w:t>源文件</w:t>
      </w:r>
      <w:r w:rsidRPr="00636DCB">
        <w:rPr>
          <w:rFonts w:ascii="Times New Roman" w:eastAsia="宋体" w:hAnsi="Times New Roman" w:cs="Times New Roman"/>
          <w:sz w:val="24"/>
          <w:szCs w:val="24"/>
        </w:rPr>
        <w:t>file1.c</w:t>
      </w:r>
      <w:r w:rsidRPr="00636DCB">
        <w:rPr>
          <w:rFonts w:ascii="Times New Roman" w:eastAsia="宋体" w:hAnsi="宋体" w:cs="Times New Roman"/>
          <w:sz w:val="24"/>
          <w:szCs w:val="24"/>
        </w:rPr>
        <w:t>的内容</w:t>
      </w:r>
      <w:r w:rsidRPr="00636DCB">
        <w:rPr>
          <w:rFonts w:ascii="Times New Roman" w:eastAsia="宋体" w:hAnsi="宋体" w:cs="Times New Roman"/>
          <w:sz w:val="24"/>
          <w:szCs w:val="24"/>
        </w:rPr>
        <w:t>*/</w:t>
      </w:r>
    </w:p>
    <w:p w14:paraId="6FD4920F" w14:textId="77777777" w:rsidR="00636DCB" w:rsidRPr="00636DCB" w:rsidRDefault="00636DCB" w:rsidP="00636DCB">
      <w:pPr>
        <w:snapToGrid w:val="0"/>
        <w:spacing w:line="360" w:lineRule="auto"/>
        <w:rPr>
          <w:rFonts w:ascii="Times New Roman" w:eastAsia="宋体" w:hAnsi="Times New Roman" w:cs="Times New Roman"/>
          <w:sz w:val="24"/>
          <w:szCs w:val="24"/>
        </w:rPr>
      </w:pPr>
      <w:r w:rsidRPr="00636DCB">
        <w:rPr>
          <w:rFonts w:ascii="Times New Roman" w:eastAsia="宋体" w:hAnsi="Times New Roman" w:cs="Times New Roman" w:hint="eastAsia"/>
          <w:sz w:val="24"/>
          <w:szCs w:val="24"/>
        </w:rPr>
        <w:tab/>
      </w:r>
      <w:r w:rsidRPr="00636DCB">
        <w:rPr>
          <w:rFonts w:ascii="Times New Roman" w:eastAsia="宋体" w:hAnsi="Times New Roman" w:cs="Times New Roman"/>
          <w:sz w:val="24"/>
          <w:szCs w:val="24"/>
        </w:rPr>
        <w:t>#include "file.h"</w:t>
      </w:r>
    </w:p>
    <w:p w14:paraId="48F42AB5" w14:textId="77777777" w:rsidR="00636DCB" w:rsidRPr="00636DCB" w:rsidRDefault="00636DCB" w:rsidP="00636DCB">
      <w:pPr>
        <w:snapToGrid w:val="0"/>
        <w:spacing w:line="360" w:lineRule="auto"/>
        <w:ind w:firstLineChars="200" w:firstLine="480"/>
        <w:rPr>
          <w:rFonts w:ascii="Times New Roman" w:eastAsia="宋体" w:hAnsi="Times New Roman" w:cs="Times New Roman"/>
          <w:sz w:val="24"/>
          <w:szCs w:val="24"/>
        </w:rPr>
      </w:pPr>
      <w:r w:rsidRPr="00636DCB">
        <w:rPr>
          <w:rFonts w:ascii="Times New Roman" w:eastAsia="宋体" w:hAnsi="Times New Roman" w:cs="Times New Roman"/>
          <w:sz w:val="24"/>
          <w:szCs w:val="24"/>
        </w:rPr>
        <w:t xml:space="preserve">int x,y;             /* </w:t>
      </w:r>
      <w:r w:rsidRPr="00636DCB">
        <w:rPr>
          <w:rFonts w:ascii="Times New Roman" w:eastAsia="宋体" w:hAnsi="宋体" w:cs="Times New Roman"/>
          <w:sz w:val="24"/>
          <w:szCs w:val="24"/>
        </w:rPr>
        <w:t>外部变量的定义性说明</w:t>
      </w:r>
      <w:r w:rsidRPr="00636DCB">
        <w:rPr>
          <w:rFonts w:ascii="Times New Roman" w:eastAsia="宋体" w:hAnsi="Times New Roman" w:cs="Times New Roman"/>
          <w:sz w:val="24"/>
          <w:szCs w:val="24"/>
        </w:rPr>
        <w:t xml:space="preserve"> */</w:t>
      </w:r>
    </w:p>
    <w:p w14:paraId="5A1732E6" w14:textId="77777777" w:rsidR="00636DCB" w:rsidRPr="00636DCB" w:rsidRDefault="00636DCB" w:rsidP="00636DCB">
      <w:pPr>
        <w:snapToGrid w:val="0"/>
        <w:spacing w:line="360" w:lineRule="auto"/>
        <w:ind w:firstLineChars="200" w:firstLine="480"/>
        <w:rPr>
          <w:rFonts w:ascii="Times New Roman" w:eastAsia="宋体" w:hAnsi="Times New Roman" w:cs="Times New Roman"/>
          <w:sz w:val="24"/>
          <w:szCs w:val="24"/>
        </w:rPr>
      </w:pPr>
      <w:r w:rsidRPr="00636DCB">
        <w:rPr>
          <w:rFonts w:ascii="Times New Roman" w:eastAsia="宋体" w:hAnsi="Times New Roman" w:cs="Times New Roman"/>
          <w:sz w:val="24"/>
          <w:szCs w:val="24"/>
        </w:rPr>
        <w:t xml:space="preserve">char ch;             /* </w:t>
      </w:r>
      <w:r w:rsidRPr="00636DCB">
        <w:rPr>
          <w:rFonts w:ascii="Times New Roman" w:eastAsia="宋体" w:hAnsi="宋体" w:cs="Times New Roman"/>
          <w:sz w:val="24"/>
          <w:szCs w:val="24"/>
        </w:rPr>
        <w:t>外部变量的定义性说明</w:t>
      </w:r>
      <w:r w:rsidRPr="00636DCB">
        <w:rPr>
          <w:rFonts w:ascii="Times New Roman" w:eastAsia="宋体" w:hAnsi="Times New Roman" w:cs="Times New Roman"/>
          <w:sz w:val="24"/>
          <w:szCs w:val="24"/>
        </w:rPr>
        <w:t xml:space="preserve"> */</w:t>
      </w:r>
    </w:p>
    <w:p w14:paraId="470896E4" w14:textId="77777777" w:rsidR="00636DCB" w:rsidRPr="00636DCB" w:rsidRDefault="00636DCB" w:rsidP="00636DCB">
      <w:pPr>
        <w:snapToGrid w:val="0"/>
        <w:spacing w:line="360" w:lineRule="auto"/>
        <w:ind w:firstLineChars="200" w:firstLine="480"/>
        <w:rPr>
          <w:rFonts w:ascii="Times New Roman" w:eastAsia="宋体" w:hAnsi="Times New Roman" w:cs="Times New Roman"/>
          <w:sz w:val="24"/>
          <w:szCs w:val="24"/>
        </w:rPr>
      </w:pPr>
      <w:r w:rsidRPr="00636DCB">
        <w:rPr>
          <w:rFonts w:ascii="Times New Roman" w:eastAsia="宋体" w:hAnsi="Times New Roman" w:cs="Times New Roman"/>
          <w:sz w:val="24"/>
          <w:szCs w:val="24"/>
        </w:rPr>
        <w:t>int main(void)</w:t>
      </w:r>
    </w:p>
    <w:p w14:paraId="2F9193E7" w14:textId="77777777" w:rsidR="00636DCB" w:rsidRPr="00636DCB" w:rsidRDefault="00636DCB" w:rsidP="00636DCB">
      <w:pPr>
        <w:snapToGrid w:val="0"/>
        <w:spacing w:line="360" w:lineRule="auto"/>
        <w:ind w:firstLineChars="200" w:firstLine="480"/>
        <w:rPr>
          <w:rFonts w:ascii="Times New Roman" w:eastAsia="宋体" w:hAnsi="Times New Roman" w:cs="Times New Roman"/>
          <w:sz w:val="24"/>
          <w:szCs w:val="24"/>
        </w:rPr>
      </w:pPr>
      <w:r w:rsidRPr="00636DCB">
        <w:rPr>
          <w:rFonts w:ascii="Times New Roman" w:eastAsia="宋体" w:hAnsi="Times New Roman" w:cs="Times New Roman"/>
          <w:sz w:val="24"/>
          <w:szCs w:val="24"/>
        </w:rPr>
        <w:t>{</w:t>
      </w:r>
    </w:p>
    <w:p w14:paraId="7EE3CE0B" w14:textId="77777777" w:rsidR="00636DCB" w:rsidRPr="00636DCB" w:rsidRDefault="00636DCB" w:rsidP="00636DCB">
      <w:pPr>
        <w:snapToGrid w:val="0"/>
        <w:spacing w:line="360" w:lineRule="auto"/>
        <w:rPr>
          <w:rFonts w:ascii="Times New Roman" w:eastAsia="宋体" w:hAnsi="Times New Roman" w:cs="Times New Roman"/>
          <w:sz w:val="24"/>
          <w:szCs w:val="24"/>
        </w:rPr>
      </w:pPr>
      <w:r w:rsidRPr="00636DCB">
        <w:rPr>
          <w:rFonts w:ascii="Times New Roman" w:eastAsia="宋体" w:hAnsi="Times New Roman" w:cs="Times New Roman"/>
          <w:sz w:val="24"/>
          <w:szCs w:val="24"/>
        </w:rPr>
        <w:t xml:space="preserve">        x=10;</w:t>
      </w:r>
    </w:p>
    <w:p w14:paraId="046486FE" w14:textId="77777777" w:rsidR="00636DCB" w:rsidRPr="00636DCB" w:rsidRDefault="00636DCB" w:rsidP="00636DCB">
      <w:pPr>
        <w:snapToGrid w:val="0"/>
        <w:spacing w:line="360" w:lineRule="auto"/>
        <w:rPr>
          <w:rFonts w:ascii="Times New Roman" w:eastAsia="宋体" w:hAnsi="Times New Roman" w:cs="Times New Roman"/>
          <w:sz w:val="24"/>
          <w:szCs w:val="24"/>
        </w:rPr>
      </w:pPr>
      <w:r w:rsidRPr="00636DCB">
        <w:rPr>
          <w:rFonts w:ascii="Times New Roman" w:eastAsia="宋体" w:hAnsi="Times New Roman" w:cs="Times New Roman"/>
          <w:sz w:val="24"/>
          <w:szCs w:val="24"/>
        </w:rPr>
        <w:t xml:space="preserve">        y=20;</w:t>
      </w:r>
    </w:p>
    <w:p w14:paraId="1F9B6FA7" w14:textId="77777777" w:rsidR="00636DCB" w:rsidRPr="00636DCB" w:rsidRDefault="00636DCB" w:rsidP="00636DCB">
      <w:pPr>
        <w:snapToGrid w:val="0"/>
        <w:spacing w:line="360" w:lineRule="auto"/>
        <w:rPr>
          <w:rFonts w:ascii="Times New Roman" w:eastAsia="宋体" w:hAnsi="Times New Roman" w:cs="Times New Roman"/>
          <w:sz w:val="24"/>
          <w:szCs w:val="24"/>
        </w:rPr>
      </w:pPr>
      <w:r w:rsidRPr="00636DCB">
        <w:rPr>
          <w:rFonts w:ascii="Times New Roman" w:eastAsia="宋体" w:hAnsi="Times New Roman" w:cs="Times New Roman"/>
          <w:sz w:val="24"/>
          <w:szCs w:val="24"/>
        </w:rPr>
        <w:t xml:space="preserve">        ch=getchar();</w:t>
      </w:r>
    </w:p>
    <w:p w14:paraId="2917280B" w14:textId="77777777" w:rsidR="00636DCB" w:rsidRPr="00636DCB" w:rsidRDefault="00636DCB" w:rsidP="00636DCB">
      <w:pPr>
        <w:snapToGrid w:val="0"/>
        <w:spacing w:line="360" w:lineRule="auto"/>
        <w:rPr>
          <w:rFonts w:ascii="Times New Roman" w:eastAsia="宋体" w:hAnsi="Times New Roman" w:cs="Times New Roman"/>
          <w:sz w:val="24"/>
          <w:szCs w:val="24"/>
        </w:rPr>
      </w:pPr>
      <w:r w:rsidRPr="00636DCB">
        <w:rPr>
          <w:rFonts w:ascii="Times New Roman" w:eastAsia="宋体" w:hAnsi="Times New Roman" w:cs="Times New Roman"/>
          <w:sz w:val="24"/>
          <w:szCs w:val="24"/>
        </w:rPr>
        <w:t xml:space="preserve">        printf("in file1 x=%d,y=%d,ch is %c\n",x,y,ch);</w:t>
      </w:r>
    </w:p>
    <w:p w14:paraId="786807AF" w14:textId="77777777" w:rsidR="00636DCB" w:rsidRPr="00636DCB" w:rsidRDefault="00636DCB" w:rsidP="00636DCB">
      <w:pPr>
        <w:snapToGrid w:val="0"/>
        <w:spacing w:line="360" w:lineRule="auto"/>
        <w:rPr>
          <w:rFonts w:ascii="Times New Roman" w:eastAsia="宋体" w:hAnsi="Times New Roman" w:cs="Times New Roman"/>
          <w:sz w:val="24"/>
          <w:szCs w:val="24"/>
        </w:rPr>
      </w:pPr>
      <w:r w:rsidRPr="00636DCB">
        <w:rPr>
          <w:rFonts w:ascii="Times New Roman" w:eastAsia="宋体" w:hAnsi="Times New Roman" w:cs="Times New Roman"/>
          <w:sz w:val="24"/>
          <w:szCs w:val="24"/>
        </w:rPr>
        <w:t xml:space="preserve">        func1();</w:t>
      </w:r>
    </w:p>
    <w:p w14:paraId="49FBAEAC" w14:textId="77777777" w:rsidR="00636DCB" w:rsidRPr="00636DCB" w:rsidRDefault="00636DCB" w:rsidP="00636DCB">
      <w:pPr>
        <w:snapToGrid w:val="0"/>
        <w:spacing w:line="360" w:lineRule="auto"/>
        <w:ind w:firstLineChars="350" w:firstLine="840"/>
        <w:rPr>
          <w:rFonts w:ascii="Times New Roman" w:eastAsia="宋体" w:hAnsi="Times New Roman" w:cs="Times New Roman"/>
          <w:sz w:val="24"/>
          <w:szCs w:val="24"/>
        </w:rPr>
      </w:pPr>
      <w:r w:rsidRPr="00636DCB">
        <w:rPr>
          <w:rFonts w:ascii="Times New Roman" w:eastAsia="宋体" w:hAnsi="Times New Roman" w:cs="Times New Roman"/>
          <w:sz w:val="24"/>
          <w:szCs w:val="24"/>
        </w:rPr>
        <w:t xml:space="preserve"> return 0;</w:t>
      </w:r>
    </w:p>
    <w:p w14:paraId="5768DE1D" w14:textId="77777777" w:rsidR="00636DCB" w:rsidRPr="00636DCB" w:rsidRDefault="00636DCB" w:rsidP="00636DCB">
      <w:pPr>
        <w:snapToGrid w:val="0"/>
        <w:spacing w:line="360" w:lineRule="auto"/>
        <w:ind w:firstLineChars="200" w:firstLine="480"/>
        <w:rPr>
          <w:rFonts w:ascii="Times New Roman" w:eastAsia="宋体" w:hAnsi="Times New Roman" w:cs="Times New Roman"/>
          <w:sz w:val="24"/>
          <w:szCs w:val="24"/>
        </w:rPr>
      </w:pPr>
      <w:r w:rsidRPr="00636DCB">
        <w:rPr>
          <w:rFonts w:ascii="Times New Roman" w:eastAsia="宋体" w:hAnsi="Times New Roman" w:cs="Times New Roman"/>
          <w:sz w:val="24"/>
          <w:szCs w:val="24"/>
        </w:rPr>
        <w:t>}</w:t>
      </w:r>
    </w:p>
    <w:p w14:paraId="6D1DF25F" w14:textId="77777777" w:rsidR="00636DCB" w:rsidRPr="00636DCB" w:rsidRDefault="00636DCB" w:rsidP="00636DCB">
      <w:pPr>
        <w:snapToGrid w:val="0"/>
        <w:spacing w:line="360" w:lineRule="auto"/>
        <w:ind w:firstLineChars="200" w:firstLine="480"/>
        <w:rPr>
          <w:rFonts w:ascii="Times New Roman" w:eastAsia="宋体" w:hAnsi="Times New Roman" w:cs="Times New Roman"/>
          <w:sz w:val="24"/>
          <w:szCs w:val="24"/>
        </w:rPr>
      </w:pPr>
    </w:p>
    <w:p w14:paraId="30E81FAC" w14:textId="77777777" w:rsidR="00636DCB" w:rsidRPr="00636DCB" w:rsidRDefault="00636DCB" w:rsidP="00636DCB">
      <w:pPr>
        <w:snapToGrid w:val="0"/>
        <w:spacing w:line="360" w:lineRule="auto"/>
        <w:ind w:firstLineChars="200" w:firstLine="480"/>
        <w:rPr>
          <w:rFonts w:ascii="Times New Roman" w:eastAsia="宋体" w:hAnsi="Times New Roman" w:cs="Times New Roman"/>
          <w:sz w:val="24"/>
          <w:szCs w:val="24"/>
        </w:rPr>
      </w:pPr>
      <w:r w:rsidRPr="00636DCB">
        <w:rPr>
          <w:rFonts w:ascii="Times New Roman" w:eastAsia="宋体" w:hAnsi="宋体" w:cs="Times New Roman"/>
          <w:sz w:val="24"/>
          <w:szCs w:val="24"/>
        </w:rPr>
        <w:t>/*</w:t>
      </w:r>
      <w:r w:rsidRPr="00636DCB">
        <w:rPr>
          <w:rFonts w:ascii="Times New Roman" w:eastAsia="宋体" w:hAnsi="宋体" w:cs="Times New Roman"/>
          <w:sz w:val="24"/>
          <w:szCs w:val="24"/>
        </w:rPr>
        <w:t>源文件</w:t>
      </w:r>
      <w:r w:rsidRPr="00636DCB">
        <w:rPr>
          <w:rFonts w:ascii="Times New Roman" w:eastAsia="宋体" w:hAnsi="Times New Roman" w:cs="Times New Roman"/>
          <w:sz w:val="24"/>
          <w:szCs w:val="24"/>
        </w:rPr>
        <w:t>file2.c</w:t>
      </w:r>
      <w:r w:rsidRPr="00636DCB">
        <w:rPr>
          <w:rFonts w:ascii="Times New Roman" w:eastAsia="宋体" w:hAnsi="宋体" w:cs="Times New Roman"/>
          <w:sz w:val="24"/>
          <w:szCs w:val="24"/>
        </w:rPr>
        <w:t>的内容为：</w:t>
      </w:r>
      <w:r w:rsidRPr="00636DCB">
        <w:rPr>
          <w:rFonts w:ascii="Times New Roman" w:eastAsia="宋体" w:hAnsi="宋体" w:cs="Times New Roman"/>
          <w:sz w:val="24"/>
          <w:szCs w:val="24"/>
        </w:rPr>
        <w:t>*/</w:t>
      </w:r>
    </w:p>
    <w:p w14:paraId="5413D862" w14:textId="77777777" w:rsidR="00636DCB" w:rsidRPr="00636DCB" w:rsidRDefault="00636DCB" w:rsidP="00636DCB">
      <w:pPr>
        <w:snapToGrid w:val="0"/>
        <w:spacing w:line="360" w:lineRule="auto"/>
        <w:ind w:firstLineChars="200" w:firstLine="480"/>
        <w:rPr>
          <w:rFonts w:ascii="Times New Roman" w:eastAsia="宋体" w:hAnsi="Times New Roman" w:cs="Times New Roman"/>
          <w:sz w:val="24"/>
          <w:szCs w:val="24"/>
        </w:rPr>
      </w:pPr>
      <w:r w:rsidRPr="00636DCB">
        <w:rPr>
          <w:rFonts w:ascii="Times New Roman" w:eastAsia="宋体" w:hAnsi="Times New Roman" w:cs="Times New Roman"/>
          <w:sz w:val="24"/>
          <w:szCs w:val="24"/>
        </w:rPr>
        <w:t>#include "file.h"</w:t>
      </w:r>
    </w:p>
    <w:p w14:paraId="18610BB5" w14:textId="77777777" w:rsidR="00636DCB" w:rsidRPr="00636DCB" w:rsidRDefault="00636DCB" w:rsidP="00636DCB">
      <w:pPr>
        <w:snapToGrid w:val="0"/>
        <w:spacing w:line="360" w:lineRule="auto"/>
        <w:ind w:firstLineChars="200" w:firstLine="480"/>
        <w:rPr>
          <w:rFonts w:ascii="Times New Roman" w:eastAsia="宋体" w:hAnsi="Times New Roman" w:cs="Times New Roman"/>
          <w:sz w:val="24"/>
          <w:szCs w:val="24"/>
        </w:rPr>
      </w:pPr>
      <w:r w:rsidRPr="00636DCB">
        <w:rPr>
          <w:rFonts w:ascii="Times New Roman" w:eastAsia="宋体" w:hAnsi="Times New Roman" w:cs="Times New Roman"/>
          <w:sz w:val="24"/>
          <w:szCs w:val="24"/>
        </w:rPr>
        <w:t>void func1(void)</w:t>
      </w:r>
    </w:p>
    <w:p w14:paraId="5E0AEC01" w14:textId="77777777" w:rsidR="00636DCB" w:rsidRPr="00636DCB" w:rsidRDefault="00636DCB" w:rsidP="00636DCB">
      <w:pPr>
        <w:snapToGrid w:val="0"/>
        <w:spacing w:line="360" w:lineRule="auto"/>
        <w:ind w:firstLineChars="200" w:firstLine="480"/>
        <w:rPr>
          <w:rFonts w:ascii="Times New Roman" w:eastAsia="宋体" w:hAnsi="Times New Roman" w:cs="Times New Roman"/>
          <w:sz w:val="24"/>
          <w:szCs w:val="24"/>
        </w:rPr>
      </w:pPr>
      <w:r w:rsidRPr="00636DCB">
        <w:rPr>
          <w:rFonts w:ascii="Times New Roman" w:eastAsia="宋体" w:hAnsi="Times New Roman" w:cs="Times New Roman"/>
          <w:sz w:val="24"/>
          <w:szCs w:val="24"/>
        </w:rPr>
        <w:t>{</w:t>
      </w:r>
    </w:p>
    <w:p w14:paraId="640CC69E" w14:textId="77777777" w:rsidR="00636DCB" w:rsidRPr="00636DCB" w:rsidRDefault="00636DCB" w:rsidP="00636DCB">
      <w:pPr>
        <w:snapToGrid w:val="0"/>
        <w:spacing w:line="360" w:lineRule="auto"/>
        <w:rPr>
          <w:rFonts w:ascii="Times New Roman" w:eastAsia="宋体" w:hAnsi="Times New Roman" w:cs="Times New Roman"/>
          <w:sz w:val="24"/>
          <w:szCs w:val="24"/>
        </w:rPr>
      </w:pPr>
      <w:r w:rsidRPr="00636DCB">
        <w:rPr>
          <w:rFonts w:ascii="Times New Roman" w:eastAsia="宋体" w:hAnsi="Times New Roman" w:cs="Times New Roman"/>
          <w:sz w:val="24"/>
          <w:szCs w:val="24"/>
        </w:rPr>
        <w:lastRenderedPageBreak/>
        <w:t xml:space="preserve">        x++;</w:t>
      </w:r>
    </w:p>
    <w:p w14:paraId="592C7696" w14:textId="77777777" w:rsidR="00636DCB" w:rsidRPr="00636DCB" w:rsidRDefault="00636DCB" w:rsidP="00636DCB">
      <w:pPr>
        <w:snapToGrid w:val="0"/>
        <w:spacing w:line="360" w:lineRule="auto"/>
        <w:rPr>
          <w:rFonts w:ascii="Times New Roman" w:eastAsia="宋体" w:hAnsi="Times New Roman" w:cs="Times New Roman"/>
          <w:sz w:val="24"/>
          <w:szCs w:val="24"/>
        </w:rPr>
      </w:pPr>
      <w:r w:rsidRPr="00636DCB">
        <w:rPr>
          <w:rFonts w:ascii="Times New Roman" w:eastAsia="宋体" w:hAnsi="Times New Roman" w:cs="Times New Roman"/>
          <w:sz w:val="24"/>
          <w:szCs w:val="24"/>
        </w:rPr>
        <w:t xml:space="preserve">        y++;</w:t>
      </w:r>
    </w:p>
    <w:p w14:paraId="19CE3482" w14:textId="77777777" w:rsidR="00636DCB" w:rsidRPr="00636DCB" w:rsidRDefault="00636DCB" w:rsidP="00636DCB">
      <w:pPr>
        <w:snapToGrid w:val="0"/>
        <w:spacing w:line="360" w:lineRule="auto"/>
        <w:rPr>
          <w:rFonts w:ascii="Times New Roman" w:eastAsia="宋体" w:hAnsi="Times New Roman" w:cs="Times New Roman"/>
          <w:sz w:val="24"/>
          <w:szCs w:val="24"/>
        </w:rPr>
      </w:pPr>
      <w:r w:rsidRPr="00636DCB">
        <w:rPr>
          <w:rFonts w:ascii="Times New Roman" w:eastAsia="宋体" w:hAnsi="Times New Roman" w:cs="Times New Roman"/>
          <w:sz w:val="24"/>
          <w:szCs w:val="24"/>
        </w:rPr>
        <w:t xml:space="preserve">        ch++;</w:t>
      </w:r>
    </w:p>
    <w:p w14:paraId="16C114CE" w14:textId="77777777" w:rsidR="00636DCB" w:rsidRPr="00636DCB" w:rsidRDefault="00636DCB" w:rsidP="00636DCB">
      <w:pPr>
        <w:snapToGrid w:val="0"/>
        <w:spacing w:line="360" w:lineRule="auto"/>
        <w:rPr>
          <w:rFonts w:ascii="Times New Roman" w:eastAsia="宋体" w:hAnsi="Times New Roman" w:cs="Times New Roman"/>
          <w:sz w:val="24"/>
          <w:szCs w:val="24"/>
        </w:rPr>
      </w:pPr>
      <w:r w:rsidRPr="00636DCB">
        <w:rPr>
          <w:rFonts w:ascii="Times New Roman" w:eastAsia="宋体" w:hAnsi="Times New Roman" w:cs="Times New Roman"/>
          <w:sz w:val="24"/>
          <w:szCs w:val="24"/>
        </w:rPr>
        <w:t xml:space="preserve">        printf("in file2 x=%d,y=%d,ch is %c\n",x,y,ch);</w:t>
      </w:r>
    </w:p>
    <w:p w14:paraId="0847D172" w14:textId="77777777" w:rsidR="00636DCB" w:rsidRPr="00636DCB" w:rsidRDefault="00636DCB" w:rsidP="00636DCB">
      <w:pPr>
        <w:snapToGrid w:val="0"/>
        <w:spacing w:line="360" w:lineRule="auto"/>
        <w:ind w:firstLineChars="200" w:firstLine="480"/>
        <w:rPr>
          <w:rFonts w:ascii="Times New Roman" w:eastAsia="宋体" w:hAnsi="Times New Roman" w:cs="Times New Roman"/>
          <w:sz w:val="24"/>
          <w:szCs w:val="24"/>
        </w:rPr>
      </w:pPr>
      <w:r w:rsidRPr="00636DCB">
        <w:rPr>
          <w:rFonts w:ascii="Times New Roman" w:eastAsia="宋体" w:hAnsi="Times New Roman" w:cs="Times New Roman"/>
          <w:sz w:val="24"/>
          <w:szCs w:val="24"/>
        </w:rPr>
        <w:t>}</w:t>
      </w:r>
    </w:p>
    <w:p w14:paraId="271535D0" w14:textId="3A766B4D" w:rsidR="00636DCB" w:rsidRDefault="00636DCB" w:rsidP="004402D5">
      <w:pPr>
        <w:widowControl/>
        <w:shd w:val="clear" w:color="auto" w:fill="FFFFFF"/>
        <w:spacing w:line="285" w:lineRule="atLeast"/>
        <w:jc w:val="left"/>
        <w:rPr>
          <w:rFonts w:ascii="Times New Roman" w:eastAsia="宋体" w:hAnsi="Times New Roman" w:cs="Times New Roman"/>
          <w:b/>
          <w:bCs/>
          <w:sz w:val="24"/>
          <w:szCs w:val="24"/>
        </w:rPr>
      </w:pPr>
      <w:r w:rsidRPr="00636DCB">
        <w:rPr>
          <w:rFonts w:ascii="Times New Roman" w:eastAsia="宋体" w:hAnsi="Times New Roman" w:cs="Times New Roman" w:hint="eastAsia"/>
          <w:b/>
          <w:bCs/>
          <w:sz w:val="24"/>
          <w:szCs w:val="24"/>
        </w:rPr>
        <w:t>解答：</w:t>
      </w:r>
    </w:p>
    <w:p w14:paraId="6BFF4BE0" w14:textId="51E7C00C" w:rsidR="008D258F" w:rsidRDefault="008D258F" w:rsidP="004402D5">
      <w:pPr>
        <w:widowControl/>
        <w:shd w:val="clear" w:color="auto" w:fill="FFFFFF"/>
        <w:spacing w:line="285" w:lineRule="atLeast"/>
        <w:jc w:val="left"/>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1</w:t>
      </w:r>
      <w:r>
        <w:rPr>
          <w:rFonts w:ascii="Times New Roman" w:eastAsia="宋体" w:hAnsi="Times New Roman" w:cs="Times New Roman" w:hint="eastAsia"/>
          <w:b/>
          <w:bCs/>
          <w:sz w:val="24"/>
          <w:szCs w:val="24"/>
        </w:rPr>
        <w:t>）</w:t>
      </w:r>
    </w:p>
    <w:p w14:paraId="40BBED6D" w14:textId="32752537" w:rsidR="00636DCB" w:rsidRPr="008D258F" w:rsidRDefault="00636DCB" w:rsidP="004402D5">
      <w:pPr>
        <w:widowControl/>
        <w:shd w:val="clear" w:color="auto" w:fill="FFFFFF"/>
        <w:spacing w:line="285" w:lineRule="atLeast"/>
        <w:jc w:val="left"/>
        <w:rPr>
          <w:rFonts w:ascii="Times New Roman" w:eastAsia="宋体" w:hAnsi="Times New Roman" w:cs="Times New Roman"/>
          <w:sz w:val="24"/>
          <w:szCs w:val="24"/>
        </w:rPr>
      </w:pPr>
      <w:r w:rsidRPr="008D258F">
        <w:rPr>
          <w:rFonts w:ascii="Times New Roman" w:eastAsia="宋体" w:hAnsi="Times New Roman" w:cs="Times New Roman" w:hint="eastAsia"/>
          <w:sz w:val="24"/>
          <w:szCs w:val="24"/>
        </w:rPr>
        <w:t>/</w:t>
      </w:r>
      <w:r w:rsidR="008D258F" w:rsidRPr="008D258F">
        <w:rPr>
          <w:rFonts w:ascii="Times New Roman" w:eastAsia="宋体" w:hAnsi="Times New Roman" w:cs="Times New Roman"/>
          <w:sz w:val="24"/>
          <w:szCs w:val="24"/>
        </w:rPr>
        <w:t>*file.h</w:t>
      </w:r>
      <w:r w:rsidR="008D258F" w:rsidRPr="008D258F">
        <w:rPr>
          <w:rFonts w:ascii="Times New Roman" w:eastAsia="宋体" w:hAnsi="Times New Roman" w:cs="Times New Roman" w:hint="eastAsia"/>
          <w:sz w:val="24"/>
          <w:szCs w:val="24"/>
        </w:rPr>
        <w:t>文件内容</w:t>
      </w:r>
      <w:r w:rsidR="008D258F" w:rsidRPr="008D258F">
        <w:rPr>
          <w:rFonts w:ascii="Times New Roman" w:eastAsia="宋体" w:hAnsi="Times New Roman" w:cs="Times New Roman"/>
          <w:sz w:val="24"/>
          <w:szCs w:val="24"/>
        </w:rPr>
        <w:t>*/</w:t>
      </w:r>
    </w:p>
    <w:p w14:paraId="088179C8" w14:textId="77777777" w:rsidR="008D258F" w:rsidRPr="008D258F" w:rsidRDefault="008D258F" w:rsidP="008D258F">
      <w:pPr>
        <w:widowControl/>
        <w:shd w:val="clear" w:color="auto" w:fill="FFFFFF"/>
        <w:spacing w:line="285" w:lineRule="atLeast"/>
        <w:jc w:val="left"/>
        <w:rPr>
          <w:rFonts w:ascii="Consolas" w:eastAsia="宋体" w:hAnsi="Consolas" w:cs="宋体"/>
          <w:color w:val="000000"/>
          <w:kern w:val="0"/>
          <w:szCs w:val="21"/>
        </w:rPr>
      </w:pPr>
      <w:r w:rsidRPr="008D258F">
        <w:rPr>
          <w:rFonts w:ascii="Consolas" w:eastAsia="宋体" w:hAnsi="Consolas" w:cs="宋体"/>
          <w:color w:val="AF00DB"/>
          <w:kern w:val="0"/>
          <w:szCs w:val="21"/>
        </w:rPr>
        <w:t>#include</w:t>
      </w:r>
      <w:r w:rsidRPr="008D258F">
        <w:rPr>
          <w:rFonts w:ascii="Consolas" w:eastAsia="宋体" w:hAnsi="Consolas" w:cs="宋体"/>
          <w:color w:val="A31515"/>
          <w:kern w:val="0"/>
          <w:szCs w:val="21"/>
        </w:rPr>
        <w:t>&lt;stdio.h&gt;</w:t>
      </w:r>
    </w:p>
    <w:p w14:paraId="6A29AB65" w14:textId="77777777" w:rsidR="008D258F" w:rsidRPr="008D258F" w:rsidRDefault="008D258F" w:rsidP="008D258F">
      <w:pPr>
        <w:widowControl/>
        <w:shd w:val="clear" w:color="auto" w:fill="FFFFFF"/>
        <w:spacing w:line="285" w:lineRule="atLeast"/>
        <w:jc w:val="left"/>
        <w:rPr>
          <w:rFonts w:ascii="Consolas" w:eastAsia="宋体" w:hAnsi="Consolas" w:cs="宋体"/>
          <w:color w:val="000000"/>
          <w:kern w:val="0"/>
          <w:szCs w:val="21"/>
        </w:rPr>
      </w:pPr>
      <w:r w:rsidRPr="008D258F">
        <w:rPr>
          <w:rFonts w:ascii="Consolas" w:eastAsia="宋体" w:hAnsi="Consolas" w:cs="宋体"/>
          <w:color w:val="0000FF"/>
          <w:kern w:val="0"/>
          <w:szCs w:val="21"/>
        </w:rPr>
        <w:t>extern</w:t>
      </w:r>
      <w:r w:rsidRPr="008D258F">
        <w:rPr>
          <w:rFonts w:ascii="Consolas" w:eastAsia="宋体" w:hAnsi="Consolas" w:cs="宋体"/>
          <w:color w:val="000000"/>
          <w:kern w:val="0"/>
          <w:szCs w:val="21"/>
        </w:rPr>
        <w:t> </w:t>
      </w:r>
      <w:r w:rsidRPr="008D258F">
        <w:rPr>
          <w:rFonts w:ascii="Consolas" w:eastAsia="宋体" w:hAnsi="Consolas" w:cs="宋体"/>
          <w:color w:val="0000FF"/>
          <w:kern w:val="0"/>
          <w:szCs w:val="21"/>
        </w:rPr>
        <w:t>int</w:t>
      </w:r>
      <w:r w:rsidRPr="008D258F">
        <w:rPr>
          <w:rFonts w:ascii="Consolas" w:eastAsia="宋体" w:hAnsi="Consolas" w:cs="宋体"/>
          <w:color w:val="000000"/>
          <w:kern w:val="0"/>
          <w:szCs w:val="21"/>
        </w:rPr>
        <w:t> </w:t>
      </w:r>
      <w:r w:rsidRPr="008D258F">
        <w:rPr>
          <w:rFonts w:ascii="Consolas" w:eastAsia="宋体" w:hAnsi="Consolas" w:cs="宋体"/>
          <w:color w:val="001080"/>
          <w:kern w:val="0"/>
          <w:szCs w:val="21"/>
        </w:rPr>
        <w:t>x</w:t>
      </w:r>
      <w:r w:rsidRPr="008D258F">
        <w:rPr>
          <w:rFonts w:ascii="Consolas" w:eastAsia="宋体" w:hAnsi="Consolas" w:cs="宋体"/>
          <w:color w:val="000000"/>
          <w:kern w:val="0"/>
          <w:szCs w:val="21"/>
        </w:rPr>
        <w:t>, </w:t>
      </w:r>
      <w:r w:rsidRPr="008D258F">
        <w:rPr>
          <w:rFonts w:ascii="Consolas" w:eastAsia="宋体" w:hAnsi="Consolas" w:cs="宋体"/>
          <w:color w:val="001080"/>
          <w:kern w:val="0"/>
          <w:szCs w:val="21"/>
        </w:rPr>
        <w:t>y</w:t>
      </w:r>
      <w:r w:rsidRPr="008D258F">
        <w:rPr>
          <w:rFonts w:ascii="Consolas" w:eastAsia="宋体" w:hAnsi="Consolas" w:cs="宋体"/>
          <w:color w:val="000000"/>
          <w:kern w:val="0"/>
          <w:szCs w:val="21"/>
        </w:rPr>
        <w:t>;</w:t>
      </w:r>
    </w:p>
    <w:p w14:paraId="5BA1354E" w14:textId="77777777" w:rsidR="008D258F" w:rsidRPr="008D258F" w:rsidRDefault="008D258F" w:rsidP="008D258F">
      <w:pPr>
        <w:widowControl/>
        <w:shd w:val="clear" w:color="auto" w:fill="FFFFFF"/>
        <w:spacing w:line="285" w:lineRule="atLeast"/>
        <w:jc w:val="left"/>
        <w:rPr>
          <w:rFonts w:ascii="Consolas" w:eastAsia="宋体" w:hAnsi="Consolas" w:cs="宋体"/>
          <w:color w:val="000000"/>
          <w:kern w:val="0"/>
          <w:szCs w:val="21"/>
        </w:rPr>
      </w:pPr>
      <w:r w:rsidRPr="008D258F">
        <w:rPr>
          <w:rFonts w:ascii="Consolas" w:eastAsia="宋体" w:hAnsi="Consolas" w:cs="宋体"/>
          <w:color w:val="0000FF"/>
          <w:kern w:val="0"/>
          <w:szCs w:val="21"/>
        </w:rPr>
        <w:t>extern</w:t>
      </w:r>
      <w:r w:rsidRPr="008D258F">
        <w:rPr>
          <w:rFonts w:ascii="Consolas" w:eastAsia="宋体" w:hAnsi="Consolas" w:cs="宋体"/>
          <w:color w:val="000000"/>
          <w:kern w:val="0"/>
          <w:szCs w:val="21"/>
        </w:rPr>
        <w:t> </w:t>
      </w:r>
      <w:r w:rsidRPr="008D258F">
        <w:rPr>
          <w:rFonts w:ascii="Consolas" w:eastAsia="宋体" w:hAnsi="Consolas" w:cs="宋体"/>
          <w:color w:val="0000FF"/>
          <w:kern w:val="0"/>
          <w:szCs w:val="21"/>
        </w:rPr>
        <w:t>char</w:t>
      </w:r>
      <w:r w:rsidRPr="008D258F">
        <w:rPr>
          <w:rFonts w:ascii="Consolas" w:eastAsia="宋体" w:hAnsi="Consolas" w:cs="宋体"/>
          <w:color w:val="000000"/>
          <w:kern w:val="0"/>
          <w:szCs w:val="21"/>
        </w:rPr>
        <w:t> </w:t>
      </w:r>
      <w:r w:rsidRPr="008D258F">
        <w:rPr>
          <w:rFonts w:ascii="Consolas" w:eastAsia="宋体" w:hAnsi="Consolas" w:cs="宋体"/>
          <w:color w:val="001080"/>
          <w:kern w:val="0"/>
          <w:szCs w:val="21"/>
        </w:rPr>
        <w:t>ch</w:t>
      </w:r>
      <w:r w:rsidRPr="008D258F">
        <w:rPr>
          <w:rFonts w:ascii="Consolas" w:eastAsia="宋体" w:hAnsi="Consolas" w:cs="宋体"/>
          <w:color w:val="000000"/>
          <w:kern w:val="0"/>
          <w:szCs w:val="21"/>
        </w:rPr>
        <w:t>;</w:t>
      </w:r>
    </w:p>
    <w:p w14:paraId="5286D597" w14:textId="77777777" w:rsidR="008D258F" w:rsidRPr="008D258F" w:rsidRDefault="008D258F" w:rsidP="008D258F">
      <w:pPr>
        <w:widowControl/>
        <w:shd w:val="clear" w:color="auto" w:fill="FFFFFF"/>
        <w:spacing w:line="285" w:lineRule="atLeast"/>
        <w:jc w:val="left"/>
        <w:rPr>
          <w:rFonts w:ascii="Consolas" w:eastAsia="宋体" w:hAnsi="Consolas" w:cs="宋体"/>
          <w:color w:val="000000"/>
          <w:kern w:val="0"/>
          <w:szCs w:val="21"/>
        </w:rPr>
      </w:pPr>
      <w:r w:rsidRPr="008D258F">
        <w:rPr>
          <w:rFonts w:ascii="Consolas" w:eastAsia="宋体" w:hAnsi="Consolas" w:cs="宋体"/>
          <w:color w:val="0000FF"/>
          <w:kern w:val="0"/>
          <w:szCs w:val="21"/>
        </w:rPr>
        <w:t>void</w:t>
      </w:r>
      <w:r w:rsidRPr="008D258F">
        <w:rPr>
          <w:rFonts w:ascii="Consolas" w:eastAsia="宋体" w:hAnsi="Consolas" w:cs="宋体"/>
          <w:color w:val="000000"/>
          <w:kern w:val="0"/>
          <w:szCs w:val="21"/>
        </w:rPr>
        <w:t> </w:t>
      </w:r>
      <w:r w:rsidRPr="008D258F">
        <w:rPr>
          <w:rFonts w:ascii="Consolas" w:eastAsia="宋体" w:hAnsi="Consolas" w:cs="宋体"/>
          <w:color w:val="795E26"/>
          <w:kern w:val="0"/>
          <w:szCs w:val="21"/>
        </w:rPr>
        <w:t>func1</w:t>
      </w:r>
      <w:r w:rsidRPr="008D258F">
        <w:rPr>
          <w:rFonts w:ascii="Consolas" w:eastAsia="宋体" w:hAnsi="Consolas" w:cs="宋体"/>
          <w:color w:val="000000"/>
          <w:kern w:val="0"/>
          <w:szCs w:val="21"/>
        </w:rPr>
        <w:t>(</w:t>
      </w:r>
      <w:r w:rsidRPr="008D258F">
        <w:rPr>
          <w:rFonts w:ascii="Consolas" w:eastAsia="宋体" w:hAnsi="Consolas" w:cs="宋体"/>
          <w:color w:val="0000FF"/>
          <w:kern w:val="0"/>
          <w:szCs w:val="21"/>
        </w:rPr>
        <w:t>void</w:t>
      </w:r>
      <w:r w:rsidRPr="008D258F">
        <w:rPr>
          <w:rFonts w:ascii="Consolas" w:eastAsia="宋体" w:hAnsi="Consolas" w:cs="宋体"/>
          <w:color w:val="000000"/>
          <w:kern w:val="0"/>
          <w:szCs w:val="21"/>
        </w:rPr>
        <w:t>)</w:t>
      </w:r>
    </w:p>
    <w:p w14:paraId="3042EAD3" w14:textId="0250C6C4" w:rsidR="00636DCB" w:rsidRDefault="008D258F" w:rsidP="004402D5">
      <w:pPr>
        <w:widowControl/>
        <w:shd w:val="clear" w:color="auto" w:fill="FFFFFF"/>
        <w:spacing w:line="285" w:lineRule="atLeast"/>
        <w:jc w:val="left"/>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2</w:t>
      </w:r>
      <w:r>
        <w:rPr>
          <w:rFonts w:ascii="Times New Roman" w:eastAsia="宋体" w:hAnsi="Times New Roman" w:cs="Times New Roman" w:hint="eastAsia"/>
          <w:b/>
          <w:bCs/>
          <w:sz w:val="24"/>
          <w:szCs w:val="24"/>
        </w:rPr>
        <w:t>）测试</w:t>
      </w:r>
    </w:p>
    <w:p w14:paraId="35143F50" w14:textId="289B8AD7" w:rsidR="008D258F" w:rsidRDefault="008D258F" w:rsidP="008D258F">
      <w:pPr>
        <w:widowControl/>
        <w:shd w:val="clear" w:color="auto" w:fill="FFFFFF"/>
        <w:spacing w:line="285" w:lineRule="atLeast"/>
        <w:jc w:val="left"/>
        <w:rPr>
          <w:rFonts w:ascii="Times New Roman" w:eastAsia="宋体" w:hAnsi="Times New Roman" w:cs="Times New Roman"/>
          <w:b/>
          <w:bCs/>
          <w:sz w:val="24"/>
          <w:szCs w:val="24"/>
        </w:rPr>
      </w:pPr>
      <w:r>
        <w:rPr>
          <w:rFonts w:ascii="Times New Roman" w:eastAsia="宋体" w:hAnsi="Times New Roman" w:cs="Times New Roman"/>
          <w:b/>
          <w:bCs/>
          <w:sz w:val="24"/>
          <w:szCs w:val="24"/>
        </w:rPr>
        <w:tab/>
      </w:r>
      <w:r w:rsidRPr="008D258F">
        <w:rPr>
          <w:rFonts w:ascii="Times New Roman" w:eastAsia="宋体" w:hAnsi="Times New Roman" w:cs="Times New Roman"/>
          <w:b/>
          <w:bCs/>
          <w:noProof/>
          <w:sz w:val="24"/>
          <w:szCs w:val="24"/>
        </w:rPr>
        <w:drawing>
          <wp:inline distT="0" distB="0" distL="0" distR="0" wp14:anchorId="722A210F" wp14:editId="55433D2D">
            <wp:extent cx="3733992" cy="95254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33992" cy="952549"/>
                    </a:xfrm>
                    <a:prstGeom prst="rect">
                      <a:avLst/>
                    </a:prstGeom>
                  </pic:spPr>
                </pic:pic>
              </a:graphicData>
            </a:graphic>
          </wp:inline>
        </w:drawing>
      </w:r>
    </w:p>
    <w:p w14:paraId="72272AB0" w14:textId="0948488F" w:rsidR="00636DCB" w:rsidRDefault="008D258F" w:rsidP="004402D5">
      <w:pPr>
        <w:widowControl/>
        <w:shd w:val="clear" w:color="auto" w:fill="FFFFFF"/>
        <w:spacing w:line="285" w:lineRule="atLeast"/>
        <w:jc w:val="left"/>
        <w:rPr>
          <w:rFonts w:ascii="Times New Roman" w:eastAsia="宋体" w:hAnsi="Times New Roman" w:cs="Times New Roman"/>
          <w:b/>
          <w:bCs/>
          <w:sz w:val="24"/>
          <w:szCs w:val="24"/>
        </w:rPr>
      </w:pPr>
      <w:r>
        <w:rPr>
          <w:rFonts w:ascii="Times New Roman" w:eastAsia="宋体" w:hAnsi="Times New Roman" w:cs="Times New Roman"/>
          <w:b/>
          <w:bCs/>
          <w:sz w:val="24"/>
          <w:szCs w:val="24"/>
        </w:rPr>
        <w:tab/>
      </w:r>
      <w:r>
        <w:rPr>
          <w:rFonts w:ascii="Times New Roman" w:eastAsia="宋体" w:hAnsi="Times New Roman" w:cs="Times New Roman"/>
          <w:b/>
          <w:bCs/>
          <w:sz w:val="24"/>
          <w:szCs w:val="24"/>
        </w:rPr>
        <w:tab/>
      </w:r>
    </w:p>
    <w:p w14:paraId="37BDE409" w14:textId="5EDA4B40" w:rsidR="008D258F" w:rsidRDefault="008D258F" w:rsidP="004402D5">
      <w:pPr>
        <w:widowControl/>
        <w:shd w:val="clear" w:color="auto" w:fill="FFFFFF"/>
        <w:spacing w:line="285" w:lineRule="atLeast"/>
        <w:jc w:val="left"/>
        <w:rPr>
          <w:rFonts w:ascii="Times New Roman" w:eastAsia="宋体" w:hAnsi="Times New Roman" w:cs="Times New Roman"/>
          <w:b/>
          <w:bCs/>
          <w:sz w:val="24"/>
          <w:szCs w:val="24"/>
        </w:rPr>
      </w:pPr>
      <w:r>
        <w:rPr>
          <w:rFonts w:ascii="Times New Roman" w:eastAsia="宋体" w:hAnsi="Times New Roman" w:cs="Times New Roman"/>
          <w:b/>
          <w:bCs/>
          <w:sz w:val="24"/>
          <w:szCs w:val="24"/>
        </w:rPr>
        <w:tab/>
      </w:r>
      <w:r w:rsidRPr="008D258F">
        <w:rPr>
          <w:rFonts w:ascii="Times New Roman" w:eastAsia="宋体" w:hAnsi="Times New Roman" w:cs="Times New Roman"/>
          <w:b/>
          <w:bCs/>
          <w:noProof/>
          <w:sz w:val="24"/>
          <w:szCs w:val="24"/>
        </w:rPr>
        <w:drawing>
          <wp:inline distT="0" distB="0" distL="0" distR="0" wp14:anchorId="7785C00C" wp14:editId="6125787B">
            <wp:extent cx="3733992" cy="952549"/>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33992" cy="952549"/>
                    </a:xfrm>
                    <a:prstGeom prst="rect">
                      <a:avLst/>
                    </a:prstGeom>
                  </pic:spPr>
                </pic:pic>
              </a:graphicData>
            </a:graphic>
          </wp:inline>
        </w:drawing>
      </w:r>
    </w:p>
    <w:p w14:paraId="189FB83B" w14:textId="426B70D9" w:rsidR="008D258F" w:rsidRDefault="008D258F" w:rsidP="004402D5">
      <w:pPr>
        <w:widowControl/>
        <w:shd w:val="clear" w:color="auto" w:fill="FFFFFF"/>
        <w:spacing w:line="285" w:lineRule="atLeast"/>
        <w:jc w:val="left"/>
        <w:rPr>
          <w:rFonts w:ascii="Times New Roman" w:eastAsia="宋体" w:hAnsi="Times New Roman" w:cs="Times New Roman"/>
          <w:b/>
          <w:bCs/>
          <w:sz w:val="24"/>
          <w:szCs w:val="24"/>
        </w:rPr>
      </w:pPr>
    </w:p>
    <w:p w14:paraId="2ED4FE43" w14:textId="77777777" w:rsidR="008D258F" w:rsidRDefault="008D258F" w:rsidP="004402D5">
      <w:pPr>
        <w:widowControl/>
        <w:shd w:val="clear" w:color="auto" w:fill="FFFFFF"/>
        <w:spacing w:line="285" w:lineRule="atLeast"/>
        <w:jc w:val="left"/>
        <w:rPr>
          <w:rFonts w:ascii="Times New Roman" w:eastAsia="宋体" w:hAnsi="Times New Roman" w:cs="Times New Roman"/>
          <w:b/>
          <w:bCs/>
          <w:sz w:val="24"/>
          <w:szCs w:val="24"/>
        </w:rPr>
      </w:pPr>
    </w:p>
    <w:p w14:paraId="34556C97" w14:textId="77777777" w:rsidR="008D258F" w:rsidRPr="008D258F" w:rsidRDefault="008D258F" w:rsidP="008D258F">
      <w:pPr>
        <w:keepNext/>
        <w:keepLines/>
        <w:spacing w:before="260" w:after="260" w:line="416" w:lineRule="auto"/>
        <w:outlineLvl w:val="1"/>
        <w:rPr>
          <w:rFonts w:ascii="Times New Roman" w:eastAsia="宋体" w:hAnsi="Times New Roman" w:cs="Times New Roman"/>
          <w:b/>
          <w:bCs/>
          <w:sz w:val="28"/>
          <w:szCs w:val="28"/>
        </w:rPr>
      </w:pPr>
      <w:r w:rsidRPr="008D258F">
        <w:rPr>
          <w:rFonts w:ascii="Times New Roman" w:eastAsia="宋体" w:hAnsi="Times New Roman" w:cs="Times New Roman"/>
          <w:b/>
          <w:bCs/>
          <w:sz w:val="28"/>
          <w:szCs w:val="28"/>
        </w:rPr>
        <w:t>1.</w:t>
      </w:r>
      <w:r w:rsidRPr="008D258F">
        <w:rPr>
          <w:rFonts w:ascii="Times New Roman" w:eastAsia="宋体" w:hAnsi="Times New Roman" w:cs="Times New Roman" w:hint="eastAsia"/>
          <w:b/>
          <w:bCs/>
          <w:sz w:val="28"/>
          <w:szCs w:val="28"/>
        </w:rPr>
        <w:t>3</w:t>
      </w:r>
      <w:r w:rsidRPr="008D258F">
        <w:rPr>
          <w:rFonts w:ascii="Times New Roman" w:eastAsia="宋体" w:hAnsi="Times New Roman" w:cs="Times New Roman"/>
          <w:b/>
          <w:bCs/>
          <w:sz w:val="28"/>
          <w:szCs w:val="28"/>
        </w:rPr>
        <w:t xml:space="preserve"> </w:t>
      </w:r>
      <w:r w:rsidRPr="008D258F">
        <w:rPr>
          <w:rFonts w:ascii="Times New Roman" w:eastAsia="宋体" w:hAnsi="宋体" w:cs="Times New Roman"/>
          <w:b/>
          <w:bCs/>
          <w:sz w:val="28"/>
          <w:szCs w:val="28"/>
        </w:rPr>
        <w:t>实验小结</w:t>
      </w:r>
    </w:p>
    <w:p w14:paraId="30F4D5BE" w14:textId="3F197F74" w:rsidR="00636DCB" w:rsidRDefault="00C64BE0" w:rsidP="004402D5">
      <w:pPr>
        <w:widowControl/>
        <w:shd w:val="clear" w:color="auto" w:fill="FFFFFF"/>
        <w:spacing w:line="285" w:lineRule="atLeast"/>
        <w:jc w:val="left"/>
        <w:rPr>
          <w:rFonts w:ascii="Times New Roman" w:eastAsia="宋体" w:hAnsi="Times New Roman" w:cs="Times New Roman"/>
          <w:sz w:val="24"/>
          <w:szCs w:val="24"/>
        </w:rPr>
      </w:pPr>
      <w:r>
        <w:rPr>
          <w:rFonts w:ascii="Times New Roman" w:eastAsia="宋体" w:hAnsi="Times New Roman" w:cs="Times New Roman"/>
          <w:b/>
          <w:bCs/>
          <w:sz w:val="24"/>
          <w:szCs w:val="24"/>
        </w:rPr>
        <w:tab/>
      </w:r>
      <w:r w:rsidRPr="00C64BE0">
        <w:rPr>
          <w:rFonts w:ascii="Times New Roman" w:eastAsia="宋体" w:hAnsi="Times New Roman" w:cs="Times New Roman" w:hint="eastAsia"/>
          <w:sz w:val="24"/>
          <w:szCs w:val="24"/>
        </w:rPr>
        <w:t>通过本次实验，能够更好地运用预定义，同时认识到使用</w:t>
      </w:r>
      <w:r w:rsidRPr="00C64BE0">
        <w:rPr>
          <w:rFonts w:ascii="Times New Roman" w:eastAsia="宋体" w:hAnsi="Times New Roman" w:cs="Times New Roman" w:hint="eastAsia"/>
          <w:sz w:val="24"/>
          <w:szCs w:val="24"/>
        </w:rPr>
        <w:t>difine</w:t>
      </w:r>
      <w:r>
        <w:rPr>
          <w:rFonts w:ascii="Times New Roman" w:eastAsia="宋体" w:hAnsi="Times New Roman" w:cs="Times New Roman" w:hint="eastAsia"/>
          <w:sz w:val="24"/>
          <w:szCs w:val="24"/>
        </w:rPr>
        <w:t>时替换体要加括号，否则会导致结果与预期结果不同。</w:t>
      </w:r>
    </w:p>
    <w:p w14:paraId="503B4FD8" w14:textId="6C6B2294" w:rsidR="00C64BE0" w:rsidRDefault="00C64BE0" w:rsidP="004402D5">
      <w:pPr>
        <w:widowControl/>
        <w:shd w:val="clear" w:color="auto" w:fill="FFFFFF"/>
        <w:spacing w:line="285" w:lineRule="atLeast"/>
        <w:jc w:val="lef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初步了解了多文件编译的使用方法。</w:t>
      </w:r>
    </w:p>
    <w:p w14:paraId="651A87E4" w14:textId="45DC270B" w:rsidR="00F76391" w:rsidRDefault="00F76391" w:rsidP="004402D5">
      <w:pPr>
        <w:widowControl/>
        <w:shd w:val="clear" w:color="auto" w:fill="FFFFFF"/>
        <w:spacing w:line="285" w:lineRule="atLeast"/>
        <w:jc w:val="left"/>
        <w:rPr>
          <w:rFonts w:ascii="Times New Roman" w:eastAsia="宋体" w:hAnsi="Times New Roman" w:cs="Times New Roman"/>
          <w:sz w:val="24"/>
          <w:szCs w:val="24"/>
        </w:rPr>
      </w:pPr>
    </w:p>
    <w:p w14:paraId="29D2BC72" w14:textId="14942707" w:rsidR="00F76391" w:rsidRDefault="00F76391" w:rsidP="004402D5">
      <w:pPr>
        <w:widowControl/>
        <w:shd w:val="clear" w:color="auto" w:fill="FFFFFF"/>
        <w:spacing w:line="285" w:lineRule="atLeast"/>
        <w:jc w:val="left"/>
        <w:rPr>
          <w:rFonts w:ascii="Times New Roman" w:eastAsia="宋体" w:hAnsi="Times New Roman" w:cs="Times New Roman"/>
          <w:sz w:val="24"/>
          <w:szCs w:val="24"/>
        </w:rPr>
      </w:pPr>
    </w:p>
    <w:p w14:paraId="12A9E135" w14:textId="1A31616F" w:rsidR="00F76391" w:rsidRDefault="00F76391" w:rsidP="004402D5">
      <w:pPr>
        <w:widowControl/>
        <w:shd w:val="clear" w:color="auto" w:fill="FFFFFF"/>
        <w:spacing w:line="285" w:lineRule="atLeast"/>
        <w:jc w:val="left"/>
        <w:rPr>
          <w:rFonts w:ascii="Times New Roman" w:eastAsia="宋体" w:hAnsi="Times New Roman" w:cs="Times New Roman"/>
          <w:sz w:val="24"/>
          <w:szCs w:val="24"/>
        </w:rPr>
      </w:pPr>
    </w:p>
    <w:p w14:paraId="7373951F" w14:textId="342CB023" w:rsidR="00F76391" w:rsidRDefault="00F76391" w:rsidP="004402D5">
      <w:pPr>
        <w:widowControl/>
        <w:shd w:val="clear" w:color="auto" w:fill="FFFFFF"/>
        <w:spacing w:line="285" w:lineRule="atLeast"/>
        <w:jc w:val="left"/>
        <w:rPr>
          <w:rFonts w:ascii="Times New Roman" w:eastAsia="宋体" w:hAnsi="Times New Roman" w:cs="Times New Roman"/>
          <w:sz w:val="24"/>
          <w:szCs w:val="24"/>
        </w:rPr>
      </w:pPr>
    </w:p>
    <w:p w14:paraId="316DFB84" w14:textId="6356D7C2" w:rsidR="00F76391" w:rsidRDefault="00F76391" w:rsidP="004402D5">
      <w:pPr>
        <w:widowControl/>
        <w:shd w:val="clear" w:color="auto" w:fill="FFFFFF"/>
        <w:spacing w:line="285" w:lineRule="atLeast"/>
        <w:jc w:val="left"/>
        <w:rPr>
          <w:rFonts w:ascii="Times New Roman" w:eastAsia="宋体" w:hAnsi="Times New Roman" w:cs="Times New Roman"/>
          <w:sz w:val="24"/>
          <w:szCs w:val="24"/>
        </w:rPr>
      </w:pPr>
    </w:p>
    <w:p w14:paraId="15A02165" w14:textId="3B2DD318" w:rsidR="00F76391" w:rsidRDefault="00F76391" w:rsidP="004402D5">
      <w:pPr>
        <w:widowControl/>
        <w:shd w:val="clear" w:color="auto" w:fill="FFFFFF"/>
        <w:spacing w:line="285" w:lineRule="atLeast"/>
        <w:jc w:val="left"/>
        <w:rPr>
          <w:rFonts w:ascii="Times New Roman" w:eastAsia="宋体" w:hAnsi="Times New Roman" w:cs="Times New Roman"/>
          <w:sz w:val="24"/>
          <w:szCs w:val="24"/>
        </w:rPr>
      </w:pPr>
    </w:p>
    <w:p w14:paraId="68080A6C" w14:textId="1784AEBF" w:rsidR="00F76391" w:rsidRDefault="00F76391" w:rsidP="004402D5">
      <w:pPr>
        <w:widowControl/>
        <w:shd w:val="clear" w:color="auto" w:fill="FFFFFF"/>
        <w:spacing w:line="285" w:lineRule="atLeast"/>
        <w:jc w:val="left"/>
        <w:rPr>
          <w:rFonts w:ascii="Times New Roman" w:eastAsia="宋体" w:hAnsi="Times New Roman" w:cs="Times New Roman"/>
          <w:sz w:val="24"/>
          <w:szCs w:val="24"/>
        </w:rPr>
      </w:pPr>
    </w:p>
    <w:p w14:paraId="5830A33C" w14:textId="5CF32A6F" w:rsidR="00F76391" w:rsidRDefault="00F76391" w:rsidP="004402D5">
      <w:pPr>
        <w:widowControl/>
        <w:shd w:val="clear" w:color="auto" w:fill="FFFFFF"/>
        <w:spacing w:line="285" w:lineRule="atLeast"/>
        <w:jc w:val="left"/>
        <w:rPr>
          <w:rFonts w:ascii="Times New Roman" w:eastAsia="宋体" w:hAnsi="Times New Roman" w:cs="Times New Roman"/>
          <w:sz w:val="24"/>
          <w:szCs w:val="24"/>
        </w:rPr>
      </w:pPr>
    </w:p>
    <w:p w14:paraId="77AFC4E7" w14:textId="2D21D74B" w:rsidR="00F76391" w:rsidRDefault="00F76391" w:rsidP="004402D5">
      <w:pPr>
        <w:widowControl/>
        <w:shd w:val="clear" w:color="auto" w:fill="FFFFFF"/>
        <w:spacing w:line="285" w:lineRule="atLeast"/>
        <w:jc w:val="left"/>
        <w:rPr>
          <w:rFonts w:ascii="Times New Roman" w:eastAsia="宋体" w:hAnsi="Times New Roman" w:cs="Times New Roman"/>
          <w:sz w:val="24"/>
          <w:szCs w:val="24"/>
        </w:rPr>
      </w:pPr>
    </w:p>
    <w:p w14:paraId="064D1804" w14:textId="569EF4AB" w:rsidR="00F76391" w:rsidRDefault="00F76391" w:rsidP="004402D5">
      <w:pPr>
        <w:widowControl/>
        <w:shd w:val="clear" w:color="auto" w:fill="FFFFFF"/>
        <w:spacing w:line="285" w:lineRule="atLeast"/>
        <w:jc w:val="left"/>
        <w:rPr>
          <w:rFonts w:ascii="Times New Roman" w:eastAsia="宋体" w:hAnsi="Times New Roman" w:cs="Times New Roman"/>
          <w:sz w:val="24"/>
          <w:szCs w:val="24"/>
        </w:rPr>
      </w:pPr>
    </w:p>
    <w:p w14:paraId="7B3B54DB" w14:textId="77777777" w:rsidR="00F76391" w:rsidRPr="00F76391" w:rsidRDefault="00F76391" w:rsidP="00F76391">
      <w:pPr>
        <w:widowControl/>
        <w:spacing w:beforeLines="50" w:before="156"/>
        <w:ind w:firstLine="424"/>
        <w:jc w:val="center"/>
        <w:outlineLvl w:val="0"/>
        <w:rPr>
          <w:rFonts w:ascii="Times New Roman" w:eastAsia="黑体" w:hAnsi="Times New Roman" w:cs="Times New Roman"/>
          <w:b/>
          <w:bCs/>
          <w:kern w:val="44"/>
          <w:sz w:val="36"/>
          <w:szCs w:val="21"/>
        </w:rPr>
      </w:pPr>
      <w:r w:rsidRPr="00F76391">
        <w:rPr>
          <w:rFonts w:ascii="Times New Roman" w:eastAsia="黑体" w:hAnsi="Times New Roman" w:cs="Times New Roman" w:hint="eastAsia"/>
          <w:b/>
          <w:bCs/>
          <w:kern w:val="44"/>
          <w:sz w:val="36"/>
          <w:szCs w:val="21"/>
        </w:rPr>
        <w:lastRenderedPageBreak/>
        <w:t>实验</w:t>
      </w:r>
      <w:r w:rsidRPr="00F76391">
        <w:rPr>
          <w:rFonts w:ascii="Times New Roman" w:eastAsia="黑体" w:hAnsi="Times New Roman" w:cs="Times New Roman"/>
          <w:b/>
          <w:bCs/>
          <w:kern w:val="44"/>
          <w:sz w:val="36"/>
          <w:szCs w:val="21"/>
        </w:rPr>
        <w:t>5</w:t>
      </w:r>
      <w:r w:rsidRPr="00F76391">
        <w:rPr>
          <w:rFonts w:ascii="Times New Roman" w:eastAsia="黑体" w:hAnsi="Times New Roman" w:cs="Times New Roman" w:hint="eastAsia"/>
          <w:b/>
          <w:bCs/>
          <w:kern w:val="44"/>
          <w:sz w:val="36"/>
          <w:szCs w:val="21"/>
        </w:rPr>
        <w:t xml:space="preserve"> </w:t>
      </w:r>
      <w:r w:rsidRPr="00F76391">
        <w:rPr>
          <w:rFonts w:ascii="Times New Roman" w:eastAsia="黑体" w:hAnsi="Times New Roman" w:cs="Times New Roman" w:hint="eastAsia"/>
          <w:b/>
          <w:bCs/>
          <w:kern w:val="44"/>
          <w:sz w:val="36"/>
          <w:szCs w:val="21"/>
        </w:rPr>
        <w:t>数组实验</w:t>
      </w:r>
      <w:bookmarkStart w:id="17" w:name="_Toc223233097"/>
    </w:p>
    <w:p w14:paraId="2E334A00" w14:textId="77777777" w:rsidR="00F76391" w:rsidRPr="00F76391" w:rsidRDefault="00F76391" w:rsidP="00F76391">
      <w:pPr>
        <w:spacing w:beforeLines="50" w:before="156"/>
        <w:ind w:leftChars="-67" w:left="-141"/>
        <w:jc w:val="left"/>
        <w:outlineLvl w:val="1"/>
        <w:rPr>
          <w:rFonts w:ascii="Times New Roman" w:eastAsia="黑体" w:hAnsi="宋体" w:cs="Times New Roman"/>
          <w:b/>
          <w:bCs/>
          <w:sz w:val="28"/>
          <w:szCs w:val="32"/>
        </w:rPr>
      </w:pPr>
      <w:r w:rsidRPr="00F76391">
        <w:rPr>
          <w:rFonts w:ascii="Times New Roman" w:eastAsia="黑体" w:hAnsi="Times New Roman" w:cs="Times New Roman" w:hint="eastAsia"/>
          <w:b/>
          <w:bCs/>
          <w:sz w:val="28"/>
          <w:szCs w:val="32"/>
        </w:rPr>
        <w:t>5.</w:t>
      </w:r>
      <w:r w:rsidRPr="00F76391">
        <w:rPr>
          <w:rFonts w:ascii="Times New Roman" w:eastAsia="黑体" w:hAnsi="Times New Roman" w:cs="Times New Roman"/>
          <w:b/>
          <w:bCs/>
          <w:sz w:val="28"/>
          <w:szCs w:val="32"/>
        </w:rPr>
        <w:t xml:space="preserve">1 </w:t>
      </w:r>
      <w:r w:rsidRPr="00F76391">
        <w:rPr>
          <w:rFonts w:ascii="Times New Roman" w:eastAsia="黑体" w:hAnsi="Times New Roman" w:cs="Times New Roman" w:hint="eastAsia"/>
          <w:b/>
          <w:bCs/>
          <w:sz w:val="28"/>
          <w:szCs w:val="32"/>
        </w:rPr>
        <w:t>实验目的</w:t>
      </w:r>
      <w:bookmarkEnd w:id="17"/>
    </w:p>
    <w:p w14:paraId="00AA9FF8" w14:textId="77777777" w:rsidR="00F76391" w:rsidRPr="00F76391" w:rsidRDefault="00F76391" w:rsidP="00F76391">
      <w:pPr>
        <w:spacing w:line="360" w:lineRule="auto"/>
        <w:jc w:val="left"/>
        <w:rPr>
          <w:rFonts w:ascii="宋体" w:eastAsia="宋体" w:hAnsi="宋体" w:cs="Times New Roman"/>
          <w:sz w:val="24"/>
        </w:rPr>
      </w:pPr>
      <w:r w:rsidRPr="00F76391">
        <w:rPr>
          <w:rFonts w:ascii="Times New Roman" w:eastAsia="宋体" w:hAnsi="Times New Roman" w:cs="Times New Roman" w:hint="eastAsia"/>
          <w:sz w:val="24"/>
        </w:rPr>
        <w:t>（</w:t>
      </w:r>
      <w:r w:rsidRPr="00F76391">
        <w:rPr>
          <w:rFonts w:ascii="Times New Roman" w:eastAsia="宋体" w:hAnsi="Times New Roman" w:cs="Times New Roman" w:hint="eastAsia"/>
          <w:sz w:val="24"/>
        </w:rPr>
        <w:t>1</w:t>
      </w:r>
      <w:r w:rsidRPr="00F76391">
        <w:rPr>
          <w:rFonts w:ascii="Times New Roman" w:eastAsia="宋体" w:hAnsi="Times New Roman" w:cs="Times New Roman" w:hint="eastAsia"/>
          <w:sz w:val="24"/>
        </w:rPr>
        <w:t>）</w:t>
      </w:r>
      <w:r w:rsidRPr="00F76391">
        <w:rPr>
          <w:rFonts w:ascii="宋体" w:eastAsia="宋体" w:hAnsi="宋体" w:cs="Times New Roman" w:hint="eastAsia"/>
          <w:sz w:val="24"/>
        </w:rPr>
        <w:t>掌握数组的说明、初始化和使用。</w:t>
      </w:r>
    </w:p>
    <w:p w14:paraId="2CC7A8E3" w14:textId="77777777" w:rsidR="00F76391" w:rsidRPr="00F76391" w:rsidRDefault="00F76391" w:rsidP="00F76391">
      <w:pPr>
        <w:spacing w:line="360" w:lineRule="auto"/>
        <w:jc w:val="left"/>
        <w:rPr>
          <w:rFonts w:ascii="宋体" w:eastAsia="宋体" w:hAnsi="宋体" w:cs="Times New Roman"/>
          <w:sz w:val="24"/>
        </w:rPr>
      </w:pPr>
      <w:r w:rsidRPr="00F76391">
        <w:rPr>
          <w:rFonts w:ascii="Times New Roman" w:eastAsia="宋体" w:hAnsi="Times New Roman" w:cs="Times New Roman" w:hint="eastAsia"/>
          <w:sz w:val="24"/>
        </w:rPr>
        <w:t>（</w:t>
      </w:r>
      <w:r w:rsidRPr="00F76391">
        <w:rPr>
          <w:rFonts w:ascii="Times New Roman" w:eastAsia="宋体" w:hAnsi="Times New Roman" w:cs="Times New Roman" w:hint="eastAsia"/>
          <w:sz w:val="24"/>
        </w:rPr>
        <w:t>2</w:t>
      </w:r>
      <w:r w:rsidRPr="00F76391">
        <w:rPr>
          <w:rFonts w:ascii="Times New Roman" w:eastAsia="宋体" w:hAnsi="Times New Roman" w:cs="Times New Roman" w:hint="eastAsia"/>
          <w:sz w:val="24"/>
        </w:rPr>
        <w:t>）</w:t>
      </w:r>
      <w:r w:rsidRPr="00F76391">
        <w:rPr>
          <w:rFonts w:ascii="宋体" w:eastAsia="宋体" w:hAnsi="宋体" w:cs="Times New Roman" w:hint="eastAsia"/>
          <w:sz w:val="24"/>
        </w:rPr>
        <w:t>掌握一维数组作为函数参数时实参和形参的用法。</w:t>
      </w:r>
    </w:p>
    <w:p w14:paraId="02A6E45C" w14:textId="77777777" w:rsidR="00F76391" w:rsidRPr="00F76391" w:rsidRDefault="00F76391" w:rsidP="00F76391">
      <w:pPr>
        <w:spacing w:line="360" w:lineRule="auto"/>
        <w:jc w:val="left"/>
        <w:rPr>
          <w:rFonts w:ascii="宋体" w:eastAsia="宋体" w:hAnsi="宋体" w:cs="Times New Roman"/>
          <w:color w:val="0000FF"/>
          <w:sz w:val="24"/>
        </w:rPr>
      </w:pPr>
      <w:r w:rsidRPr="00F76391">
        <w:rPr>
          <w:rFonts w:ascii="Times New Roman" w:eastAsia="宋体" w:hAnsi="Times New Roman" w:cs="Times New Roman" w:hint="eastAsia"/>
          <w:sz w:val="24"/>
        </w:rPr>
        <w:t>（</w:t>
      </w:r>
      <w:r w:rsidRPr="00F76391">
        <w:rPr>
          <w:rFonts w:ascii="Times New Roman" w:eastAsia="宋体" w:hAnsi="Times New Roman" w:cs="Times New Roman" w:hint="eastAsia"/>
          <w:sz w:val="24"/>
        </w:rPr>
        <w:t>3</w:t>
      </w:r>
      <w:r w:rsidRPr="00F76391">
        <w:rPr>
          <w:rFonts w:ascii="Times New Roman" w:eastAsia="宋体" w:hAnsi="Times New Roman" w:cs="Times New Roman" w:hint="eastAsia"/>
          <w:sz w:val="24"/>
        </w:rPr>
        <w:t>）</w:t>
      </w:r>
      <w:r w:rsidRPr="00F76391">
        <w:rPr>
          <w:rFonts w:ascii="宋体" w:eastAsia="宋体" w:hAnsi="宋体" w:cs="Times New Roman" w:hint="eastAsia"/>
          <w:sz w:val="24"/>
        </w:rPr>
        <w:t>掌握字符串处理函数的设计，包括串操作函数及数字串与数之间转换函数实现算法。</w:t>
      </w:r>
    </w:p>
    <w:p w14:paraId="57935EDF" w14:textId="77777777" w:rsidR="00F76391" w:rsidRPr="00F76391" w:rsidRDefault="00F76391" w:rsidP="00F76391">
      <w:pPr>
        <w:spacing w:line="360" w:lineRule="auto"/>
        <w:jc w:val="left"/>
        <w:rPr>
          <w:rFonts w:ascii="Times New Roman" w:eastAsia="宋体" w:hAnsi="Times New Roman" w:cs="Times New Roman"/>
          <w:sz w:val="24"/>
        </w:rPr>
      </w:pPr>
      <w:r w:rsidRPr="00F76391">
        <w:rPr>
          <w:rFonts w:ascii="Times New Roman" w:eastAsia="宋体" w:hAnsi="Times New Roman" w:cs="Times New Roman" w:hint="eastAsia"/>
          <w:sz w:val="24"/>
        </w:rPr>
        <w:t>（</w:t>
      </w:r>
      <w:r w:rsidRPr="00F76391">
        <w:rPr>
          <w:rFonts w:ascii="Times New Roman" w:eastAsia="宋体" w:hAnsi="Times New Roman" w:cs="Times New Roman" w:hint="eastAsia"/>
          <w:sz w:val="24"/>
        </w:rPr>
        <w:t>4</w:t>
      </w:r>
      <w:r w:rsidRPr="00F76391">
        <w:rPr>
          <w:rFonts w:ascii="Times New Roman" w:eastAsia="宋体" w:hAnsi="Times New Roman" w:cs="Times New Roman" w:hint="eastAsia"/>
          <w:sz w:val="24"/>
        </w:rPr>
        <w:t>）掌握基于分治策略的二分查找算法和选择法排序算法的思想，以及相关算法的实现。</w:t>
      </w:r>
      <w:bookmarkStart w:id="18" w:name="_Toc223233098"/>
    </w:p>
    <w:p w14:paraId="4BAB711C" w14:textId="77777777" w:rsidR="00F76391" w:rsidRPr="00F76391" w:rsidRDefault="00F76391" w:rsidP="00F76391">
      <w:pPr>
        <w:spacing w:beforeLines="50" w:before="156"/>
        <w:ind w:leftChars="-67" w:left="-141"/>
        <w:jc w:val="left"/>
        <w:outlineLvl w:val="1"/>
        <w:rPr>
          <w:rFonts w:ascii="Times New Roman" w:eastAsia="黑体" w:hAnsi="Times New Roman" w:cs="Times New Roman"/>
          <w:b/>
          <w:bCs/>
          <w:sz w:val="28"/>
          <w:szCs w:val="32"/>
        </w:rPr>
      </w:pPr>
      <w:r w:rsidRPr="00F76391">
        <w:rPr>
          <w:rFonts w:ascii="Times New Roman" w:eastAsia="黑体" w:hAnsi="Times New Roman" w:cs="Times New Roman" w:hint="eastAsia"/>
          <w:b/>
          <w:bCs/>
          <w:sz w:val="28"/>
          <w:szCs w:val="32"/>
        </w:rPr>
        <w:t>5.</w:t>
      </w:r>
      <w:r w:rsidRPr="00F76391">
        <w:rPr>
          <w:rFonts w:ascii="Times New Roman" w:eastAsia="黑体" w:hAnsi="Times New Roman" w:cs="Times New Roman"/>
          <w:b/>
          <w:bCs/>
          <w:sz w:val="28"/>
          <w:szCs w:val="32"/>
        </w:rPr>
        <w:t xml:space="preserve">2 </w:t>
      </w:r>
      <w:r w:rsidRPr="00F76391">
        <w:rPr>
          <w:rFonts w:ascii="Times New Roman" w:eastAsia="黑体" w:hAnsi="Times New Roman" w:cs="Times New Roman" w:hint="eastAsia"/>
          <w:b/>
          <w:bCs/>
          <w:sz w:val="28"/>
          <w:szCs w:val="32"/>
        </w:rPr>
        <w:t>实验</w:t>
      </w:r>
      <w:r w:rsidRPr="00F76391">
        <w:rPr>
          <w:rFonts w:ascii="Times New Roman" w:eastAsia="黑体" w:hAnsi="宋体" w:cs="Times New Roman" w:hint="eastAsia"/>
          <w:b/>
          <w:bCs/>
          <w:sz w:val="28"/>
          <w:szCs w:val="32"/>
        </w:rPr>
        <w:t>内容</w:t>
      </w:r>
      <w:r w:rsidRPr="00F76391">
        <w:rPr>
          <w:rFonts w:ascii="Times New Roman" w:eastAsia="黑体" w:hAnsi="Times New Roman" w:cs="Times New Roman" w:hint="eastAsia"/>
          <w:b/>
          <w:bCs/>
          <w:sz w:val="28"/>
          <w:szCs w:val="32"/>
        </w:rPr>
        <w:t>及要求</w:t>
      </w:r>
      <w:bookmarkStart w:id="19" w:name="_Toc223233099"/>
      <w:bookmarkEnd w:id="18"/>
    </w:p>
    <w:p w14:paraId="0B1F1B0A" w14:textId="77777777" w:rsidR="00F76391" w:rsidRPr="00F76391" w:rsidRDefault="00F76391" w:rsidP="00F76391">
      <w:pPr>
        <w:widowControl/>
        <w:spacing w:beforeLines="10" w:before="31"/>
        <w:ind w:firstLineChars="176" w:firstLine="424"/>
        <w:jc w:val="left"/>
        <w:outlineLvl w:val="2"/>
        <w:rPr>
          <w:rFonts w:ascii="Times New Roman" w:eastAsia="宋体" w:hAnsi="Times New Roman" w:cs="Times New Roman"/>
          <w:b/>
          <w:bCs/>
          <w:kern w:val="28"/>
          <w:sz w:val="24"/>
          <w:szCs w:val="32"/>
        </w:rPr>
      </w:pPr>
      <w:r w:rsidRPr="00F76391">
        <w:rPr>
          <w:rFonts w:ascii="Times New Roman" w:eastAsia="宋体" w:hAnsi="Times New Roman" w:cs="Times New Roman"/>
          <w:b/>
          <w:bCs/>
          <w:kern w:val="28"/>
          <w:sz w:val="24"/>
          <w:szCs w:val="32"/>
        </w:rPr>
        <w:t>1</w:t>
      </w:r>
      <w:r w:rsidRPr="00F76391">
        <w:rPr>
          <w:rFonts w:ascii="Times New Roman" w:eastAsia="宋体" w:hAnsi="Times New Roman" w:cs="Times New Roman" w:hint="eastAsia"/>
          <w:b/>
          <w:bCs/>
          <w:kern w:val="28"/>
          <w:sz w:val="24"/>
          <w:szCs w:val="32"/>
        </w:rPr>
        <w:t>、</w:t>
      </w:r>
      <w:r w:rsidRPr="00F76391">
        <w:rPr>
          <w:rFonts w:ascii="Times New Roman" w:eastAsia="宋体" w:hAnsi="Times New Roman" w:cs="Times New Roman"/>
          <w:b/>
          <w:bCs/>
          <w:kern w:val="28"/>
          <w:sz w:val="24"/>
          <w:szCs w:val="32"/>
        </w:rPr>
        <w:t xml:space="preserve"> </w:t>
      </w:r>
      <w:r w:rsidRPr="00F76391">
        <w:rPr>
          <w:rFonts w:ascii="Times New Roman" w:eastAsia="宋体" w:hAnsi="Times New Roman" w:cs="Times New Roman" w:hint="eastAsia"/>
          <w:b/>
          <w:bCs/>
          <w:kern w:val="28"/>
          <w:sz w:val="24"/>
          <w:szCs w:val="32"/>
        </w:rPr>
        <w:t>源程序改错</w:t>
      </w:r>
      <w:bookmarkEnd w:id="19"/>
      <w:r w:rsidRPr="00F76391">
        <w:rPr>
          <w:rFonts w:ascii="Times New Roman" w:eastAsia="宋体" w:hAnsi="Times New Roman" w:cs="Times New Roman" w:hint="eastAsia"/>
          <w:b/>
          <w:bCs/>
          <w:kern w:val="28"/>
          <w:sz w:val="24"/>
          <w:szCs w:val="32"/>
        </w:rPr>
        <w:t>与跟踪调试</w:t>
      </w:r>
    </w:p>
    <w:p w14:paraId="435CF645"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hint="eastAsia"/>
          <w:sz w:val="24"/>
        </w:rPr>
        <w:t>在下面所给的源程序中，函数</w:t>
      </w:r>
      <w:r w:rsidRPr="00F76391">
        <w:rPr>
          <w:rFonts w:ascii="Times New Roman" w:eastAsia="宋体" w:hAnsi="Times New Roman" w:cs="Times New Roman" w:hint="eastAsia"/>
          <w:sz w:val="24"/>
        </w:rPr>
        <w:t>strcate(t</w:t>
      </w:r>
      <w:r w:rsidRPr="00F76391">
        <w:rPr>
          <w:rFonts w:ascii="Times New Roman" w:eastAsia="宋体" w:hAnsi="Times New Roman" w:cs="Times New Roman"/>
          <w:sz w:val="24"/>
        </w:rPr>
        <w:t>,s</w:t>
      </w:r>
      <w:r w:rsidRPr="00F76391">
        <w:rPr>
          <w:rFonts w:ascii="Times New Roman" w:eastAsia="宋体" w:hAnsi="Times New Roman" w:cs="Times New Roman" w:hint="eastAsia"/>
          <w:sz w:val="24"/>
        </w:rPr>
        <w:t>)</w:t>
      </w:r>
      <w:r w:rsidRPr="00F76391">
        <w:rPr>
          <w:rFonts w:ascii="Times New Roman" w:eastAsia="宋体" w:hAnsi="Times New Roman" w:cs="Times New Roman" w:hint="eastAsia"/>
          <w:sz w:val="24"/>
        </w:rPr>
        <w:t>的功能是将字符串</w:t>
      </w:r>
      <w:r w:rsidRPr="00F76391">
        <w:rPr>
          <w:rFonts w:ascii="Times New Roman" w:eastAsia="宋体" w:hAnsi="Times New Roman" w:cs="Times New Roman" w:hint="eastAsia"/>
          <w:sz w:val="24"/>
        </w:rPr>
        <w:t>s</w:t>
      </w:r>
      <w:r w:rsidRPr="00F76391">
        <w:rPr>
          <w:rFonts w:ascii="Times New Roman" w:eastAsia="宋体" w:hAnsi="Times New Roman" w:cs="Times New Roman" w:hint="eastAsia"/>
          <w:sz w:val="24"/>
        </w:rPr>
        <w:t>连接到字符串</w:t>
      </w:r>
      <w:r w:rsidRPr="00F76391">
        <w:rPr>
          <w:rFonts w:ascii="Times New Roman" w:eastAsia="宋体" w:hAnsi="Times New Roman" w:cs="Times New Roman" w:hint="eastAsia"/>
          <w:sz w:val="24"/>
        </w:rPr>
        <w:t>t</w:t>
      </w:r>
      <w:r w:rsidRPr="00F76391">
        <w:rPr>
          <w:rFonts w:ascii="Times New Roman" w:eastAsia="宋体" w:hAnsi="Times New Roman" w:cs="Times New Roman" w:hint="eastAsia"/>
          <w:sz w:val="24"/>
        </w:rPr>
        <w:t>的尾部；函数</w:t>
      </w:r>
      <w:r w:rsidRPr="00F76391">
        <w:rPr>
          <w:rFonts w:ascii="Times New Roman" w:eastAsia="宋体" w:hAnsi="Times New Roman" w:cs="Times New Roman" w:hint="eastAsia"/>
          <w:sz w:val="24"/>
        </w:rPr>
        <w:t>s</w:t>
      </w:r>
      <w:r w:rsidRPr="00F76391">
        <w:rPr>
          <w:rFonts w:ascii="Times New Roman" w:eastAsia="宋体" w:hAnsi="Times New Roman" w:cs="Times New Roman"/>
          <w:sz w:val="24"/>
        </w:rPr>
        <w:t>trdelc(s,c)</w:t>
      </w:r>
      <w:r w:rsidRPr="00F76391">
        <w:rPr>
          <w:rFonts w:ascii="Times New Roman" w:eastAsia="宋体" w:hAnsi="Times New Roman" w:cs="Times New Roman" w:hint="eastAsia"/>
          <w:sz w:val="24"/>
        </w:rPr>
        <w:t>的功能是从字符串</w:t>
      </w:r>
      <w:r w:rsidRPr="00F76391">
        <w:rPr>
          <w:rFonts w:ascii="Times New Roman" w:eastAsia="宋体" w:hAnsi="Times New Roman" w:cs="Times New Roman" w:hint="eastAsia"/>
          <w:sz w:val="24"/>
        </w:rPr>
        <w:t>s</w:t>
      </w:r>
      <w:r w:rsidRPr="00F76391">
        <w:rPr>
          <w:rFonts w:ascii="Times New Roman" w:eastAsia="宋体" w:hAnsi="Times New Roman" w:cs="Times New Roman" w:hint="eastAsia"/>
          <w:sz w:val="24"/>
        </w:rPr>
        <w:t>中删除所有与给定字符</w:t>
      </w:r>
      <w:r w:rsidRPr="00F76391">
        <w:rPr>
          <w:rFonts w:ascii="Times New Roman" w:eastAsia="宋体" w:hAnsi="Times New Roman" w:cs="Times New Roman" w:hint="eastAsia"/>
          <w:sz w:val="24"/>
        </w:rPr>
        <w:t>c</w:t>
      </w:r>
      <w:r w:rsidRPr="00F76391">
        <w:rPr>
          <w:rFonts w:ascii="Times New Roman" w:eastAsia="宋体" w:hAnsi="Times New Roman" w:cs="Times New Roman" w:hint="eastAsia"/>
          <w:sz w:val="24"/>
        </w:rPr>
        <w:t>相同的字符，程序应该能够输出如下结果：</w:t>
      </w:r>
    </w:p>
    <w:p w14:paraId="60609247"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Programming Language</w:t>
      </w:r>
    </w:p>
    <w:p w14:paraId="73D88621"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ProgrammingLanguage Language</w:t>
      </w:r>
    </w:p>
    <w:p w14:paraId="549EA61C"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ProgramingLnguage</w:t>
      </w:r>
    </w:p>
    <w:p w14:paraId="65575F67"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hint="eastAsia"/>
          <w:sz w:val="24"/>
        </w:rPr>
        <w:t>跟踪和分析源程序中存在的问题，排除程序中的各种逻辑错误，使之能够输出正确的结果。</w:t>
      </w:r>
    </w:p>
    <w:p w14:paraId="63F3ED73" w14:textId="77777777" w:rsidR="00F76391" w:rsidRPr="00F76391" w:rsidRDefault="00F76391" w:rsidP="00F76391">
      <w:pPr>
        <w:spacing w:line="360" w:lineRule="auto"/>
        <w:jc w:val="left"/>
        <w:rPr>
          <w:rFonts w:ascii="Times New Roman" w:eastAsia="宋体" w:hAnsi="Times New Roman" w:cs="Times New Roman"/>
          <w:sz w:val="24"/>
        </w:rPr>
      </w:pPr>
      <w:r w:rsidRPr="00F76391">
        <w:rPr>
          <w:rFonts w:ascii="Times New Roman" w:eastAsia="宋体" w:hAnsi="Times New Roman" w:cs="Times New Roman" w:hint="eastAsia"/>
          <w:sz w:val="24"/>
        </w:rPr>
        <w:t>（</w:t>
      </w:r>
      <w:r w:rsidRPr="00F76391">
        <w:rPr>
          <w:rFonts w:ascii="Times New Roman" w:eastAsia="宋体" w:hAnsi="Times New Roman" w:cs="Times New Roman" w:hint="eastAsia"/>
          <w:sz w:val="24"/>
        </w:rPr>
        <w:t>1</w:t>
      </w:r>
      <w:r w:rsidRPr="00F76391">
        <w:rPr>
          <w:rFonts w:ascii="Times New Roman" w:eastAsia="宋体" w:hAnsi="Times New Roman" w:cs="Times New Roman" w:hint="eastAsia"/>
          <w:sz w:val="24"/>
        </w:rPr>
        <w:t>）单步执行源程序。进跟踪进入</w:t>
      </w:r>
      <w:r w:rsidRPr="00F76391">
        <w:rPr>
          <w:rFonts w:ascii="Times New Roman" w:eastAsia="宋体" w:hAnsi="Times New Roman" w:cs="Times New Roman" w:hint="eastAsia"/>
          <w:sz w:val="24"/>
        </w:rPr>
        <w:t>s</w:t>
      </w:r>
      <w:r w:rsidRPr="00F76391">
        <w:rPr>
          <w:rFonts w:ascii="Times New Roman" w:eastAsia="宋体" w:hAnsi="Times New Roman" w:cs="Times New Roman"/>
          <w:sz w:val="24"/>
        </w:rPr>
        <w:t>trcate</w:t>
      </w:r>
      <w:r w:rsidRPr="00F76391">
        <w:rPr>
          <w:rFonts w:ascii="Times New Roman" w:eastAsia="宋体" w:hAnsi="Times New Roman" w:cs="Times New Roman" w:hint="eastAsia"/>
          <w:sz w:val="24"/>
        </w:rPr>
        <w:t>时，观察字符数组</w:t>
      </w:r>
      <w:r w:rsidRPr="00F76391">
        <w:rPr>
          <w:rFonts w:ascii="Times New Roman" w:eastAsia="宋体" w:hAnsi="Times New Roman" w:cs="Times New Roman" w:hint="eastAsia"/>
          <w:sz w:val="24"/>
        </w:rPr>
        <w:t>t</w:t>
      </w:r>
      <w:r w:rsidRPr="00F76391">
        <w:rPr>
          <w:rFonts w:ascii="Times New Roman" w:eastAsia="宋体" w:hAnsi="Times New Roman" w:cs="Times New Roman" w:hint="eastAsia"/>
          <w:sz w:val="24"/>
        </w:rPr>
        <w:t>和</w:t>
      </w:r>
      <w:r w:rsidRPr="00F76391">
        <w:rPr>
          <w:rFonts w:ascii="Times New Roman" w:eastAsia="宋体" w:hAnsi="Times New Roman" w:cs="Times New Roman" w:hint="eastAsia"/>
          <w:sz w:val="24"/>
        </w:rPr>
        <w:t>s</w:t>
      </w:r>
      <w:r w:rsidRPr="00F76391">
        <w:rPr>
          <w:rFonts w:ascii="Times New Roman" w:eastAsia="宋体" w:hAnsi="Times New Roman" w:cs="Times New Roman" w:hint="eastAsia"/>
          <w:sz w:val="24"/>
        </w:rPr>
        <w:t>中的内容，分析结果是否正确。当单步执行光条刚落在第二个</w:t>
      </w:r>
      <w:r w:rsidRPr="00F76391">
        <w:rPr>
          <w:rFonts w:ascii="Times New Roman" w:eastAsia="宋体" w:hAnsi="Times New Roman" w:cs="Times New Roman" w:hint="eastAsia"/>
          <w:sz w:val="24"/>
        </w:rPr>
        <w:t>w</w:t>
      </w:r>
      <w:r w:rsidRPr="00F76391">
        <w:rPr>
          <w:rFonts w:ascii="Times New Roman" w:eastAsia="宋体" w:hAnsi="Times New Roman" w:cs="Times New Roman"/>
          <w:sz w:val="24"/>
        </w:rPr>
        <w:t>hile</w:t>
      </w:r>
      <w:r w:rsidRPr="00F76391">
        <w:rPr>
          <w:rFonts w:ascii="Times New Roman" w:eastAsia="宋体" w:hAnsi="Times New Roman" w:cs="Times New Roman" w:hint="eastAsia"/>
          <w:sz w:val="24"/>
        </w:rPr>
        <w:t>语句所在行时，</w:t>
      </w:r>
      <w:r w:rsidRPr="00F76391">
        <w:rPr>
          <w:rFonts w:ascii="Times New Roman" w:eastAsia="宋体" w:hAnsi="Times New Roman" w:cs="Times New Roman" w:hint="eastAsia"/>
          <w:sz w:val="24"/>
        </w:rPr>
        <w:t>i</w:t>
      </w:r>
      <w:r w:rsidRPr="00F76391">
        <w:rPr>
          <w:rFonts w:ascii="Times New Roman" w:eastAsia="宋体" w:hAnsi="Times New Roman" w:cs="Times New Roman" w:hint="eastAsia"/>
          <w:sz w:val="24"/>
        </w:rPr>
        <w:t>为何值？</w:t>
      </w:r>
      <w:r w:rsidRPr="00F76391">
        <w:rPr>
          <w:rFonts w:ascii="Times New Roman" w:eastAsia="宋体" w:hAnsi="Times New Roman" w:cs="Times New Roman" w:hint="eastAsia"/>
          <w:sz w:val="24"/>
        </w:rPr>
        <w:t>t</w:t>
      </w:r>
      <w:r w:rsidRPr="00F76391">
        <w:rPr>
          <w:rFonts w:ascii="Times New Roman" w:eastAsia="宋体" w:hAnsi="Times New Roman" w:cs="Times New Roman"/>
          <w:sz w:val="24"/>
        </w:rPr>
        <w:t>[i]</w:t>
      </w:r>
      <w:r w:rsidRPr="00F76391">
        <w:rPr>
          <w:rFonts w:ascii="Times New Roman" w:eastAsia="宋体" w:hAnsi="Times New Roman" w:cs="Times New Roman" w:hint="eastAsia"/>
          <w:sz w:val="24"/>
        </w:rPr>
        <w:t>为何值？分析该结果是否存在问题。当单步执行光条落在</w:t>
      </w:r>
      <w:r w:rsidRPr="00F76391">
        <w:rPr>
          <w:rFonts w:ascii="Times New Roman" w:eastAsia="宋体" w:hAnsi="Times New Roman" w:cs="Times New Roman" w:hint="eastAsia"/>
          <w:sz w:val="24"/>
        </w:rPr>
        <w:t>s</w:t>
      </w:r>
      <w:r w:rsidRPr="00F76391">
        <w:rPr>
          <w:rFonts w:ascii="Times New Roman" w:eastAsia="宋体" w:hAnsi="Times New Roman" w:cs="Times New Roman"/>
          <w:sz w:val="24"/>
        </w:rPr>
        <w:t>trcate</w:t>
      </w:r>
      <w:r w:rsidRPr="00F76391">
        <w:rPr>
          <w:rFonts w:ascii="Times New Roman" w:eastAsia="宋体" w:hAnsi="Times New Roman" w:cs="Times New Roman" w:hint="eastAsia"/>
          <w:sz w:val="24"/>
        </w:rPr>
        <w:t>函数块结束标记即右花括号“</w:t>
      </w:r>
      <w:r w:rsidRPr="00F76391">
        <w:rPr>
          <w:rFonts w:ascii="Times New Roman" w:eastAsia="宋体" w:hAnsi="Times New Roman" w:cs="Times New Roman" w:hint="eastAsia"/>
          <w:sz w:val="24"/>
        </w:rPr>
        <w:t>}</w:t>
      </w:r>
      <w:r w:rsidRPr="00F76391">
        <w:rPr>
          <w:rFonts w:ascii="Times New Roman" w:eastAsia="宋体" w:hAnsi="Times New Roman" w:cs="Times New Roman" w:hint="eastAsia"/>
          <w:sz w:val="24"/>
        </w:rPr>
        <w:t>”所在行时，字符数组</w:t>
      </w:r>
      <w:r w:rsidRPr="00F76391">
        <w:rPr>
          <w:rFonts w:ascii="Times New Roman" w:eastAsia="宋体" w:hAnsi="Times New Roman" w:cs="Times New Roman" w:hint="eastAsia"/>
          <w:sz w:val="24"/>
        </w:rPr>
        <w:t>t</w:t>
      </w:r>
      <w:r w:rsidRPr="00F76391">
        <w:rPr>
          <w:rFonts w:ascii="Times New Roman" w:eastAsia="宋体" w:hAnsi="Times New Roman" w:cs="Times New Roman" w:hint="eastAsia"/>
          <w:sz w:val="24"/>
        </w:rPr>
        <w:t>和</w:t>
      </w:r>
      <w:r w:rsidRPr="00F76391">
        <w:rPr>
          <w:rFonts w:ascii="Times New Roman" w:eastAsia="宋体" w:hAnsi="Times New Roman" w:cs="Times New Roman" w:hint="eastAsia"/>
          <w:sz w:val="24"/>
        </w:rPr>
        <w:t>s</w:t>
      </w:r>
      <w:r w:rsidRPr="00F76391">
        <w:rPr>
          <w:rFonts w:ascii="Times New Roman" w:eastAsia="宋体" w:hAnsi="Times New Roman" w:cs="Times New Roman" w:hint="eastAsia"/>
          <w:sz w:val="24"/>
        </w:rPr>
        <w:t>分别为何值？分析是否实现了字符串连接。</w:t>
      </w:r>
    </w:p>
    <w:p w14:paraId="1FE9385C" w14:textId="77777777" w:rsidR="00F76391" w:rsidRPr="00F76391" w:rsidRDefault="00F76391" w:rsidP="00F76391">
      <w:pPr>
        <w:spacing w:line="360" w:lineRule="auto"/>
        <w:jc w:val="left"/>
        <w:rPr>
          <w:rFonts w:ascii="Times New Roman" w:eastAsia="宋体" w:hAnsi="Times New Roman" w:cs="Times New Roman"/>
          <w:sz w:val="24"/>
        </w:rPr>
      </w:pPr>
      <w:r w:rsidRPr="00F76391">
        <w:rPr>
          <w:rFonts w:ascii="Times New Roman" w:eastAsia="宋体" w:hAnsi="Times New Roman" w:cs="Times New Roman" w:hint="eastAsia"/>
          <w:sz w:val="24"/>
        </w:rPr>
        <w:t>（</w:t>
      </w:r>
      <w:r w:rsidRPr="00F76391">
        <w:rPr>
          <w:rFonts w:ascii="Times New Roman" w:eastAsia="宋体" w:hAnsi="Times New Roman" w:cs="Times New Roman" w:hint="eastAsia"/>
          <w:sz w:val="24"/>
        </w:rPr>
        <w:t>2</w:t>
      </w:r>
      <w:r w:rsidRPr="00F76391">
        <w:rPr>
          <w:rFonts w:ascii="Times New Roman" w:eastAsia="宋体" w:hAnsi="Times New Roman" w:cs="Times New Roman" w:hint="eastAsia"/>
          <w:sz w:val="24"/>
        </w:rPr>
        <w:t>）跟踪进入函数</w:t>
      </w:r>
      <w:r w:rsidRPr="00F76391">
        <w:rPr>
          <w:rFonts w:ascii="Times New Roman" w:eastAsia="宋体" w:hAnsi="Times New Roman" w:cs="Times New Roman" w:hint="eastAsia"/>
          <w:sz w:val="24"/>
        </w:rPr>
        <w:t>s</w:t>
      </w:r>
      <w:r w:rsidRPr="00F76391">
        <w:rPr>
          <w:rFonts w:ascii="Times New Roman" w:eastAsia="宋体" w:hAnsi="Times New Roman" w:cs="Times New Roman"/>
          <w:sz w:val="24"/>
        </w:rPr>
        <w:t>trdelc</w:t>
      </w:r>
      <w:r w:rsidRPr="00F76391">
        <w:rPr>
          <w:rFonts w:ascii="Times New Roman" w:eastAsia="宋体" w:hAnsi="Times New Roman" w:cs="Times New Roman" w:hint="eastAsia"/>
          <w:sz w:val="24"/>
        </w:rPr>
        <w:t>时，观察字符数组</w:t>
      </w:r>
      <w:r w:rsidRPr="00F76391">
        <w:rPr>
          <w:rFonts w:ascii="Times New Roman" w:eastAsia="宋体" w:hAnsi="Times New Roman" w:cs="Times New Roman" w:hint="eastAsia"/>
          <w:sz w:val="24"/>
        </w:rPr>
        <w:t>s</w:t>
      </w:r>
      <w:r w:rsidRPr="00F76391">
        <w:rPr>
          <w:rFonts w:ascii="Times New Roman" w:eastAsia="宋体" w:hAnsi="Times New Roman" w:cs="Times New Roman" w:hint="eastAsia"/>
          <w:sz w:val="24"/>
        </w:rPr>
        <w:t>中的内容和字符</w:t>
      </w:r>
      <w:r w:rsidRPr="00F76391">
        <w:rPr>
          <w:rFonts w:ascii="Times New Roman" w:eastAsia="宋体" w:hAnsi="Times New Roman" w:cs="Times New Roman" w:hint="eastAsia"/>
          <w:sz w:val="24"/>
        </w:rPr>
        <w:t>c</w:t>
      </w:r>
      <w:r w:rsidRPr="00F76391">
        <w:rPr>
          <w:rFonts w:ascii="Times New Roman" w:eastAsia="宋体" w:hAnsi="Times New Roman" w:cs="Times New Roman" w:hint="eastAsia"/>
          <w:sz w:val="24"/>
        </w:rPr>
        <w:t>的值，分析结果是否正确。单步执行</w:t>
      </w:r>
      <w:r w:rsidRPr="00F76391">
        <w:rPr>
          <w:rFonts w:ascii="Times New Roman" w:eastAsia="宋体" w:hAnsi="Times New Roman" w:cs="Times New Roman" w:hint="eastAsia"/>
          <w:sz w:val="24"/>
        </w:rPr>
        <w:t>f</w:t>
      </w:r>
      <w:r w:rsidRPr="00F76391">
        <w:rPr>
          <w:rFonts w:ascii="Times New Roman" w:eastAsia="宋体" w:hAnsi="Times New Roman" w:cs="Times New Roman"/>
          <w:sz w:val="24"/>
        </w:rPr>
        <w:t>or</w:t>
      </w:r>
      <w:r w:rsidRPr="00F76391">
        <w:rPr>
          <w:rFonts w:ascii="Times New Roman" w:eastAsia="宋体" w:hAnsi="Times New Roman" w:cs="Times New Roman" w:hint="eastAsia"/>
          <w:sz w:val="24"/>
        </w:rPr>
        <w:t>语句过程中，观察字符数组</w:t>
      </w:r>
      <w:r w:rsidRPr="00F76391">
        <w:rPr>
          <w:rFonts w:ascii="Times New Roman" w:eastAsia="宋体" w:hAnsi="Times New Roman" w:cs="Times New Roman" w:hint="eastAsia"/>
          <w:sz w:val="24"/>
        </w:rPr>
        <w:t>s</w:t>
      </w:r>
      <w:r w:rsidRPr="00F76391">
        <w:rPr>
          <w:rFonts w:ascii="Times New Roman" w:eastAsia="宋体" w:hAnsi="Times New Roman" w:cs="Times New Roman"/>
          <w:sz w:val="24"/>
        </w:rPr>
        <w:t>, j</w:t>
      </w:r>
      <w:r w:rsidRPr="00F76391">
        <w:rPr>
          <w:rFonts w:ascii="Times New Roman" w:eastAsia="宋体" w:hAnsi="Times New Roman" w:cs="Times New Roman" w:hint="eastAsia"/>
          <w:sz w:val="24"/>
        </w:rPr>
        <w:t>和</w:t>
      </w:r>
      <w:r w:rsidRPr="00F76391">
        <w:rPr>
          <w:rFonts w:ascii="Times New Roman" w:eastAsia="宋体" w:hAnsi="Times New Roman" w:cs="Times New Roman" w:hint="eastAsia"/>
          <w:sz w:val="24"/>
        </w:rPr>
        <w:t>k</w:t>
      </w:r>
      <w:r w:rsidRPr="00F76391">
        <w:rPr>
          <w:rFonts w:ascii="Times New Roman" w:eastAsia="宋体" w:hAnsi="Times New Roman" w:cs="Times New Roman" w:hint="eastAsia"/>
          <w:sz w:val="24"/>
        </w:rPr>
        <w:t>值的变化，分析该结果是否存在问题。当单步执行光条落在</w:t>
      </w:r>
      <w:r w:rsidRPr="00F76391">
        <w:rPr>
          <w:rFonts w:ascii="Times New Roman" w:eastAsia="宋体" w:hAnsi="Times New Roman" w:cs="Times New Roman" w:hint="eastAsia"/>
          <w:sz w:val="24"/>
        </w:rPr>
        <w:t>s</w:t>
      </w:r>
      <w:r w:rsidRPr="00F76391">
        <w:rPr>
          <w:rFonts w:ascii="Times New Roman" w:eastAsia="宋体" w:hAnsi="Times New Roman" w:cs="Times New Roman"/>
          <w:sz w:val="24"/>
        </w:rPr>
        <w:t>trdelc</w:t>
      </w:r>
      <w:r w:rsidRPr="00F76391">
        <w:rPr>
          <w:rFonts w:ascii="Times New Roman" w:eastAsia="宋体" w:hAnsi="Times New Roman" w:cs="Times New Roman" w:hint="eastAsia"/>
          <w:sz w:val="24"/>
        </w:rPr>
        <w:t>函数块结束标记“</w:t>
      </w:r>
      <w:r w:rsidRPr="00F76391">
        <w:rPr>
          <w:rFonts w:ascii="Times New Roman" w:eastAsia="宋体" w:hAnsi="Times New Roman" w:cs="Times New Roman" w:hint="eastAsia"/>
          <w:sz w:val="24"/>
        </w:rPr>
        <w:t>}</w:t>
      </w:r>
      <w:r w:rsidRPr="00F76391">
        <w:rPr>
          <w:rFonts w:ascii="Times New Roman" w:eastAsia="宋体" w:hAnsi="Times New Roman" w:cs="Times New Roman" w:hint="eastAsia"/>
          <w:sz w:val="24"/>
        </w:rPr>
        <w:t>”所在行时，字符串</w:t>
      </w:r>
      <w:r w:rsidRPr="00F76391">
        <w:rPr>
          <w:rFonts w:ascii="Times New Roman" w:eastAsia="宋体" w:hAnsi="Times New Roman" w:cs="Times New Roman" w:hint="eastAsia"/>
          <w:sz w:val="24"/>
        </w:rPr>
        <w:t>s</w:t>
      </w:r>
      <w:r w:rsidRPr="00F76391">
        <w:rPr>
          <w:rFonts w:ascii="Times New Roman" w:eastAsia="宋体" w:hAnsi="Times New Roman" w:cs="Times New Roman" w:hint="eastAsia"/>
          <w:sz w:val="24"/>
        </w:rPr>
        <w:t>为何值？分析是否实现了所要求的删除操作。</w:t>
      </w:r>
    </w:p>
    <w:p w14:paraId="5123E442" w14:textId="77777777" w:rsidR="00F76391" w:rsidRPr="00F76391" w:rsidRDefault="00F76391" w:rsidP="00F76391">
      <w:pPr>
        <w:spacing w:line="360" w:lineRule="auto"/>
        <w:ind w:firstLineChars="200" w:firstLine="480"/>
        <w:jc w:val="left"/>
        <w:rPr>
          <w:rFonts w:ascii="Times New Roman" w:eastAsia="宋体" w:hAnsi="Times New Roman" w:cs="Times New Roman"/>
          <w:color w:val="000000"/>
          <w:sz w:val="24"/>
        </w:rPr>
      </w:pPr>
      <w:r w:rsidRPr="00F76391">
        <w:rPr>
          <w:rFonts w:ascii="宋体" w:eastAsia="宋体" w:hAnsi="宋体" w:cs="Times New Roman" w:hint="eastAsia"/>
          <w:color w:val="000000"/>
          <w:sz w:val="24"/>
          <w:szCs w:val="21"/>
        </w:rPr>
        <w:t>/</w:t>
      </w:r>
      <w:r w:rsidRPr="00F76391">
        <w:rPr>
          <w:rFonts w:ascii="宋体" w:eastAsia="宋体" w:hAnsi="宋体" w:cs="Times New Roman"/>
          <w:color w:val="000000"/>
          <w:sz w:val="24"/>
          <w:szCs w:val="21"/>
        </w:rPr>
        <w:t>*</w:t>
      </w:r>
      <w:r w:rsidRPr="00F76391">
        <w:rPr>
          <w:rFonts w:ascii="宋体" w:eastAsia="宋体" w:hAnsi="宋体" w:cs="Times New Roman" w:hint="eastAsia"/>
          <w:color w:val="000000"/>
          <w:sz w:val="24"/>
          <w:szCs w:val="21"/>
        </w:rPr>
        <w:t>实验5-1程序改错与跟踪调试题程序</w:t>
      </w:r>
      <w:r w:rsidRPr="00F76391">
        <w:rPr>
          <w:rFonts w:ascii="宋体" w:eastAsia="宋体" w:hAnsi="宋体" w:cs="Times New Roman"/>
          <w:color w:val="000000"/>
          <w:sz w:val="24"/>
          <w:szCs w:val="21"/>
        </w:rPr>
        <w:t>*/</w:t>
      </w:r>
    </w:p>
    <w:p w14:paraId="68F892B6"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lastRenderedPageBreak/>
        <w:t>1</w:t>
      </w:r>
      <w:r w:rsidRPr="00F76391">
        <w:rPr>
          <w:rFonts w:ascii="Times New Roman" w:eastAsia="宋体" w:hAnsi="Times New Roman" w:cs="Times New Roman"/>
          <w:sz w:val="24"/>
        </w:rPr>
        <w:tab/>
      </w:r>
      <w:r w:rsidRPr="00F76391">
        <w:rPr>
          <w:rFonts w:ascii="Times New Roman" w:eastAsia="宋体" w:hAnsi="Times New Roman" w:cs="Times New Roman" w:hint="eastAsia"/>
          <w:sz w:val="24"/>
        </w:rPr>
        <w:t>#include&lt;stdio.h&gt;</w:t>
      </w:r>
    </w:p>
    <w:p w14:paraId="23214F0C"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2</w:t>
      </w:r>
      <w:r w:rsidRPr="00F76391">
        <w:rPr>
          <w:rFonts w:ascii="Times New Roman" w:eastAsia="宋体" w:hAnsi="Times New Roman" w:cs="Times New Roman"/>
          <w:sz w:val="24"/>
        </w:rPr>
        <w:tab/>
      </w:r>
      <w:r w:rsidRPr="00F76391">
        <w:rPr>
          <w:rFonts w:ascii="Times New Roman" w:eastAsia="宋体" w:hAnsi="Times New Roman" w:cs="Times New Roman" w:hint="eastAsia"/>
          <w:sz w:val="24"/>
        </w:rPr>
        <w:t>void strcate(char [],char []);</w:t>
      </w:r>
    </w:p>
    <w:p w14:paraId="4FE24DA9"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3</w:t>
      </w:r>
      <w:r w:rsidRPr="00F76391">
        <w:rPr>
          <w:rFonts w:ascii="Times New Roman" w:eastAsia="宋体" w:hAnsi="Times New Roman" w:cs="Times New Roman"/>
          <w:sz w:val="24"/>
        </w:rPr>
        <w:tab/>
      </w:r>
      <w:r w:rsidRPr="00F76391">
        <w:rPr>
          <w:rFonts w:ascii="Times New Roman" w:eastAsia="宋体" w:hAnsi="Times New Roman" w:cs="Times New Roman" w:hint="eastAsia"/>
          <w:sz w:val="24"/>
        </w:rPr>
        <w:t>v</w:t>
      </w:r>
      <w:r w:rsidRPr="00F76391">
        <w:rPr>
          <w:rFonts w:ascii="Times New Roman" w:eastAsia="宋体" w:hAnsi="Times New Roman" w:cs="Times New Roman"/>
          <w:sz w:val="24"/>
        </w:rPr>
        <w:t>oid strdelc(char [],char );</w:t>
      </w:r>
    </w:p>
    <w:p w14:paraId="37CA1F1E"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4</w:t>
      </w:r>
      <w:r w:rsidRPr="00F76391">
        <w:rPr>
          <w:rFonts w:ascii="Times New Roman" w:eastAsia="宋体" w:hAnsi="Times New Roman" w:cs="Times New Roman"/>
          <w:sz w:val="24"/>
        </w:rPr>
        <w:tab/>
      </w:r>
      <w:r w:rsidRPr="00F76391">
        <w:rPr>
          <w:rFonts w:ascii="Times New Roman" w:eastAsia="宋体" w:hAnsi="Times New Roman" w:cs="Times New Roman" w:hint="eastAsia"/>
          <w:sz w:val="24"/>
        </w:rPr>
        <w:t>int main(void)</w:t>
      </w:r>
    </w:p>
    <w:p w14:paraId="601889C1"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5</w:t>
      </w:r>
      <w:r w:rsidRPr="00F76391">
        <w:rPr>
          <w:rFonts w:ascii="Times New Roman" w:eastAsia="宋体" w:hAnsi="Times New Roman" w:cs="Times New Roman"/>
          <w:sz w:val="24"/>
        </w:rPr>
        <w:tab/>
      </w:r>
      <w:r w:rsidRPr="00F76391">
        <w:rPr>
          <w:rFonts w:ascii="Times New Roman" w:eastAsia="宋体" w:hAnsi="Times New Roman" w:cs="Times New Roman" w:hint="eastAsia"/>
          <w:sz w:val="24"/>
        </w:rPr>
        <w:t>{</w:t>
      </w:r>
    </w:p>
    <w:p w14:paraId="2869925F" w14:textId="77777777" w:rsidR="00F76391" w:rsidRPr="00F76391" w:rsidRDefault="00F76391" w:rsidP="00F76391">
      <w:pPr>
        <w:spacing w:line="360" w:lineRule="auto"/>
        <w:ind w:left="60" w:firstLine="420"/>
        <w:jc w:val="left"/>
        <w:rPr>
          <w:rFonts w:ascii="Times New Roman" w:eastAsia="宋体" w:hAnsi="Times New Roman" w:cs="Times New Roman"/>
          <w:sz w:val="24"/>
        </w:rPr>
      </w:pPr>
      <w:r w:rsidRPr="00F76391">
        <w:rPr>
          <w:rFonts w:ascii="Times New Roman" w:eastAsia="宋体" w:hAnsi="Times New Roman" w:cs="Times New Roman"/>
          <w:sz w:val="24"/>
        </w:rPr>
        <w:t>6</w:t>
      </w:r>
      <w:r w:rsidRPr="00F76391">
        <w:rPr>
          <w:rFonts w:ascii="Times New Roman" w:eastAsia="宋体" w:hAnsi="Times New Roman" w:cs="Times New Roman"/>
          <w:sz w:val="24"/>
        </w:rPr>
        <w:tab/>
      </w:r>
      <w:r w:rsidRPr="00F76391">
        <w:rPr>
          <w:rFonts w:ascii="Times New Roman" w:eastAsia="宋体" w:hAnsi="Times New Roman" w:cs="Times New Roman"/>
          <w:sz w:val="24"/>
        </w:rPr>
        <w:tab/>
      </w:r>
      <w:bookmarkStart w:id="20" w:name="_Hlk57829686"/>
      <w:r w:rsidRPr="00F76391">
        <w:rPr>
          <w:rFonts w:ascii="Times New Roman" w:eastAsia="宋体" w:hAnsi="Times New Roman" w:cs="Times New Roman" w:hint="eastAsia"/>
          <w:sz w:val="24"/>
        </w:rPr>
        <w:t>char a[]="</w:t>
      </w:r>
      <w:r w:rsidRPr="00F76391">
        <w:rPr>
          <w:rFonts w:ascii="Times New Roman" w:eastAsia="宋体" w:hAnsi="Times New Roman" w:cs="Times New Roman"/>
          <w:sz w:val="24"/>
        </w:rPr>
        <w:t>Language</w:t>
      </w:r>
      <w:r w:rsidRPr="00F76391">
        <w:rPr>
          <w:rFonts w:ascii="Times New Roman" w:eastAsia="宋体" w:hAnsi="Times New Roman" w:cs="Times New Roman" w:hint="eastAsia"/>
          <w:sz w:val="24"/>
        </w:rPr>
        <w:t>",</w:t>
      </w:r>
      <w:r w:rsidRPr="00F76391">
        <w:rPr>
          <w:rFonts w:ascii="Times New Roman" w:eastAsia="宋体" w:hAnsi="Times New Roman" w:cs="Times New Roman"/>
          <w:sz w:val="24"/>
        </w:rPr>
        <w:t xml:space="preserve"> </w:t>
      </w:r>
      <w:r w:rsidRPr="00F76391">
        <w:rPr>
          <w:rFonts w:ascii="Times New Roman" w:eastAsia="宋体" w:hAnsi="Times New Roman" w:cs="Times New Roman" w:hint="eastAsia"/>
          <w:sz w:val="24"/>
        </w:rPr>
        <w:t>b[]="</w:t>
      </w:r>
      <w:r w:rsidRPr="00F76391">
        <w:rPr>
          <w:rFonts w:ascii="Times New Roman" w:eastAsia="宋体" w:hAnsi="Times New Roman" w:cs="Times New Roman"/>
          <w:sz w:val="24"/>
        </w:rPr>
        <w:t>Programming</w:t>
      </w:r>
      <w:r w:rsidRPr="00F76391">
        <w:rPr>
          <w:rFonts w:ascii="Times New Roman" w:eastAsia="宋体" w:hAnsi="Times New Roman" w:cs="Times New Roman" w:hint="eastAsia"/>
          <w:sz w:val="24"/>
        </w:rPr>
        <w:t>";</w:t>
      </w:r>
    </w:p>
    <w:bookmarkEnd w:id="20"/>
    <w:p w14:paraId="75211782" w14:textId="77777777" w:rsidR="00F76391" w:rsidRPr="00F76391" w:rsidRDefault="00F76391" w:rsidP="00F76391">
      <w:pPr>
        <w:spacing w:line="360" w:lineRule="auto"/>
        <w:ind w:left="60" w:firstLine="420"/>
        <w:jc w:val="left"/>
        <w:rPr>
          <w:rFonts w:ascii="Times New Roman" w:eastAsia="宋体" w:hAnsi="Times New Roman" w:cs="Times New Roman"/>
          <w:sz w:val="24"/>
        </w:rPr>
      </w:pPr>
      <w:r w:rsidRPr="00F76391">
        <w:rPr>
          <w:rFonts w:ascii="Times New Roman" w:eastAsia="宋体" w:hAnsi="Times New Roman" w:cs="Times New Roman"/>
          <w:sz w:val="24"/>
        </w:rPr>
        <w:t>7</w:t>
      </w:r>
      <w:r w:rsidRPr="00F76391">
        <w:rPr>
          <w:rFonts w:ascii="Times New Roman" w:eastAsia="宋体" w:hAnsi="Times New Roman" w:cs="Times New Roman"/>
          <w:sz w:val="24"/>
        </w:rPr>
        <w:tab/>
      </w:r>
      <w:r w:rsidRPr="00F76391">
        <w:rPr>
          <w:rFonts w:ascii="Times New Roman" w:eastAsia="宋体" w:hAnsi="Times New Roman" w:cs="Times New Roman"/>
          <w:sz w:val="24"/>
        </w:rPr>
        <w:tab/>
        <w:t>printf(</w:t>
      </w:r>
      <w:r w:rsidRPr="00F76391">
        <w:rPr>
          <w:rFonts w:ascii="Times New Roman" w:eastAsia="宋体" w:hAnsi="Times New Roman" w:cs="Times New Roman" w:hint="eastAsia"/>
          <w:sz w:val="24"/>
        </w:rPr>
        <w:t>"</w:t>
      </w:r>
      <w:r w:rsidRPr="00F76391">
        <w:rPr>
          <w:rFonts w:ascii="Times New Roman" w:eastAsia="宋体" w:hAnsi="Times New Roman" w:cs="Times New Roman"/>
          <w:sz w:val="24"/>
        </w:rPr>
        <w:t>%s %s\n</w:t>
      </w:r>
      <w:r w:rsidRPr="00F76391">
        <w:rPr>
          <w:rFonts w:ascii="Times New Roman" w:eastAsia="宋体" w:hAnsi="Times New Roman" w:cs="Times New Roman" w:hint="eastAsia"/>
          <w:sz w:val="24"/>
        </w:rPr>
        <w:t>"</w:t>
      </w:r>
      <w:r w:rsidRPr="00F76391">
        <w:rPr>
          <w:rFonts w:ascii="Times New Roman" w:eastAsia="宋体" w:hAnsi="Times New Roman" w:cs="Times New Roman"/>
          <w:sz w:val="24"/>
        </w:rPr>
        <w:t>, b,a);</w:t>
      </w:r>
    </w:p>
    <w:p w14:paraId="118FBDA1" w14:textId="77777777" w:rsidR="00F76391" w:rsidRPr="00F76391" w:rsidRDefault="00F76391" w:rsidP="00F76391">
      <w:pPr>
        <w:spacing w:line="360" w:lineRule="auto"/>
        <w:ind w:left="60" w:firstLine="420"/>
        <w:jc w:val="left"/>
        <w:rPr>
          <w:rFonts w:ascii="Times New Roman" w:eastAsia="宋体" w:hAnsi="Times New Roman" w:cs="Times New Roman"/>
          <w:sz w:val="24"/>
        </w:rPr>
      </w:pPr>
      <w:r w:rsidRPr="00F76391">
        <w:rPr>
          <w:rFonts w:ascii="Times New Roman" w:eastAsia="宋体" w:hAnsi="Times New Roman" w:cs="Times New Roman"/>
          <w:sz w:val="24"/>
          <w:lang w:val="pt-BR"/>
        </w:rPr>
        <w:t>8</w:t>
      </w:r>
      <w:r w:rsidRPr="00F76391">
        <w:rPr>
          <w:rFonts w:ascii="Times New Roman" w:eastAsia="宋体" w:hAnsi="Times New Roman" w:cs="Times New Roman"/>
          <w:sz w:val="24"/>
          <w:lang w:val="pt-BR"/>
        </w:rPr>
        <w:tab/>
      </w:r>
      <w:r w:rsidRPr="00F76391">
        <w:rPr>
          <w:rFonts w:ascii="Times New Roman" w:eastAsia="宋体" w:hAnsi="Times New Roman" w:cs="Times New Roman"/>
          <w:sz w:val="24"/>
          <w:lang w:val="pt-BR"/>
        </w:rPr>
        <w:tab/>
      </w:r>
      <w:r w:rsidRPr="00F76391">
        <w:rPr>
          <w:rFonts w:ascii="Times New Roman" w:eastAsia="宋体" w:hAnsi="Times New Roman" w:cs="Times New Roman" w:hint="eastAsia"/>
          <w:sz w:val="24"/>
          <w:lang w:val="pt-BR"/>
        </w:rPr>
        <w:t>strcat</w:t>
      </w:r>
      <w:r w:rsidRPr="00F76391">
        <w:rPr>
          <w:rFonts w:ascii="Times New Roman" w:eastAsia="宋体" w:hAnsi="Times New Roman" w:cs="Times New Roman"/>
          <w:sz w:val="24"/>
          <w:lang w:val="pt-BR"/>
        </w:rPr>
        <w:t>e</w:t>
      </w:r>
      <w:r w:rsidRPr="00F76391">
        <w:rPr>
          <w:rFonts w:ascii="Times New Roman" w:eastAsia="宋体" w:hAnsi="Times New Roman" w:cs="Times New Roman" w:hint="eastAsia"/>
          <w:sz w:val="24"/>
          <w:lang w:val="pt-BR"/>
        </w:rPr>
        <w:t>(b,a);</w:t>
      </w:r>
      <w:r w:rsidRPr="00F76391">
        <w:rPr>
          <w:rFonts w:ascii="Times New Roman" w:eastAsia="宋体" w:hAnsi="Times New Roman" w:cs="Times New Roman"/>
          <w:sz w:val="24"/>
          <w:lang w:val="pt-BR"/>
        </w:rPr>
        <w:tab/>
      </w:r>
      <w:r w:rsidRPr="00F76391">
        <w:rPr>
          <w:rFonts w:ascii="Times New Roman" w:eastAsia="宋体" w:hAnsi="Times New Roman" w:cs="Times New Roman" w:hint="eastAsia"/>
          <w:sz w:val="24"/>
          <w:lang w:val="pt-BR"/>
        </w:rPr>
        <w:t>printf("%s</w:t>
      </w:r>
      <w:r w:rsidRPr="00F76391">
        <w:rPr>
          <w:rFonts w:ascii="Times New Roman" w:eastAsia="宋体" w:hAnsi="Times New Roman" w:cs="Times New Roman"/>
          <w:sz w:val="24"/>
          <w:lang w:val="pt-BR"/>
        </w:rPr>
        <w:t xml:space="preserve"> %s</w:t>
      </w:r>
      <w:r w:rsidRPr="00F76391">
        <w:rPr>
          <w:rFonts w:ascii="Times New Roman" w:eastAsia="宋体" w:hAnsi="Times New Roman" w:cs="Times New Roman" w:hint="eastAsia"/>
          <w:sz w:val="24"/>
          <w:lang w:val="pt-BR"/>
        </w:rPr>
        <w:t>\n",</w:t>
      </w:r>
      <w:r w:rsidRPr="00F76391">
        <w:rPr>
          <w:rFonts w:ascii="Times New Roman" w:eastAsia="宋体" w:hAnsi="Times New Roman" w:cs="Times New Roman"/>
          <w:sz w:val="24"/>
          <w:lang w:val="pt-BR"/>
        </w:rPr>
        <w:t>b,</w:t>
      </w:r>
      <w:r w:rsidRPr="00F76391">
        <w:rPr>
          <w:rFonts w:ascii="Times New Roman" w:eastAsia="宋体" w:hAnsi="Times New Roman" w:cs="Times New Roman" w:hint="eastAsia"/>
          <w:sz w:val="24"/>
          <w:lang w:val="pt-BR"/>
        </w:rPr>
        <w:t>a);</w:t>
      </w:r>
    </w:p>
    <w:p w14:paraId="526A9670"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lang w:val="pt-BR"/>
        </w:rPr>
      </w:pPr>
      <w:r w:rsidRPr="00F76391">
        <w:rPr>
          <w:rFonts w:ascii="Times New Roman" w:eastAsia="宋体" w:hAnsi="Times New Roman" w:cs="Times New Roman"/>
          <w:sz w:val="24"/>
          <w:lang w:val="pt-BR"/>
        </w:rPr>
        <w:t>9</w:t>
      </w:r>
      <w:r w:rsidRPr="00F76391">
        <w:rPr>
          <w:rFonts w:ascii="Times New Roman" w:eastAsia="宋体" w:hAnsi="Times New Roman" w:cs="Times New Roman"/>
          <w:sz w:val="24"/>
          <w:lang w:val="pt-BR"/>
        </w:rPr>
        <w:tab/>
      </w:r>
      <w:r w:rsidRPr="00F76391">
        <w:rPr>
          <w:rFonts w:ascii="Times New Roman" w:eastAsia="宋体" w:hAnsi="Times New Roman" w:cs="Times New Roman"/>
          <w:sz w:val="24"/>
          <w:lang w:val="pt-BR"/>
        </w:rPr>
        <w:tab/>
        <w:t>strdelc(b,</w:t>
      </w:r>
      <w:r w:rsidRPr="00F76391">
        <w:rPr>
          <w:rFonts w:ascii="Times New Roman" w:eastAsia="宋体" w:hAnsi="Times New Roman" w:cs="Times New Roman" w:hint="eastAsia"/>
          <w:sz w:val="24"/>
        </w:rPr>
        <w:t xml:space="preserve"> </w:t>
      </w:r>
      <w:r w:rsidRPr="00F76391">
        <w:rPr>
          <w:rFonts w:ascii="Times New Roman" w:eastAsia="宋体" w:hAnsi="Times New Roman" w:cs="Times New Roman"/>
          <w:sz w:val="24"/>
        </w:rPr>
        <w:t>'a'</w:t>
      </w:r>
      <w:r w:rsidRPr="00F76391">
        <w:rPr>
          <w:rFonts w:ascii="Times New Roman" w:eastAsia="宋体" w:hAnsi="Times New Roman" w:cs="Times New Roman"/>
          <w:sz w:val="24"/>
          <w:lang w:val="pt-BR"/>
        </w:rPr>
        <w:t>);</w:t>
      </w:r>
      <w:r w:rsidRPr="00F76391">
        <w:rPr>
          <w:rFonts w:ascii="Times New Roman" w:eastAsia="宋体" w:hAnsi="Times New Roman" w:cs="Times New Roman"/>
          <w:sz w:val="24"/>
          <w:lang w:val="pt-BR"/>
        </w:rPr>
        <w:tab/>
        <w:t>printf(</w:t>
      </w:r>
      <w:r w:rsidRPr="00F76391">
        <w:rPr>
          <w:rFonts w:ascii="Times New Roman" w:eastAsia="宋体" w:hAnsi="Times New Roman" w:cs="Times New Roman" w:hint="eastAsia"/>
          <w:sz w:val="24"/>
          <w:lang w:val="pt-BR"/>
        </w:rPr>
        <w:t>"</w:t>
      </w:r>
      <w:r w:rsidRPr="00F76391">
        <w:rPr>
          <w:rFonts w:ascii="Times New Roman" w:eastAsia="宋体" w:hAnsi="Times New Roman" w:cs="Times New Roman"/>
          <w:sz w:val="24"/>
          <w:lang w:val="pt-BR"/>
        </w:rPr>
        <w:t>%s</w:t>
      </w:r>
      <w:r w:rsidRPr="00F76391">
        <w:rPr>
          <w:rFonts w:ascii="Times New Roman" w:eastAsia="宋体" w:hAnsi="Times New Roman" w:cs="Times New Roman" w:hint="eastAsia"/>
          <w:sz w:val="24"/>
        </w:rPr>
        <w:t>\</w:t>
      </w:r>
      <w:r w:rsidRPr="00F76391">
        <w:rPr>
          <w:rFonts w:ascii="Times New Roman" w:eastAsia="宋体" w:hAnsi="Times New Roman" w:cs="Times New Roman"/>
          <w:sz w:val="24"/>
          <w:lang w:val="pt-BR"/>
        </w:rPr>
        <w:t>n</w:t>
      </w:r>
      <w:r w:rsidRPr="00F76391">
        <w:rPr>
          <w:rFonts w:ascii="Times New Roman" w:eastAsia="宋体" w:hAnsi="Times New Roman" w:cs="Times New Roman" w:hint="eastAsia"/>
          <w:sz w:val="24"/>
          <w:lang w:val="pt-BR"/>
        </w:rPr>
        <w:t>"</w:t>
      </w:r>
      <w:r w:rsidRPr="00F76391">
        <w:rPr>
          <w:rFonts w:ascii="Times New Roman" w:eastAsia="宋体" w:hAnsi="Times New Roman" w:cs="Times New Roman"/>
          <w:sz w:val="24"/>
          <w:lang w:val="pt-BR"/>
        </w:rPr>
        <w:t>,b);</w:t>
      </w:r>
    </w:p>
    <w:p w14:paraId="5E1A356E" w14:textId="77777777" w:rsidR="00F76391" w:rsidRPr="00F76391" w:rsidRDefault="00F76391" w:rsidP="00F76391">
      <w:pPr>
        <w:spacing w:line="360" w:lineRule="auto"/>
        <w:ind w:left="60" w:firstLine="420"/>
        <w:jc w:val="left"/>
        <w:rPr>
          <w:rFonts w:ascii="Times New Roman" w:eastAsia="宋体" w:hAnsi="Times New Roman" w:cs="Times New Roman"/>
          <w:sz w:val="24"/>
          <w:lang w:val="pt-BR"/>
        </w:rPr>
      </w:pPr>
      <w:r w:rsidRPr="00F76391">
        <w:rPr>
          <w:rFonts w:ascii="Times New Roman" w:eastAsia="宋体" w:hAnsi="Times New Roman" w:cs="Times New Roman"/>
          <w:sz w:val="24"/>
        </w:rPr>
        <w:t>10</w:t>
      </w:r>
      <w:r w:rsidRPr="00F76391">
        <w:rPr>
          <w:rFonts w:ascii="Times New Roman" w:eastAsia="宋体" w:hAnsi="Times New Roman" w:cs="Times New Roman"/>
          <w:sz w:val="24"/>
        </w:rPr>
        <w:tab/>
      </w:r>
      <w:r w:rsidRPr="00F76391">
        <w:rPr>
          <w:rFonts w:ascii="Times New Roman" w:eastAsia="宋体" w:hAnsi="Times New Roman" w:cs="Times New Roman"/>
          <w:sz w:val="24"/>
        </w:rPr>
        <w:tab/>
      </w:r>
      <w:r w:rsidRPr="00F76391">
        <w:rPr>
          <w:rFonts w:ascii="Times New Roman" w:eastAsia="宋体" w:hAnsi="Times New Roman" w:cs="Times New Roman" w:hint="eastAsia"/>
          <w:sz w:val="24"/>
        </w:rPr>
        <w:t>return 0;</w:t>
      </w:r>
    </w:p>
    <w:p w14:paraId="2E80A8A2"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11</w:t>
      </w:r>
      <w:r w:rsidRPr="00F76391">
        <w:rPr>
          <w:rFonts w:ascii="Times New Roman" w:eastAsia="宋体" w:hAnsi="Times New Roman" w:cs="Times New Roman"/>
          <w:sz w:val="24"/>
        </w:rPr>
        <w:tab/>
      </w:r>
      <w:r w:rsidRPr="00F76391">
        <w:rPr>
          <w:rFonts w:ascii="Times New Roman" w:eastAsia="宋体" w:hAnsi="Times New Roman" w:cs="Times New Roman" w:hint="eastAsia"/>
          <w:sz w:val="24"/>
        </w:rPr>
        <w:t>}</w:t>
      </w:r>
    </w:p>
    <w:p w14:paraId="18D2295E"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12</w:t>
      </w:r>
      <w:r w:rsidRPr="00F76391">
        <w:rPr>
          <w:rFonts w:ascii="Times New Roman" w:eastAsia="宋体" w:hAnsi="Times New Roman" w:cs="Times New Roman"/>
          <w:sz w:val="24"/>
        </w:rPr>
        <w:tab/>
      </w:r>
      <w:r w:rsidRPr="00F76391">
        <w:rPr>
          <w:rFonts w:ascii="Times New Roman" w:eastAsia="宋体" w:hAnsi="Times New Roman" w:cs="Times New Roman" w:hint="eastAsia"/>
          <w:sz w:val="24"/>
        </w:rPr>
        <w:t>void strcat</w:t>
      </w:r>
      <w:r w:rsidRPr="00F76391">
        <w:rPr>
          <w:rFonts w:ascii="Times New Roman" w:eastAsia="宋体" w:hAnsi="Times New Roman" w:cs="Times New Roman"/>
          <w:sz w:val="24"/>
        </w:rPr>
        <w:t>e</w:t>
      </w:r>
      <w:r w:rsidRPr="00F76391">
        <w:rPr>
          <w:rFonts w:ascii="Times New Roman" w:eastAsia="宋体" w:hAnsi="Times New Roman" w:cs="Times New Roman" w:hint="eastAsia"/>
          <w:sz w:val="24"/>
        </w:rPr>
        <w:t xml:space="preserve">(char </w:t>
      </w:r>
      <w:r w:rsidRPr="00F76391">
        <w:rPr>
          <w:rFonts w:ascii="Times New Roman" w:eastAsia="宋体" w:hAnsi="Times New Roman" w:cs="Times New Roman"/>
          <w:sz w:val="24"/>
        </w:rPr>
        <w:t>t</w:t>
      </w:r>
      <w:r w:rsidRPr="00F76391">
        <w:rPr>
          <w:rFonts w:ascii="Times New Roman" w:eastAsia="宋体" w:hAnsi="Times New Roman" w:cs="Times New Roman" w:hint="eastAsia"/>
          <w:sz w:val="24"/>
        </w:rPr>
        <w:t xml:space="preserve">[],char </w:t>
      </w:r>
      <w:r w:rsidRPr="00F76391">
        <w:rPr>
          <w:rFonts w:ascii="Times New Roman" w:eastAsia="宋体" w:hAnsi="Times New Roman" w:cs="Times New Roman"/>
          <w:sz w:val="24"/>
        </w:rPr>
        <w:t>s</w:t>
      </w:r>
      <w:r w:rsidRPr="00F76391">
        <w:rPr>
          <w:rFonts w:ascii="Times New Roman" w:eastAsia="宋体" w:hAnsi="Times New Roman" w:cs="Times New Roman" w:hint="eastAsia"/>
          <w:sz w:val="24"/>
        </w:rPr>
        <w:t>[])</w:t>
      </w:r>
    </w:p>
    <w:p w14:paraId="5189BECF"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13</w:t>
      </w:r>
      <w:r w:rsidRPr="00F76391">
        <w:rPr>
          <w:rFonts w:ascii="Times New Roman" w:eastAsia="宋体" w:hAnsi="Times New Roman" w:cs="Times New Roman"/>
          <w:sz w:val="24"/>
        </w:rPr>
        <w:tab/>
      </w:r>
      <w:r w:rsidRPr="00F76391">
        <w:rPr>
          <w:rFonts w:ascii="Times New Roman" w:eastAsia="宋体" w:hAnsi="Times New Roman" w:cs="Times New Roman" w:hint="eastAsia"/>
          <w:sz w:val="24"/>
        </w:rPr>
        <w:t>{</w:t>
      </w:r>
    </w:p>
    <w:p w14:paraId="2C69E5DD" w14:textId="77777777" w:rsidR="00F76391" w:rsidRPr="00F76391" w:rsidRDefault="00F76391" w:rsidP="00F76391">
      <w:pPr>
        <w:spacing w:line="360" w:lineRule="auto"/>
        <w:ind w:left="60" w:firstLine="420"/>
        <w:jc w:val="left"/>
        <w:rPr>
          <w:rFonts w:ascii="Times New Roman" w:eastAsia="宋体" w:hAnsi="Times New Roman" w:cs="Times New Roman"/>
          <w:sz w:val="24"/>
        </w:rPr>
      </w:pPr>
      <w:r w:rsidRPr="00F76391">
        <w:rPr>
          <w:rFonts w:ascii="Times New Roman" w:eastAsia="宋体" w:hAnsi="Times New Roman" w:cs="Times New Roman"/>
          <w:sz w:val="24"/>
        </w:rPr>
        <w:t>14</w:t>
      </w:r>
      <w:r w:rsidRPr="00F76391">
        <w:rPr>
          <w:rFonts w:ascii="Times New Roman" w:eastAsia="宋体" w:hAnsi="Times New Roman" w:cs="Times New Roman"/>
          <w:sz w:val="24"/>
        </w:rPr>
        <w:tab/>
      </w:r>
      <w:r w:rsidRPr="00F76391">
        <w:rPr>
          <w:rFonts w:ascii="Times New Roman" w:eastAsia="宋体" w:hAnsi="Times New Roman" w:cs="Times New Roman"/>
          <w:sz w:val="24"/>
        </w:rPr>
        <w:tab/>
      </w:r>
      <w:r w:rsidRPr="00F76391">
        <w:rPr>
          <w:rFonts w:ascii="Times New Roman" w:eastAsia="宋体" w:hAnsi="Times New Roman" w:cs="Times New Roman" w:hint="eastAsia"/>
          <w:sz w:val="24"/>
        </w:rPr>
        <w:t xml:space="preserve">int i = 0, </w:t>
      </w:r>
      <w:r w:rsidRPr="00F76391">
        <w:rPr>
          <w:rFonts w:ascii="Times New Roman" w:eastAsia="宋体" w:hAnsi="Times New Roman" w:cs="Times New Roman"/>
          <w:sz w:val="24"/>
        </w:rPr>
        <w:t xml:space="preserve"> </w:t>
      </w:r>
      <w:r w:rsidRPr="00F76391">
        <w:rPr>
          <w:rFonts w:ascii="Times New Roman" w:eastAsia="宋体" w:hAnsi="Times New Roman" w:cs="Times New Roman" w:hint="eastAsia"/>
          <w:sz w:val="24"/>
        </w:rPr>
        <w:t>j</w:t>
      </w:r>
      <w:r w:rsidRPr="00F76391">
        <w:rPr>
          <w:rFonts w:ascii="Times New Roman" w:eastAsia="宋体" w:hAnsi="Times New Roman" w:cs="Times New Roman"/>
          <w:sz w:val="24"/>
        </w:rPr>
        <w:t xml:space="preserve"> = 0</w:t>
      </w:r>
      <w:r w:rsidRPr="00F76391">
        <w:rPr>
          <w:rFonts w:ascii="Times New Roman" w:eastAsia="宋体" w:hAnsi="Times New Roman" w:cs="Times New Roman" w:hint="eastAsia"/>
          <w:sz w:val="24"/>
        </w:rPr>
        <w:t>;</w:t>
      </w:r>
    </w:p>
    <w:p w14:paraId="75A420E1" w14:textId="77777777" w:rsidR="00F76391" w:rsidRPr="00F76391" w:rsidRDefault="00F76391" w:rsidP="00F76391">
      <w:pPr>
        <w:spacing w:line="360" w:lineRule="auto"/>
        <w:ind w:left="60" w:firstLine="420"/>
        <w:jc w:val="left"/>
        <w:rPr>
          <w:rFonts w:ascii="Times New Roman" w:eastAsia="宋体" w:hAnsi="Times New Roman" w:cs="Times New Roman"/>
          <w:sz w:val="24"/>
        </w:rPr>
      </w:pPr>
      <w:r w:rsidRPr="00F76391">
        <w:rPr>
          <w:rFonts w:ascii="Times New Roman" w:eastAsia="宋体" w:hAnsi="Times New Roman" w:cs="Times New Roman"/>
          <w:sz w:val="24"/>
        </w:rPr>
        <w:t>15</w:t>
      </w:r>
      <w:r w:rsidRPr="00F76391">
        <w:rPr>
          <w:rFonts w:ascii="Times New Roman" w:eastAsia="宋体" w:hAnsi="Times New Roman" w:cs="Times New Roman"/>
          <w:sz w:val="24"/>
        </w:rPr>
        <w:tab/>
      </w:r>
      <w:r w:rsidRPr="00F76391">
        <w:rPr>
          <w:rFonts w:ascii="Times New Roman" w:eastAsia="宋体" w:hAnsi="Times New Roman" w:cs="Times New Roman"/>
          <w:sz w:val="24"/>
        </w:rPr>
        <w:tab/>
      </w:r>
      <w:r w:rsidRPr="00F76391">
        <w:rPr>
          <w:rFonts w:ascii="Times New Roman" w:eastAsia="宋体" w:hAnsi="Times New Roman" w:cs="Times New Roman" w:hint="eastAsia"/>
          <w:sz w:val="24"/>
        </w:rPr>
        <w:t>while(</w:t>
      </w:r>
      <w:r w:rsidRPr="00F76391">
        <w:rPr>
          <w:rFonts w:ascii="Times New Roman" w:eastAsia="宋体" w:hAnsi="Times New Roman" w:cs="Times New Roman"/>
          <w:sz w:val="24"/>
        </w:rPr>
        <w:t>t</w:t>
      </w:r>
      <w:r w:rsidRPr="00F76391">
        <w:rPr>
          <w:rFonts w:ascii="Times New Roman" w:eastAsia="宋体" w:hAnsi="Times New Roman" w:cs="Times New Roman" w:hint="eastAsia"/>
          <w:sz w:val="24"/>
        </w:rPr>
        <w:t>[i++]) ;</w:t>
      </w:r>
    </w:p>
    <w:p w14:paraId="348E5086" w14:textId="77777777" w:rsidR="00F76391" w:rsidRPr="00F76391" w:rsidRDefault="00F76391" w:rsidP="00F76391">
      <w:pPr>
        <w:spacing w:line="360" w:lineRule="auto"/>
        <w:ind w:left="60" w:firstLine="420"/>
        <w:jc w:val="left"/>
        <w:rPr>
          <w:rFonts w:ascii="Times New Roman" w:eastAsia="宋体" w:hAnsi="Times New Roman" w:cs="Times New Roman"/>
          <w:sz w:val="24"/>
        </w:rPr>
      </w:pPr>
      <w:r w:rsidRPr="00F76391">
        <w:rPr>
          <w:rFonts w:ascii="Times New Roman" w:eastAsia="宋体" w:hAnsi="Times New Roman" w:cs="Times New Roman"/>
          <w:sz w:val="24"/>
        </w:rPr>
        <w:t>16</w:t>
      </w:r>
      <w:r w:rsidRPr="00F76391">
        <w:rPr>
          <w:rFonts w:ascii="Times New Roman" w:eastAsia="宋体" w:hAnsi="Times New Roman" w:cs="Times New Roman"/>
          <w:sz w:val="24"/>
        </w:rPr>
        <w:tab/>
      </w:r>
      <w:r w:rsidRPr="00F76391">
        <w:rPr>
          <w:rFonts w:ascii="Times New Roman" w:eastAsia="宋体" w:hAnsi="Times New Roman" w:cs="Times New Roman"/>
          <w:sz w:val="24"/>
        </w:rPr>
        <w:tab/>
        <w:t xml:space="preserve">while((t[i++] = s[j++] </w:t>
      </w:r>
      <w:r w:rsidRPr="00F76391">
        <w:rPr>
          <w:rFonts w:ascii="Times New Roman" w:eastAsia="宋体" w:hAnsi="Times New Roman" w:cs="Times New Roman" w:hint="eastAsia"/>
          <w:sz w:val="24"/>
        </w:rPr>
        <w:t>)</w:t>
      </w:r>
      <w:r w:rsidRPr="00F76391">
        <w:rPr>
          <w:rFonts w:ascii="Times New Roman" w:eastAsia="宋体" w:hAnsi="Times New Roman" w:cs="Times New Roman"/>
          <w:sz w:val="24"/>
        </w:rPr>
        <w:t>!= '\0');</w:t>
      </w:r>
    </w:p>
    <w:p w14:paraId="52B3F706"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17</w:t>
      </w:r>
      <w:r w:rsidRPr="00F76391">
        <w:rPr>
          <w:rFonts w:ascii="Times New Roman" w:eastAsia="宋体" w:hAnsi="Times New Roman" w:cs="Times New Roman"/>
          <w:sz w:val="24"/>
        </w:rPr>
        <w:tab/>
      </w:r>
      <w:r w:rsidRPr="00F76391">
        <w:rPr>
          <w:rFonts w:ascii="Times New Roman" w:eastAsia="宋体" w:hAnsi="Times New Roman" w:cs="Times New Roman" w:hint="eastAsia"/>
          <w:sz w:val="24"/>
        </w:rPr>
        <w:t>}</w:t>
      </w:r>
    </w:p>
    <w:p w14:paraId="5D1892EB"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18</w:t>
      </w:r>
      <w:r w:rsidRPr="00F76391">
        <w:rPr>
          <w:rFonts w:ascii="Times New Roman" w:eastAsia="宋体" w:hAnsi="Times New Roman" w:cs="Times New Roman"/>
          <w:sz w:val="24"/>
        </w:rPr>
        <w:tab/>
        <w:t>v</w:t>
      </w:r>
      <w:r w:rsidRPr="00F76391">
        <w:rPr>
          <w:rFonts w:ascii="Times New Roman" w:eastAsia="宋体" w:hAnsi="Times New Roman" w:cs="Times New Roman" w:hint="eastAsia"/>
          <w:sz w:val="24"/>
        </w:rPr>
        <w:t>oid</w:t>
      </w:r>
      <w:r w:rsidRPr="00F76391">
        <w:rPr>
          <w:rFonts w:ascii="Times New Roman" w:eastAsia="宋体" w:hAnsi="Times New Roman" w:cs="Times New Roman"/>
          <w:sz w:val="24"/>
        </w:rPr>
        <w:t xml:space="preserve"> strdelc(char s[], char c)</w:t>
      </w:r>
    </w:p>
    <w:p w14:paraId="12C9373D" w14:textId="77777777" w:rsidR="00F76391" w:rsidRPr="00F76391" w:rsidRDefault="00F76391" w:rsidP="00F76391">
      <w:pPr>
        <w:spacing w:line="360" w:lineRule="auto"/>
        <w:ind w:left="360" w:firstLineChars="50" w:firstLine="120"/>
        <w:jc w:val="left"/>
        <w:rPr>
          <w:rFonts w:ascii="Times New Roman" w:eastAsia="宋体" w:hAnsi="Times New Roman" w:cs="Times New Roman"/>
          <w:sz w:val="24"/>
        </w:rPr>
      </w:pPr>
      <w:r w:rsidRPr="00F76391">
        <w:rPr>
          <w:rFonts w:ascii="Times New Roman" w:eastAsia="宋体" w:hAnsi="Times New Roman" w:cs="Times New Roman"/>
          <w:sz w:val="24"/>
        </w:rPr>
        <w:t>19</w:t>
      </w:r>
      <w:r w:rsidRPr="00F76391">
        <w:rPr>
          <w:rFonts w:ascii="Times New Roman" w:eastAsia="宋体" w:hAnsi="Times New Roman" w:cs="Times New Roman"/>
          <w:sz w:val="24"/>
        </w:rPr>
        <w:tab/>
        <w:t>{</w:t>
      </w:r>
    </w:p>
    <w:p w14:paraId="4C58C7EC"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20</w:t>
      </w:r>
      <w:r w:rsidRPr="00F76391">
        <w:rPr>
          <w:rFonts w:ascii="Times New Roman" w:eastAsia="宋体" w:hAnsi="Times New Roman" w:cs="Times New Roman"/>
          <w:sz w:val="24"/>
        </w:rPr>
        <w:tab/>
      </w:r>
      <w:r w:rsidRPr="00F76391">
        <w:rPr>
          <w:rFonts w:ascii="Times New Roman" w:eastAsia="宋体" w:hAnsi="Times New Roman" w:cs="Times New Roman"/>
          <w:sz w:val="24"/>
        </w:rPr>
        <w:tab/>
        <w:t>int j,k;</w:t>
      </w:r>
    </w:p>
    <w:p w14:paraId="04FA7B62"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21</w:t>
      </w:r>
      <w:r w:rsidRPr="00F76391">
        <w:rPr>
          <w:rFonts w:ascii="Times New Roman" w:eastAsia="宋体" w:hAnsi="Times New Roman" w:cs="Times New Roman"/>
          <w:sz w:val="24"/>
        </w:rPr>
        <w:tab/>
      </w:r>
      <w:r w:rsidRPr="00F76391">
        <w:rPr>
          <w:rFonts w:ascii="Times New Roman" w:eastAsia="宋体" w:hAnsi="Times New Roman" w:cs="Times New Roman"/>
          <w:sz w:val="24"/>
        </w:rPr>
        <w:tab/>
        <w:t>for(j=k=0; s[j] != '\0'; j++)</w:t>
      </w:r>
    </w:p>
    <w:p w14:paraId="185C1F7E"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22</w:t>
      </w:r>
      <w:r w:rsidRPr="00F76391">
        <w:rPr>
          <w:rFonts w:ascii="Times New Roman" w:eastAsia="宋体" w:hAnsi="Times New Roman" w:cs="Times New Roman"/>
          <w:sz w:val="24"/>
        </w:rPr>
        <w:tab/>
      </w:r>
      <w:r w:rsidRPr="00F76391">
        <w:rPr>
          <w:rFonts w:ascii="Times New Roman" w:eastAsia="宋体" w:hAnsi="Times New Roman" w:cs="Times New Roman"/>
          <w:sz w:val="24"/>
        </w:rPr>
        <w:tab/>
      </w:r>
      <w:r w:rsidRPr="00F76391">
        <w:rPr>
          <w:rFonts w:ascii="Times New Roman" w:eastAsia="宋体" w:hAnsi="Times New Roman" w:cs="Times New Roman"/>
          <w:sz w:val="24"/>
        </w:rPr>
        <w:tab/>
        <w:t>if(s[j] != c)</w:t>
      </w:r>
      <w:r w:rsidRPr="00F76391">
        <w:rPr>
          <w:rFonts w:ascii="Times New Roman" w:eastAsia="宋体" w:hAnsi="Times New Roman" w:cs="Times New Roman"/>
          <w:sz w:val="24"/>
        </w:rPr>
        <w:tab/>
        <w:t>s[k++] = s[j];</w:t>
      </w:r>
    </w:p>
    <w:p w14:paraId="2130E3CA"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23</w:t>
      </w:r>
      <w:r w:rsidRPr="00F76391">
        <w:rPr>
          <w:rFonts w:ascii="Times New Roman" w:eastAsia="宋体" w:hAnsi="Times New Roman" w:cs="Times New Roman"/>
          <w:sz w:val="24"/>
        </w:rPr>
        <w:tab/>
        <w:t>}</w:t>
      </w:r>
    </w:p>
    <w:p w14:paraId="6B9F8D01" w14:textId="77777777" w:rsidR="00F76391" w:rsidRPr="00F76391" w:rsidRDefault="00F76391" w:rsidP="00F76391">
      <w:pPr>
        <w:rPr>
          <w:rFonts w:ascii="Times New Roman" w:eastAsia="宋体" w:hAnsi="宋体" w:cs="Times New Roman"/>
          <w:b/>
          <w:sz w:val="24"/>
          <w:szCs w:val="24"/>
        </w:rPr>
      </w:pPr>
      <w:bookmarkStart w:id="21" w:name="_Hlk57831825"/>
      <w:bookmarkStart w:id="22" w:name="_Hlk59025271"/>
      <w:r w:rsidRPr="00F76391">
        <w:rPr>
          <w:rFonts w:ascii="Times New Roman" w:eastAsia="宋体" w:hAnsi="宋体" w:cs="Times New Roman"/>
          <w:b/>
          <w:sz w:val="24"/>
          <w:szCs w:val="24"/>
        </w:rPr>
        <w:t>解答：</w:t>
      </w:r>
    </w:p>
    <w:bookmarkEnd w:id="21"/>
    <w:p w14:paraId="62F14A49" w14:textId="77777777" w:rsidR="00F76391" w:rsidRPr="00F76391" w:rsidRDefault="00F76391" w:rsidP="00F76391">
      <w:pPr>
        <w:numPr>
          <w:ilvl w:val="0"/>
          <w:numId w:val="17"/>
        </w:numPr>
        <w:rPr>
          <w:sz w:val="24"/>
          <w:szCs w:val="24"/>
        </w:rPr>
      </w:pPr>
      <w:r w:rsidRPr="00F76391">
        <w:rPr>
          <w:rFonts w:hint="eastAsia"/>
          <w:sz w:val="24"/>
          <w:szCs w:val="24"/>
        </w:rPr>
        <w:t>错误修改：</w:t>
      </w:r>
    </w:p>
    <w:bookmarkEnd w:id="22"/>
    <w:p w14:paraId="5DBBB426" w14:textId="77777777" w:rsidR="00F76391" w:rsidRPr="00F76391" w:rsidRDefault="00F76391" w:rsidP="00F76391">
      <w:pPr>
        <w:ind w:left="360"/>
        <w:rPr>
          <w:sz w:val="24"/>
          <w:szCs w:val="24"/>
        </w:rPr>
      </w:pPr>
      <w:r w:rsidRPr="00F76391">
        <w:rPr>
          <w:sz w:val="24"/>
          <w:szCs w:val="24"/>
        </w:rPr>
        <w:t>1)第六行应给定数组长度，修改为：</w:t>
      </w:r>
    </w:p>
    <w:p w14:paraId="04FB09A6" w14:textId="77777777" w:rsidR="00F76391" w:rsidRPr="00F76391" w:rsidRDefault="00F76391" w:rsidP="00F76391">
      <w:pPr>
        <w:spacing w:line="360" w:lineRule="auto"/>
        <w:ind w:left="60" w:firstLine="420"/>
        <w:jc w:val="left"/>
        <w:rPr>
          <w:rFonts w:ascii="Times New Roman" w:eastAsia="宋体" w:hAnsi="Times New Roman" w:cs="Times New Roman"/>
          <w:sz w:val="24"/>
        </w:rPr>
      </w:pPr>
      <w:r w:rsidRPr="00F76391">
        <w:rPr>
          <w:rFonts w:ascii="Times New Roman" w:eastAsia="宋体" w:hAnsi="Times New Roman" w:cs="Times New Roman" w:hint="eastAsia"/>
          <w:sz w:val="24"/>
        </w:rPr>
        <w:t>char a[</w:t>
      </w:r>
      <w:r w:rsidRPr="00F76391">
        <w:rPr>
          <w:rFonts w:ascii="Times New Roman" w:eastAsia="宋体" w:hAnsi="Times New Roman" w:cs="Times New Roman"/>
          <w:sz w:val="24"/>
        </w:rPr>
        <w:t>40</w:t>
      </w:r>
      <w:r w:rsidRPr="00F76391">
        <w:rPr>
          <w:rFonts w:ascii="Times New Roman" w:eastAsia="宋体" w:hAnsi="Times New Roman" w:cs="Times New Roman" w:hint="eastAsia"/>
          <w:sz w:val="24"/>
        </w:rPr>
        <w:t>]="</w:t>
      </w:r>
      <w:r w:rsidRPr="00F76391">
        <w:rPr>
          <w:rFonts w:ascii="Times New Roman" w:eastAsia="宋体" w:hAnsi="Times New Roman" w:cs="Times New Roman"/>
          <w:sz w:val="24"/>
        </w:rPr>
        <w:t>Language</w:t>
      </w:r>
      <w:r w:rsidRPr="00F76391">
        <w:rPr>
          <w:rFonts w:ascii="Times New Roman" w:eastAsia="宋体" w:hAnsi="Times New Roman" w:cs="Times New Roman" w:hint="eastAsia"/>
          <w:sz w:val="24"/>
        </w:rPr>
        <w:t>",</w:t>
      </w:r>
      <w:r w:rsidRPr="00F76391">
        <w:rPr>
          <w:rFonts w:ascii="Times New Roman" w:eastAsia="宋体" w:hAnsi="Times New Roman" w:cs="Times New Roman"/>
          <w:sz w:val="24"/>
        </w:rPr>
        <w:t xml:space="preserve"> </w:t>
      </w:r>
      <w:r w:rsidRPr="00F76391">
        <w:rPr>
          <w:rFonts w:ascii="Times New Roman" w:eastAsia="宋体" w:hAnsi="Times New Roman" w:cs="Times New Roman" w:hint="eastAsia"/>
          <w:sz w:val="24"/>
        </w:rPr>
        <w:t>b[</w:t>
      </w:r>
      <w:r w:rsidRPr="00F76391">
        <w:rPr>
          <w:rFonts w:ascii="Times New Roman" w:eastAsia="宋体" w:hAnsi="Times New Roman" w:cs="Times New Roman"/>
          <w:sz w:val="24"/>
        </w:rPr>
        <w:t>40</w:t>
      </w:r>
      <w:r w:rsidRPr="00F76391">
        <w:rPr>
          <w:rFonts w:ascii="Times New Roman" w:eastAsia="宋体" w:hAnsi="Times New Roman" w:cs="Times New Roman" w:hint="eastAsia"/>
          <w:sz w:val="24"/>
        </w:rPr>
        <w:t>]="</w:t>
      </w:r>
      <w:r w:rsidRPr="00F76391">
        <w:rPr>
          <w:rFonts w:ascii="Times New Roman" w:eastAsia="宋体" w:hAnsi="Times New Roman" w:cs="Times New Roman"/>
          <w:sz w:val="24"/>
        </w:rPr>
        <w:t>Programming</w:t>
      </w:r>
      <w:r w:rsidRPr="00F76391">
        <w:rPr>
          <w:rFonts w:ascii="Times New Roman" w:eastAsia="宋体" w:hAnsi="Times New Roman" w:cs="Times New Roman" w:hint="eastAsia"/>
          <w:sz w:val="24"/>
        </w:rPr>
        <w:t>";</w:t>
      </w:r>
    </w:p>
    <w:p w14:paraId="2DADD1BD" w14:textId="77777777" w:rsidR="00F76391" w:rsidRPr="00F76391" w:rsidRDefault="00F76391" w:rsidP="00F76391">
      <w:pPr>
        <w:spacing w:line="360" w:lineRule="auto"/>
        <w:ind w:firstLine="420"/>
        <w:jc w:val="left"/>
        <w:rPr>
          <w:rFonts w:eastAsiaTheme="minorHAnsi" w:cs="Times New Roman"/>
          <w:sz w:val="24"/>
        </w:rPr>
      </w:pPr>
      <w:r w:rsidRPr="00F76391">
        <w:rPr>
          <w:rFonts w:ascii="Times New Roman" w:eastAsia="宋体" w:hAnsi="Times New Roman" w:cs="Times New Roman"/>
          <w:sz w:val="24"/>
        </w:rPr>
        <w:t>2)</w:t>
      </w:r>
      <w:r w:rsidRPr="00F76391">
        <w:rPr>
          <w:rFonts w:eastAsiaTheme="minorHAnsi" w:cs="Times New Roman"/>
          <w:sz w:val="24"/>
        </w:rPr>
        <w:t>第</w:t>
      </w:r>
      <w:r w:rsidRPr="00F76391">
        <w:rPr>
          <w:rFonts w:eastAsiaTheme="minorHAnsi" w:cs="Times New Roman" w:hint="eastAsia"/>
          <w:sz w:val="24"/>
        </w:rPr>
        <w:t>1</w:t>
      </w:r>
      <w:r w:rsidRPr="00F76391">
        <w:rPr>
          <w:rFonts w:eastAsiaTheme="minorHAnsi" w:cs="Times New Roman"/>
          <w:sz w:val="24"/>
        </w:rPr>
        <w:t>5行最后一次递增不能执行，修改为：</w:t>
      </w:r>
    </w:p>
    <w:p w14:paraId="00540E7D" w14:textId="77777777" w:rsidR="00F76391" w:rsidRPr="00F76391" w:rsidRDefault="00F76391" w:rsidP="00F76391">
      <w:pPr>
        <w:spacing w:line="360" w:lineRule="auto"/>
        <w:ind w:firstLine="420"/>
        <w:jc w:val="left"/>
        <w:rPr>
          <w:rFonts w:ascii="Times New Roman" w:eastAsia="宋体" w:hAnsi="Times New Roman" w:cs="Times New Roman"/>
          <w:sz w:val="24"/>
        </w:rPr>
      </w:pPr>
      <w:r w:rsidRPr="00F76391">
        <w:rPr>
          <w:rFonts w:ascii="Times New Roman" w:eastAsia="宋体" w:hAnsi="Times New Roman" w:cs="Times New Roman" w:hint="eastAsia"/>
          <w:sz w:val="24"/>
        </w:rPr>
        <w:t>while(</w:t>
      </w:r>
      <w:r w:rsidRPr="00F76391">
        <w:rPr>
          <w:rFonts w:ascii="Times New Roman" w:eastAsia="宋体" w:hAnsi="Times New Roman" w:cs="Times New Roman"/>
          <w:sz w:val="24"/>
        </w:rPr>
        <w:t>t</w:t>
      </w:r>
      <w:r w:rsidRPr="00F76391">
        <w:rPr>
          <w:rFonts w:ascii="Times New Roman" w:eastAsia="宋体" w:hAnsi="Times New Roman" w:cs="Times New Roman" w:hint="eastAsia"/>
          <w:sz w:val="24"/>
        </w:rPr>
        <w:t>[i])</w:t>
      </w:r>
      <w:r w:rsidRPr="00F76391">
        <w:rPr>
          <w:rFonts w:ascii="Times New Roman" w:eastAsia="宋体" w:hAnsi="Times New Roman" w:cs="Times New Roman"/>
          <w:sz w:val="24"/>
        </w:rPr>
        <w:t xml:space="preserve"> i++:</w:t>
      </w:r>
    </w:p>
    <w:p w14:paraId="33BC882F" w14:textId="77777777" w:rsidR="00F76391" w:rsidRPr="00F76391" w:rsidRDefault="00F76391" w:rsidP="00F76391">
      <w:pPr>
        <w:spacing w:line="360" w:lineRule="auto"/>
        <w:ind w:firstLine="420"/>
        <w:jc w:val="left"/>
        <w:rPr>
          <w:rFonts w:eastAsiaTheme="minorHAnsi" w:cs="Times New Roman"/>
          <w:sz w:val="24"/>
        </w:rPr>
      </w:pPr>
      <w:r w:rsidRPr="00F76391">
        <w:rPr>
          <w:rFonts w:ascii="Times New Roman" w:eastAsia="宋体" w:hAnsi="Times New Roman" w:cs="Times New Roman" w:hint="eastAsia"/>
          <w:sz w:val="24"/>
        </w:rPr>
        <w:lastRenderedPageBreak/>
        <w:t>3</w:t>
      </w:r>
      <w:r w:rsidRPr="00F76391">
        <w:rPr>
          <w:rFonts w:ascii="Times New Roman" w:eastAsia="宋体" w:hAnsi="Times New Roman" w:cs="Times New Roman"/>
          <w:sz w:val="24"/>
        </w:rPr>
        <w:t>)</w:t>
      </w:r>
      <w:r w:rsidRPr="00F76391">
        <w:rPr>
          <w:rFonts w:eastAsiaTheme="minorHAnsi" w:cs="Times New Roman"/>
          <w:sz w:val="24"/>
        </w:rPr>
        <w:t>第22行少执行了一</w:t>
      </w:r>
      <w:r w:rsidRPr="00F76391">
        <w:rPr>
          <w:rFonts w:eastAsiaTheme="minorHAnsi" w:cs="Times New Roman" w:hint="eastAsia"/>
          <w:sz w:val="24"/>
        </w:rPr>
        <w:t>次数组元素的赋值，修改为：</w:t>
      </w:r>
    </w:p>
    <w:p w14:paraId="62C14472" w14:textId="77777777" w:rsidR="00F76391" w:rsidRPr="00F76391" w:rsidRDefault="00F76391" w:rsidP="00F76391">
      <w:pPr>
        <w:spacing w:line="360" w:lineRule="auto"/>
        <w:ind w:firstLine="420"/>
        <w:jc w:val="left"/>
        <w:rPr>
          <w:rFonts w:ascii="Times New Roman" w:eastAsia="宋体" w:hAnsi="Times New Roman" w:cs="Times New Roman"/>
          <w:sz w:val="24"/>
        </w:rPr>
      </w:pPr>
      <w:r w:rsidRPr="00F76391">
        <w:rPr>
          <w:rFonts w:eastAsiaTheme="minorHAnsi" w:cs="Times New Roman"/>
          <w:sz w:val="24"/>
        </w:rPr>
        <w:tab/>
      </w:r>
      <w:r w:rsidRPr="00F76391">
        <w:rPr>
          <w:rFonts w:ascii="Times New Roman" w:eastAsia="宋体" w:hAnsi="Times New Roman" w:cs="Times New Roman"/>
          <w:sz w:val="24"/>
        </w:rPr>
        <w:t>if(s[j] != c)</w:t>
      </w:r>
      <w:r w:rsidRPr="00F76391">
        <w:rPr>
          <w:rFonts w:ascii="Times New Roman" w:eastAsia="宋体" w:hAnsi="Times New Roman" w:cs="Times New Roman"/>
          <w:sz w:val="24"/>
        </w:rPr>
        <w:tab/>
        <w:t>s[k++] = s[j];  s[k]=s[j];</w:t>
      </w:r>
    </w:p>
    <w:p w14:paraId="2B6BBBAE" w14:textId="77777777" w:rsidR="00F76391" w:rsidRPr="00F76391" w:rsidRDefault="00F76391" w:rsidP="00F76391">
      <w:pPr>
        <w:spacing w:line="360" w:lineRule="auto"/>
        <w:jc w:val="left"/>
        <w:rPr>
          <w:rFonts w:ascii="Times New Roman" w:eastAsia="宋体" w:hAnsi="Times New Roman" w:cs="Times New Roman"/>
          <w:sz w:val="24"/>
        </w:rPr>
      </w:pPr>
      <w:r w:rsidRPr="00F76391">
        <w:rPr>
          <w:rFonts w:ascii="Times New Roman" w:eastAsia="宋体" w:hAnsi="Times New Roman" w:cs="Times New Roman" w:hint="eastAsia"/>
          <w:sz w:val="24"/>
        </w:rPr>
        <w:t>（</w:t>
      </w:r>
      <w:r w:rsidRPr="00F76391">
        <w:rPr>
          <w:rFonts w:ascii="Times New Roman" w:eastAsia="宋体" w:hAnsi="Times New Roman" w:cs="Times New Roman" w:hint="eastAsia"/>
          <w:sz w:val="24"/>
        </w:rPr>
        <w:t>2</w:t>
      </w:r>
      <w:r w:rsidRPr="00F76391">
        <w:rPr>
          <w:rFonts w:ascii="Times New Roman" w:eastAsia="宋体" w:hAnsi="Times New Roman" w:cs="Times New Roman" w:hint="eastAsia"/>
          <w:sz w:val="24"/>
        </w:rPr>
        <w:t>）调试结果：</w:t>
      </w:r>
    </w:p>
    <w:p w14:paraId="5F0BDC20" w14:textId="77777777" w:rsidR="00F76391" w:rsidRPr="00F76391" w:rsidRDefault="00F76391" w:rsidP="00F76391">
      <w:pPr>
        <w:spacing w:line="360" w:lineRule="auto"/>
        <w:jc w:val="left"/>
        <w:rPr>
          <w:rFonts w:eastAsiaTheme="minorHAnsi" w:cs="Times New Roman"/>
          <w:sz w:val="24"/>
        </w:rPr>
      </w:pPr>
      <w:r w:rsidRPr="00F76391">
        <w:rPr>
          <w:rFonts w:eastAsiaTheme="minorHAnsi" w:cs="Times New Roman"/>
          <w:sz w:val="24"/>
        </w:rPr>
        <w:tab/>
      </w:r>
      <w:r w:rsidRPr="00F76391">
        <w:rPr>
          <w:rFonts w:eastAsiaTheme="minorHAnsi" w:cs="Times New Roman" w:hint="eastAsia"/>
          <w:sz w:val="24"/>
        </w:rPr>
        <w:t>1）</w:t>
      </w:r>
      <w:r w:rsidRPr="00F76391">
        <w:rPr>
          <w:rFonts w:eastAsiaTheme="minorHAnsi" w:cs="Times New Roman"/>
          <w:noProof/>
          <w:sz w:val="24"/>
        </w:rPr>
        <w:drawing>
          <wp:inline distT="0" distB="0" distL="0" distR="0" wp14:anchorId="4BEA0104" wp14:editId="6B35E6B2">
            <wp:extent cx="2457576" cy="933498"/>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57576" cy="933498"/>
                    </a:xfrm>
                    <a:prstGeom prst="rect">
                      <a:avLst/>
                    </a:prstGeom>
                  </pic:spPr>
                </pic:pic>
              </a:graphicData>
            </a:graphic>
          </wp:inline>
        </w:drawing>
      </w:r>
    </w:p>
    <w:p w14:paraId="65089043" w14:textId="77777777" w:rsidR="00F76391" w:rsidRPr="00F76391" w:rsidRDefault="00F76391" w:rsidP="00F76391">
      <w:pPr>
        <w:spacing w:line="360" w:lineRule="auto"/>
        <w:jc w:val="left"/>
        <w:rPr>
          <w:rFonts w:eastAsiaTheme="minorHAnsi" w:cs="Times New Roman"/>
          <w:sz w:val="24"/>
        </w:rPr>
      </w:pPr>
      <w:r w:rsidRPr="00F76391">
        <w:rPr>
          <w:rFonts w:eastAsiaTheme="minorHAnsi" w:cs="Times New Roman"/>
          <w:sz w:val="24"/>
        </w:rPr>
        <w:tab/>
      </w:r>
      <w:r w:rsidRPr="00F76391">
        <w:rPr>
          <w:rFonts w:eastAsiaTheme="minorHAnsi" w:cs="Times New Roman"/>
          <w:sz w:val="24"/>
        </w:rPr>
        <w:tab/>
      </w:r>
      <w:r w:rsidRPr="00F76391">
        <w:rPr>
          <w:rFonts w:eastAsiaTheme="minorHAnsi" w:cs="Times New Roman" w:hint="eastAsia"/>
          <w:sz w:val="24"/>
        </w:rPr>
        <w:t>有问题！！t数组后面的空字符并没有去掉。</w:t>
      </w:r>
    </w:p>
    <w:p w14:paraId="149355F9" w14:textId="77777777" w:rsidR="00F76391" w:rsidRPr="00F76391" w:rsidRDefault="00F76391" w:rsidP="00F76391">
      <w:pPr>
        <w:spacing w:line="360" w:lineRule="auto"/>
        <w:jc w:val="left"/>
        <w:rPr>
          <w:rFonts w:eastAsiaTheme="minorHAnsi" w:cs="Times New Roman"/>
          <w:sz w:val="24"/>
        </w:rPr>
      </w:pPr>
      <w:r w:rsidRPr="00F76391">
        <w:rPr>
          <w:rFonts w:eastAsiaTheme="minorHAnsi" w:cs="Times New Roman"/>
          <w:sz w:val="24"/>
        </w:rPr>
        <w:tab/>
      </w:r>
      <w:r w:rsidRPr="00F76391">
        <w:rPr>
          <w:rFonts w:eastAsiaTheme="minorHAnsi" w:cs="Times New Roman" w:hint="eastAsia"/>
          <w:sz w:val="24"/>
        </w:rPr>
        <w:t>2）</w:t>
      </w:r>
      <w:r w:rsidRPr="00F76391">
        <w:rPr>
          <w:rFonts w:eastAsiaTheme="minorHAnsi" w:cs="Times New Roman"/>
          <w:noProof/>
          <w:sz w:val="24"/>
        </w:rPr>
        <w:drawing>
          <wp:inline distT="0" distB="0" distL="0" distR="0" wp14:anchorId="0DE01841" wp14:editId="690F2424">
            <wp:extent cx="2295643" cy="1047804"/>
            <wp:effectExtent l="0" t="0" r="952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95643" cy="1047804"/>
                    </a:xfrm>
                    <a:prstGeom prst="rect">
                      <a:avLst/>
                    </a:prstGeom>
                  </pic:spPr>
                </pic:pic>
              </a:graphicData>
            </a:graphic>
          </wp:inline>
        </w:drawing>
      </w:r>
    </w:p>
    <w:p w14:paraId="7356000E" w14:textId="77777777" w:rsidR="00F76391" w:rsidRPr="00F76391" w:rsidRDefault="00F76391" w:rsidP="00F76391">
      <w:pPr>
        <w:spacing w:line="360" w:lineRule="auto"/>
        <w:jc w:val="left"/>
        <w:rPr>
          <w:rFonts w:eastAsiaTheme="minorHAnsi" w:cs="Times New Roman"/>
          <w:sz w:val="24"/>
        </w:rPr>
      </w:pPr>
      <w:r w:rsidRPr="00F76391">
        <w:rPr>
          <w:rFonts w:eastAsiaTheme="minorHAnsi" w:cs="Times New Roman"/>
          <w:sz w:val="24"/>
        </w:rPr>
        <w:tab/>
      </w:r>
      <w:r w:rsidRPr="00F76391">
        <w:rPr>
          <w:rFonts w:eastAsiaTheme="minorHAnsi" w:cs="Times New Roman"/>
          <w:sz w:val="24"/>
        </w:rPr>
        <w:tab/>
      </w:r>
      <w:r w:rsidRPr="00F76391">
        <w:rPr>
          <w:rFonts w:eastAsiaTheme="minorHAnsi" w:cs="Times New Roman" w:hint="eastAsia"/>
          <w:sz w:val="24"/>
        </w:rPr>
        <w:t>没有实现字符串的连接。</w:t>
      </w:r>
    </w:p>
    <w:p w14:paraId="454D07AE" w14:textId="77777777" w:rsidR="00F76391" w:rsidRPr="00F76391" w:rsidRDefault="00F76391" w:rsidP="00F76391">
      <w:pPr>
        <w:spacing w:line="360" w:lineRule="auto"/>
        <w:jc w:val="left"/>
        <w:rPr>
          <w:rFonts w:eastAsiaTheme="minorHAnsi" w:cs="Times New Roman"/>
          <w:sz w:val="24"/>
        </w:rPr>
      </w:pPr>
      <w:r w:rsidRPr="00F76391">
        <w:rPr>
          <w:rFonts w:eastAsiaTheme="minorHAnsi" w:cs="Times New Roman"/>
          <w:sz w:val="24"/>
        </w:rPr>
        <w:tab/>
      </w:r>
      <w:r w:rsidRPr="00F76391">
        <w:rPr>
          <w:rFonts w:eastAsiaTheme="minorHAnsi" w:cs="Times New Roman" w:hint="eastAsia"/>
          <w:sz w:val="24"/>
        </w:rPr>
        <w:t>3）</w:t>
      </w:r>
      <w:r w:rsidRPr="00F76391">
        <w:rPr>
          <w:rFonts w:eastAsiaTheme="minorHAnsi" w:cs="Times New Roman"/>
          <w:noProof/>
          <w:sz w:val="24"/>
        </w:rPr>
        <w:drawing>
          <wp:inline distT="0" distB="0" distL="0" distR="0" wp14:anchorId="04EA7191" wp14:editId="31137E26">
            <wp:extent cx="2521080" cy="93349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21080" cy="933498"/>
                    </a:xfrm>
                    <a:prstGeom prst="rect">
                      <a:avLst/>
                    </a:prstGeom>
                  </pic:spPr>
                </pic:pic>
              </a:graphicData>
            </a:graphic>
          </wp:inline>
        </w:drawing>
      </w:r>
    </w:p>
    <w:p w14:paraId="372C7BF2" w14:textId="77777777" w:rsidR="00F76391" w:rsidRPr="00F76391" w:rsidRDefault="00F76391" w:rsidP="00F76391">
      <w:pPr>
        <w:spacing w:line="360" w:lineRule="auto"/>
        <w:jc w:val="left"/>
        <w:rPr>
          <w:rFonts w:eastAsiaTheme="minorHAnsi" w:cs="Times New Roman"/>
          <w:sz w:val="24"/>
        </w:rPr>
      </w:pPr>
      <w:r w:rsidRPr="00F76391">
        <w:rPr>
          <w:rFonts w:eastAsiaTheme="minorHAnsi" w:cs="Times New Roman"/>
          <w:sz w:val="24"/>
        </w:rPr>
        <w:tab/>
      </w:r>
      <w:r w:rsidRPr="00F76391">
        <w:rPr>
          <w:rFonts w:eastAsiaTheme="minorHAnsi" w:cs="Times New Roman"/>
          <w:sz w:val="24"/>
        </w:rPr>
        <w:tab/>
      </w:r>
      <w:r w:rsidRPr="00F76391">
        <w:rPr>
          <w:rFonts w:eastAsiaTheme="minorHAnsi" w:cs="Times New Roman" w:hint="eastAsia"/>
          <w:sz w:val="24"/>
        </w:rPr>
        <w:t>没有按预期实现删除。</w:t>
      </w:r>
    </w:p>
    <w:p w14:paraId="409BD5AB" w14:textId="77777777" w:rsidR="00F76391" w:rsidRPr="00F76391" w:rsidRDefault="00F76391" w:rsidP="00F76391">
      <w:pPr>
        <w:spacing w:line="360" w:lineRule="auto"/>
        <w:jc w:val="left"/>
        <w:rPr>
          <w:rFonts w:eastAsiaTheme="minorHAnsi" w:cs="Times New Roman"/>
          <w:sz w:val="24"/>
        </w:rPr>
      </w:pPr>
      <w:r w:rsidRPr="00F76391">
        <w:rPr>
          <w:rFonts w:eastAsiaTheme="minorHAnsi" w:cs="Times New Roman" w:hint="eastAsia"/>
          <w:sz w:val="24"/>
        </w:rPr>
        <w:t>（3）修改后代码：</w:t>
      </w:r>
    </w:p>
    <w:p w14:paraId="3560EA65"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eastAsiaTheme="minorHAnsi" w:cs="Times New Roman"/>
          <w:sz w:val="24"/>
        </w:rPr>
        <w:tab/>
      </w:r>
      <w:r w:rsidRPr="00F76391">
        <w:rPr>
          <w:rFonts w:ascii="Consolas" w:eastAsia="宋体" w:hAnsi="Consolas" w:cs="宋体"/>
          <w:color w:val="AF00DB"/>
          <w:kern w:val="0"/>
          <w:szCs w:val="21"/>
        </w:rPr>
        <w:t>#include</w:t>
      </w:r>
      <w:r w:rsidRPr="00F76391">
        <w:rPr>
          <w:rFonts w:ascii="Consolas" w:eastAsia="宋体" w:hAnsi="Consolas" w:cs="宋体"/>
          <w:color w:val="A31515"/>
          <w:kern w:val="0"/>
          <w:szCs w:val="21"/>
        </w:rPr>
        <w:t>&lt;stdio.h&gt;</w:t>
      </w:r>
    </w:p>
    <w:p w14:paraId="620D0665"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FF"/>
          <w:kern w:val="0"/>
          <w:szCs w:val="21"/>
        </w:rPr>
        <w:t>void</w:t>
      </w: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strcate</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w:t>
      </w:r>
      <w:r w:rsidRPr="00F76391">
        <w:rPr>
          <w:rFonts w:ascii="Consolas" w:eastAsia="宋体" w:hAnsi="Consolas" w:cs="宋体"/>
          <w:color w:val="000000"/>
          <w:kern w:val="0"/>
          <w:szCs w:val="21"/>
        </w:rPr>
        <w:t>);</w:t>
      </w:r>
    </w:p>
    <w:p w14:paraId="28BB4B80"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FF"/>
          <w:kern w:val="0"/>
          <w:szCs w:val="21"/>
        </w:rPr>
        <w:t>void</w:t>
      </w: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strdelc</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w:t>
      </w:r>
    </w:p>
    <w:p w14:paraId="344C3C2D"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main</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void</w:t>
      </w:r>
      <w:r w:rsidRPr="00F76391">
        <w:rPr>
          <w:rFonts w:ascii="Consolas" w:eastAsia="宋体" w:hAnsi="Consolas" w:cs="宋体"/>
          <w:color w:val="000000"/>
          <w:kern w:val="0"/>
          <w:szCs w:val="21"/>
        </w:rPr>
        <w:t>)</w:t>
      </w:r>
    </w:p>
    <w:p w14:paraId="6BAD598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w:t>
      </w:r>
    </w:p>
    <w:p w14:paraId="74512979"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40</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"Language"</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b</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40</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"Programming"</w:t>
      </w:r>
      <w:r w:rsidRPr="00F76391">
        <w:rPr>
          <w:rFonts w:ascii="Consolas" w:eastAsia="宋体" w:hAnsi="Consolas" w:cs="宋体"/>
          <w:color w:val="000000"/>
          <w:kern w:val="0"/>
          <w:szCs w:val="21"/>
        </w:rPr>
        <w:t>;</w:t>
      </w:r>
    </w:p>
    <w:p w14:paraId="68B0EA16"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printf</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"%s %s</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b</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p>
    <w:p w14:paraId="661133D1"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strcate</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b</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   </w:t>
      </w:r>
    </w:p>
    <w:p w14:paraId="3CFDD35C"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printf</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"%s %s</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b</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p>
    <w:p w14:paraId="70A2429E"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strdelc</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b</w:t>
      </w:r>
      <w:r w:rsidRPr="00F76391">
        <w:rPr>
          <w:rFonts w:ascii="Consolas" w:eastAsia="宋体" w:hAnsi="Consolas" w:cs="宋体"/>
          <w:color w:val="000000"/>
          <w:kern w:val="0"/>
          <w:szCs w:val="21"/>
        </w:rPr>
        <w:t>, </w:t>
      </w:r>
      <w:r w:rsidRPr="00F76391">
        <w:rPr>
          <w:rFonts w:ascii="Consolas" w:eastAsia="宋体" w:hAnsi="Consolas" w:cs="宋体"/>
          <w:color w:val="A31515"/>
          <w:kern w:val="0"/>
          <w:szCs w:val="21"/>
        </w:rPr>
        <w:t>'a'</w:t>
      </w:r>
      <w:r w:rsidRPr="00F76391">
        <w:rPr>
          <w:rFonts w:ascii="Consolas" w:eastAsia="宋体" w:hAnsi="Consolas" w:cs="宋体"/>
          <w:color w:val="000000"/>
          <w:kern w:val="0"/>
          <w:szCs w:val="21"/>
        </w:rPr>
        <w:t>);    </w:t>
      </w:r>
    </w:p>
    <w:p w14:paraId="1BE28B35"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printf</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"%s</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b</w:t>
      </w:r>
      <w:r w:rsidRPr="00F76391">
        <w:rPr>
          <w:rFonts w:ascii="Consolas" w:eastAsia="宋体" w:hAnsi="Consolas" w:cs="宋体"/>
          <w:color w:val="000000"/>
          <w:kern w:val="0"/>
          <w:szCs w:val="21"/>
        </w:rPr>
        <w:t>);</w:t>
      </w:r>
    </w:p>
    <w:p w14:paraId="5D0321A1"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return</w:t>
      </w:r>
      <w:r w:rsidRPr="00F76391">
        <w:rPr>
          <w:rFonts w:ascii="Consolas" w:eastAsia="宋体" w:hAnsi="Consolas" w:cs="宋体"/>
          <w:color w:val="000000"/>
          <w:kern w:val="0"/>
          <w:szCs w:val="21"/>
        </w:rPr>
        <w:t> </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p>
    <w:p w14:paraId="5C2E123A"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w:t>
      </w:r>
    </w:p>
    <w:p w14:paraId="6E7E14C2"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FF"/>
          <w:kern w:val="0"/>
          <w:szCs w:val="21"/>
        </w:rPr>
        <w:lastRenderedPageBreak/>
        <w:t>void</w:t>
      </w: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strcate</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t</w:t>
      </w:r>
      <w:r w:rsidRPr="00F76391">
        <w:rPr>
          <w:rFonts w:ascii="Consolas" w:eastAsia="宋体" w:hAnsi="Consolas" w:cs="宋体"/>
          <w:color w:val="0000FF"/>
          <w:kern w:val="0"/>
          <w:szCs w:val="21"/>
        </w:rPr>
        <w:t>[]</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s</w:t>
      </w:r>
      <w:r w:rsidRPr="00F76391">
        <w:rPr>
          <w:rFonts w:ascii="Consolas" w:eastAsia="宋体" w:hAnsi="Consolas" w:cs="宋体"/>
          <w:color w:val="0000FF"/>
          <w:kern w:val="0"/>
          <w:szCs w:val="21"/>
        </w:rPr>
        <w:t>[]</w:t>
      </w:r>
      <w:r w:rsidRPr="00F76391">
        <w:rPr>
          <w:rFonts w:ascii="Consolas" w:eastAsia="宋体" w:hAnsi="Consolas" w:cs="宋体"/>
          <w:color w:val="000000"/>
          <w:kern w:val="0"/>
          <w:szCs w:val="21"/>
        </w:rPr>
        <w:t>)</w:t>
      </w:r>
    </w:p>
    <w:p w14:paraId="75EF4092"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w:t>
      </w:r>
    </w:p>
    <w:p w14:paraId="768D2908"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 = </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 = </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p>
    <w:p w14:paraId="206C0BD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temp</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40</w:t>
      </w:r>
      <w:r w:rsidRPr="00F76391">
        <w:rPr>
          <w:rFonts w:ascii="Consolas" w:eastAsia="宋体" w:hAnsi="Consolas" w:cs="宋体"/>
          <w:color w:val="000000"/>
          <w:kern w:val="0"/>
          <w:szCs w:val="21"/>
        </w:rPr>
        <w:t>];</w:t>
      </w:r>
    </w:p>
    <w:p w14:paraId="6C0E5120"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while</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t</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p>
    <w:p w14:paraId="7C4B30A8"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p>
    <w:p w14:paraId="6B969CEE"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while</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t</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 = </w:t>
      </w:r>
      <w:r w:rsidRPr="00F76391">
        <w:rPr>
          <w:rFonts w:ascii="Consolas" w:eastAsia="宋体" w:hAnsi="Consolas" w:cs="宋体"/>
          <w:color w:val="001080"/>
          <w:kern w:val="0"/>
          <w:szCs w:val="21"/>
        </w:rPr>
        <w:t>s</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 )!= </w:t>
      </w:r>
      <w:r w:rsidRPr="00F76391">
        <w:rPr>
          <w:rFonts w:ascii="Consolas" w:eastAsia="宋体" w:hAnsi="Consolas" w:cs="宋体"/>
          <w:color w:val="A31515"/>
          <w:kern w:val="0"/>
          <w:szCs w:val="21"/>
        </w:rPr>
        <w:t>'</w:t>
      </w:r>
      <w:r w:rsidRPr="00F76391">
        <w:rPr>
          <w:rFonts w:ascii="Consolas" w:eastAsia="宋体" w:hAnsi="Consolas" w:cs="宋体"/>
          <w:color w:val="EE0000"/>
          <w:kern w:val="0"/>
          <w:szCs w:val="21"/>
        </w:rPr>
        <w:t>\0</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p>
    <w:p w14:paraId="0C0F5910"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w:t>
      </w:r>
    </w:p>
    <w:p w14:paraId="43D8855E"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FF"/>
          <w:kern w:val="0"/>
          <w:szCs w:val="21"/>
        </w:rPr>
        <w:t>void</w:t>
      </w: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strdelc</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s</w:t>
      </w:r>
      <w:r w:rsidRPr="00F76391">
        <w:rPr>
          <w:rFonts w:ascii="Consolas" w:eastAsia="宋体" w:hAnsi="Consolas" w:cs="宋体"/>
          <w:color w:val="0000FF"/>
          <w:kern w:val="0"/>
          <w:szCs w:val="21"/>
        </w:rPr>
        <w:t>[]</w:t>
      </w: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c</w:t>
      </w:r>
      <w:r w:rsidRPr="00F76391">
        <w:rPr>
          <w:rFonts w:ascii="Consolas" w:eastAsia="宋体" w:hAnsi="Consolas" w:cs="宋体"/>
          <w:color w:val="000000"/>
          <w:kern w:val="0"/>
          <w:szCs w:val="21"/>
        </w:rPr>
        <w:t>)</w:t>
      </w:r>
    </w:p>
    <w:p w14:paraId="648136B8"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w:t>
      </w:r>
    </w:p>
    <w:p w14:paraId="4C1D2D4D"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k</w:t>
      </w:r>
      <w:r w:rsidRPr="00F76391">
        <w:rPr>
          <w:rFonts w:ascii="Consolas" w:eastAsia="宋体" w:hAnsi="Consolas" w:cs="宋体"/>
          <w:color w:val="000000"/>
          <w:kern w:val="0"/>
          <w:szCs w:val="21"/>
        </w:rPr>
        <w:t>;</w:t>
      </w:r>
    </w:p>
    <w:p w14:paraId="165FB180"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for</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k</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s</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 != </w:t>
      </w:r>
      <w:r w:rsidRPr="00F76391">
        <w:rPr>
          <w:rFonts w:ascii="Consolas" w:eastAsia="宋体" w:hAnsi="Consolas" w:cs="宋体"/>
          <w:color w:val="A31515"/>
          <w:kern w:val="0"/>
          <w:szCs w:val="21"/>
        </w:rPr>
        <w:t>'</w:t>
      </w:r>
      <w:r w:rsidRPr="00F76391">
        <w:rPr>
          <w:rFonts w:ascii="Consolas" w:eastAsia="宋体" w:hAnsi="Consolas" w:cs="宋体"/>
          <w:color w:val="EE0000"/>
          <w:kern w:val="0"/>
          <w:szCs w:val="21"/>
        </w:rPr>
        <w:t>\0</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p>
    <w:p w14:paraId="70293CC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if</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s</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 != </w:t>
      </w:r>
      <w:r w:rsidRPr="00F76391">
        <w:rPr>
          <w:rFonts w:ascii="Consolas" w:eastAsia="宋体" w:hAnsi="Consolas" w:cs="宋体"/>
          <w:color w:val="001080"/>
          <w:kern w:val="0"/>
          <w:szCs w:val="21"/>
        </w:rPr>
        <w:t>c</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s</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k</w:t>
      </w:r>
      <w:r w:rsidRPr="00F76391">
        <w:rPr>
          <w:rFonts w:ascii="Consolas" w:eastAsia="宋体" w:hAnsi="Consolas" w:cs="宋体"/>
          <w:color w:val="000000"/>
          <w:kern w:val="0"/>
          <w:szCs w:val="21"/>
        </w:rPr>
        <w:t>++] = </w:t>
      </w:r>
      <w:r w:rsidRPr="00F76391">
        <w:rPr>
          <w:rFonts w:ascii="Consolas" w:eastAsia="宋体" w:hAnsi="Consolas" w:cs="宋体"/>
          <w:color w:val="001080"/>
          <w:kern w:val="0"/>
          <w:szCs w:val="21"/>
        </w:rPr>
        <w:t>s</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p>
    <w:p w14:paraId="790CE6B1"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s</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k</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s</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  </w:t>
      </w:r>
    </w:p>
    <w:p w14:paraId="7EFB1D31"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w:t>
      </w:r>
    </w:p>
    <w:p w14:paraId="029BDB9D" w14:textId="77777777" w:rsidR="00F76391" w:rsidRPr="00F76391" w:rsidRDefault="00F76391" w:rsidP="00F76391">
      <w:pPr>
        <w:spacing w:line="360" w:lineRule="auto"/>
        <w:jc w:val="left"/>
        <w:rPr>
          <w:rFonts w:eastAsiaTheme="minorHAnsi" w:cs="Times New Roman"/>
          <w:sz w:val="24"/>
        </w:rPr>
      </w:pPr>
      <w:r w:rsidRPr="00F76391">
        <w:rPr>
          <w:rFonts w:eastAsiaTheme="minorHAnsi" w:cs="Times New Roman" w:hint="eastAsia"/>
          <w:sz w:val="24"/>
        </w:rPr>
        <w:t>（4）修改后运行结果：</w:t>
      </w:r>
    </w:p>
    <w:p w14:paraId="3044BE6C" w14:textId="77777777" w:rsidR="00F76391" w:rsidRPr="00F76391" w:rsidRDefault="00F76391" w:rsidP="00F76391">
      <w:pPr>
        <w:spacing w:line="360" w:lineRule="auto"/>
        <w:jc w:val="left"/>
        <w:rPr>
          <w:rFonts w:eastAsiaTheme="minorHAnsi" w:cs="Times New Roman"/>
          <w:sz w:val="24"/>
        </w:rPr>
      </w:pPr>
      <w:r w:rsidRPr="00F76391">
        <w:rPr>
          <w:rFonts w:eastAsiaTheme="minorHAnsi" w:cs="Times New Roman"/>
          <w:sz w:val="24"/>
        </w:rPr>
        <w:tab/>
      </w:r>
      <w:r w:rsidRPr="00F76391">
        <w:rPr>
          <w:rFonts w:eastAsiaTheme="minorHAnsi" w:cs="Times New Roman"/>
          <w:noProof/>
          <w:sz w:val="24"/>
        </w:rPr>
        <w:drawing>
          <wp:inline distT="0" distB="0" distL="0" distR="0" wp14:anchorId="53DB53AA" wp14:editId="20259520">
            <wp:extent cx="3295819" cy="809667"/>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95819" cy="809667"/>
                    </a:xfrm>
                    <a:prstGeom prst="rect">
                      <a:avLst/>
                    </a:prstGeom>
                  </pic:spPr>
                </pic:pic>
              </a:graphicData>
            </a:graphic>
          </wp:inline>
        </w:drawing>
      </w:r>
      <w:r w:rsidRPr="00F76391">
        <w:rPr>
          <w:rFonts w:eastAsiaTheme="minorHAnsi" w:cs="Times New Roman"/>
          <w:sz w:val="24"/>
        </w:rPr>
        <w:tab/>
      </w:r>
      <w:r w:rsidRPr="00F76391">
        <w:rPr>
          <w:rFonts w:eastAsiaTheme="minorHAnsi" w:cs="Times New Roman"/>
          <w:sz w:val="24"/>
        </w:rPr>
        <w:tab/>
      </w:r>
      <w:r w:rsidRPr="00F76391">
        <w:rPr>
          <w:rFonts w:eastAsiaTheme="minorHAnsi" w:cs="Times New Roman"/>
          <w:sz w:val="24"/>
        </w:rPr>
        <w:tab/>
      </w:r>
      <w:r w:rsidRPr="00F76391">
        <w:rPr>
          <w:rFonts w:eastAsiaTheme="minorHAnsi" w:cs="Times New Roman"/>
          <w:sz w:val="24"/>
        </w:rPr>
        <w:tab/>
      </w:r>
      <w:r w:rsidRPr="00F76391">
        <w:rPr>
          <w:rFonts w:eastAsiaTheme="minorHAnsi" w:cs="Times New Roman"/>
          <w:sz w:val="24"/>
        </w:rPr>
        <w:tab/>
      </w:r>
    </w:p>
    <w:p w14:paraId="584A0B67" w14:textId="77777777" w:rsidR="00F76391" w:rsidRPr="00F76391" w:rsidRDefault="00F76391" w:rsidP="00F76391">
      <w:pPr>
        <w:spacing w:line="360" w:lineRule="auto"/>
        <w:jc w:val="left"/>
        <w:rPr>
          <w:rFonts w:eastAsiaTheme="minorHAnsi" w:cs="Times New Roman"/>
          <w:sz w:val="24"/>
        </w:rPr>
      </w:pPr>
      <w:r w:rsidRPr="00F76391">
        <w:rPr>
          <w:rFonts w:ascii="Times New Roman" w:eastAsia="宋体" w:hAnsi="Times New Roman" w:cs="宋体"/>
          <w:b/>
          <w:bCs/>
          <w:kern w:val="28"/>
          <w:sz w:val="24"/>
          <w:szCs w:val="32"/>
        </w:rPr>
        <w:t>2</w:t>
      </w:r>
      <w:r w:rsidRPr="00F76391">
        <w:rPr>
          <w:rFonts w:ascii="Times New Roman" w:eastAsia="宋体" w:hAnsi="Times New Roman" w:cs="宋体" w:hint="eastAsia"/>
          <w:b/>
          <w:bCs/>
          <w:kern w:val="28"/>
          <w:sz w:val="24"/>
          <w:szCs w:val="32"/>
        </w:rPr>
        <w:t>、</w:t>
      </w:r>
      <w:r w:rsidRPr="00F76391">
        <w:rPr>
          <w:rFonts w:ascii="Times New Roman" w:eastAsia="宋体" w:hAnsi="Times New Roman" w:cs="宋体"/>
          <w:b/>
          <w:bCs/>
          <w:kern w:val="28"/>
          <w:sz w:val="24"/>
          <w:szCs w:val="32"/>
        </w:rPr>
        <w:t xml:space="preserve"> </w:t>
      </w:r>
      <w:r w:rsidRPr="00F76391">
        <w:rPr>
          <w:rFonts w:ascii="Times New Roman" w:eastAsia="宋体" w:hAnsi="Times New Roman" w:cs="Times New Roman" w:hint="eastAsia"/>
          <w:b/>
          <w:bCs/>
          <w:kern w:val="28"/>
          <w:sz w:val="24"/>
          <w:szCs w:val="32"/>
        </w:rPr>
        <w:t>源程序完善和修改替换</w:t>
      </w:r>
    </w:p>
    <w:p w14:paraId="2BA45AEA" w14:textId="77777777" w:rsidR="00F76391" w:rsidRPr="00F76391" w:rsidRDefault="00F76391" w:rsidP="00F76391">
      <w:pPr>
        <w:spacing w:line="360" w:lineRule="auto"/>
        <w:jc w:val="left"/>
        <w:rPr>
          <w:rFonts w:ascii="Times New Roman" w:eastAsia="宋体" w:hAnsi="Times New Roman" w:cs="Times New Roman"/>
          <w:sz w:val="24"/>
        </w:rPr>
      </w:pPr>
      <w:r w:rsidRPr="00F76391">
        <w:rPr>
          <w:rFonts w:ascii="Times New Roman" w:eastAsia="宋体" w:hAnsi="Times New Roman" w:cs="Times New Roman" w:hint="eastAsia"/>
          <w:sz w:val="24"/>
        </w:rPr>
        <w:t xml:space="preserve">(1) </w:t>
      </w:r>
      <w:r w:rsidRPr="00F76391">
        <w:rPr>
          <w:rFonts w:ascii="Times New Roman" w:eastAsia="宋体" w:hAnsi="Times New Roman" w:cs="Times New Roman" w:hint="eastAsia"/>
          <w:sz w:val="24"/>
        </w:rPr>
        <w:t>下面的源程序用于求解瑟夫问题：</w:t>
      </w:r>
      <w:r w:rsidRPr="00F76391">
        <w:rPr>
          <w:rFonts w:ascii="Times New Roman" w:eastAsia="宋体" w:hAnsi="Times New Roman" w:cs="Times New Roman" w:hint="eastAsia"/>
          <w:sz w:val="24"/>
        </w:rPr>
        <w:t>M</w:t>
      </w:r>
      <w:r w:rsidRPr="00F76391">
        <w:rPr>
          <w:rFonts w:ascii="Times New Roman" w:eastAsia="宋体" w:hAnsi="Times New Roman" w:cs="Times New Roman" w:hint="eastAsia"/>
          <w:sz w:val="24"/>
        </w:rPr>
        <w:t>个人围成一圈，从第一个人开始依次从</w:t>
      </w:r>
      <w:r w:rsidRPr="00F76391">
        <w:rPr>
          <w:rFonts w:ascii="Times New Roman" w:eastAsia="宋体" w:hAnsi="Times New Roman" w:cs="Times New Roman" w:hint="eastAsia"/>
          <w:sz w:val="24"/>
        </w:rPr>
        <w:t>1</w:t>
      </w:r>
      <w:r w:rsidRPr="00F76391">
        <w:rPr>
          <w:rFonts w:ascii="Times New Roman" w:eastAsia="宋体" w:hAnsi="Times New Roman" w:cs="Times New Roman" w:hint="eastAsia"/>
          <w:sz w:val="24"/>
        </w:rPr>
        <w:t>至</w:t>
      </w:r>
      <w:r w:rsidRPr="00F76391">
        <w:rPr>
          <w:rFonts w:ascii="Times New Roman" w:eastAsia="宋体" w:hAnsi="Times New Roman" w:cs="Times New Roman" w:hint="eastAsia"/>
          <w:sz w:val="24"/>
        </w:rPr>
        <w:t>N</w:t>
      </w:r>
      <w:r w:rsidRPr="00F76391">
        <w:rPr>
          <w:rFonts w:ascii="Times New Roman" w:eastAsia="宋体" w:hAnsi="Times New Roman" w:cs="Times New Roman" w:hint="eastAsia"/>
          <w:sz w:val="24"/>
        </w:rPr>
        <w:t>循环报数，每当报数为</w:t>
      </w:r>
      <w:r w:rsidRPr="00F76391">
        <w:rPr>
          <w:rFonts w:ascii="Times New Roman" w:eastAsia="宋体" w:hAnsi="Times New Roman" w:cs="Times New Roman" w:hint="eastAsia"/>
          <w:sz w:val="24"/>
        </w:rPr>
        <w:t>N</w:t>
      </w:r>
      <w:r w:rsidRPr="00F76391">
        <w:rPr>
          <w:rFonts w:ascii="Times New Roman" w:eastAsia="宋体" w:hAnsi="Times New Roman" w:cs="Times New Roman" w:hint="eastAsia"/>
          <w:sz w:val="24"/>
        </w:rPr>
        <w:t>时报数人出圈，直到圈中只剩下一个人为止。</w:t>
      </w:r>
      <w:r w:rsidRPr="00F76391">
        <w:rPr>
          <w:rFonts w:ascii="宋体" w:eastAsia="宋体" w:hAnsi="宋体" w:cs="Times New Roman" w:hint="eastAsia"/>
          <w:sz w:val="24"/>
        </w:rPr>
        <w:t>①</w:t>
      </w:r>
      <w:r w:rsidRPr="00F76391">
        <w:rPr>
          <w:rFonts w:ascii="Times New Roman" w:eastAsia="宋体" w:hAnsi="Times New Roman" w:cs="Times New Roman" w:hint="eastAsia"/>
          <w:sz w:val="24"/>
        </w:rPr>
        <w:t>请在源程序中的下划线处填写合适的代码来完善该程序。</w:t>
      </w:r>
    </w:p>
    <w:p w14:paraId="5B409D72"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#include&lt;stdio.h&gt;</w:t>
      </w:r>
    </w:p>
    <w:p w14:paraId="58E50178"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#define M 10</w:t>
      </w:r>
    </w:p>
    <w:p w14:paraId="64763760"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#define N 3</w:t>
      </w:r>
    </w:p>
    <w:p w14:paraId="26375576"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int main(void)</w:t>
      </w:r>
    </w:p>
    <w:p w14:paraId="33D665D0"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w:t>
      </w:r>
    </w:p>
    <w:p w14:paraId="430C9D27" w14:textId="77777777" w:rsidR="00F76391" w:rsidRPr="00F76391" w:rsidRDefault="00F76391" w:rsidP="00F76391">
      <w:pPr>
        <w:spacing w:line="360" w:lineRule="auto"/>
        <w:ind w:left="360" w:firstLineChars="200" w:firstLine="480"/>
        <w:jc w:val="left"/>
        <w:rPr>
          <w:rFonts w:ascii="Times New Roman" w:eastAsia="宋体" w:hAnsi="Times New Roman" w:cs="Times New Roman"/>
          <w:sz w:val="24"/>
        </w:rPr>
      </w:pPr>
      <w:r w:rsidRPr="00F76391">
        <w:rPr>
          <w:rFonts w:ascii="Times New Roman" w:eastAsia="宋体" w:hAnsi="Times New Roman" w:cs="Times New Roman" w:hint="eastAsia"/>
          <w:sz w:val="24"/>
        </w:rPr>
        <w:t>int a[M], b[M];</w:t>
      </w:r>
      <w:r w:rsidRPr="00F76391">
        <w:rPr>
          <w:rFonts w:ascii="Times New Roman" w:eastAsia="宋体" w:hAnsi="Times New Roman" w:cs="Times New Roman" w:hint="eastAsia"/>
          <w:sz w:val="24"/>
        </w:rPr>
        <w:tab/>
        <w:t xml:space="preserve">/* </w:t>
      </w:r>
      <w:r w:rsidRPr="00F76391">
        <w:rPr>
          <w:rFonts w:ascii="Times New Roman" w:eastAsia="宋体" w:hAnsi="Times New Roman" w:cs="Times New Roman" w:hint="eastAsia"/>
          <w:sz w:val="24"/>
        </w:rPr>
        <w:t>数组</w:t>
      </w:r>
      <w:r w:rsidRPr="00F76391">
        <w:rPr>
          <w:rFonts w:ascii="Times New Roman" w:eastAsia="宋体" w:hAnsi="Times New Roman" w:cs="Times New Roman" w:hint="eastAsia"/>
          <w:sz w:val="24"/>
        </w:rPr>
        <w:t>a</w:t>
      </w:r>
      <w:r w:rsidRPr="00F76391">
        <w:rPr>
          <w:rFonts w:ascii="Times New Roman" w:eastAsia="宋体" w:hAnsi="Times New Roman" w:cs="Times New Roman" w:hint="eastAsia"/>
          <w:sz w:val="24"/>
        </w:rPr>
        <w:t>存放圈中人的编号，数组</w:t>
      </w:r>
      <w:r w:rsidRPr="00F76391">
        <w:rPr>
          <w:rFonts w:ascii="Times New Roman" w:eastAsia="宋体" w:hAnsi="Times New Roman" w:cs="Times New Roman" w:hint="eastAsia"/>
          <w:sz w:val="24"/>
        </w:rPr>
        <w:t>b</w:t>
      </w:r>
      <w:r w:rsidRPr="00F76391">
        <w:rPr>
          <w:rFonts w:ascii="Times New Roman" w:eastAsia="宋体" w:hAnsi="Times New Roman" w:cs="Times New Roman" w:hint="eastAsia"/>
          <w:sz w:val="24"/>
        </w:rPr>
        <w:t>存放出圈人的编号</w:t>
      </w:r>
      <w:r w:rsidRPr="00F76391">
        <w:rPr>
          <w:rFonts w:ascii="Times New Roman" w:eastAsia="宋体" w:hAnsi="Times New Roman" w:cs="Times New Roman" w:hint="eastAsia"/>
          <w:sz w:val="24"/>
        </w:rPr>
        <w:t xml:space="preserve"> */</w:t>
      </w:r>
    </w:p>
    <w:p w14:paraId="55F5AAAC" w14:textId="77777777" w:rsidR="00F76391" w:rsidRPr="00F76391" w:rsidRDefault="00F76391" w:rsidP="00F76391">
      <w:pPr>
        <w:spacing w:line="360" w:lineRule="auto"/>
        <w:ind w:left="360"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int i, j, k;</w:t>
      </w:r>
    </w:p>
    <w:p w14:paraId="4CA16997"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hint="eastAsia"/>
          <w:sz w:val="24"/>
        </w:rPr>
        <w:t xml:space="preserve">   for(i = 0; i &lt; M; i++)</w:t>
      </w:r>
      <w:r w:rsidRPr="00F76391">
        <w:rPr>
          <w:rFonts w:ascii="Times New Roman" w:eastAsia="宋体" w:hAnsi="Times New Roman" w:cs="Times New Roman" w:hint="eastAsia"/>
          <w:sz w:val="24"/>
        </w:rPr>
        <w:tab/>
      </w:r>
      <w:r w:rsidRPr="00F76391">
        <w:rPr>
          <w:rFonts w:ascii="Times New Roman" w:eastAsia="宋体" w:hAnsi="Times New Roman" w:cs="Times New Roman" w:hint="eastAsia"/>
          <w:sz w:val="24"/>
        </w:rPr>
        <w:tab/>
      </w:r>
      <w:r w:rsidRPr="00F76391">
        <w:rPr>
          <w:rFonts w:ascii="Times New Roman" w:eastAsia="宋体" w:hAnsi="Times New Roman" w:cs="Times New Roman" w:hint="eastAsia"/>
          <w:sz w:val="24"/>
        </w:rPr>
        <w:tab/>
        <w:t xml:space="preserve">/* </w:t>
      </w:r>
      <w:r w:rsidRPr="00F76391">
        <w:rPr>
          <w:rFonts w:ascii="Times New Roman" w:eastAsia="宋体" w:hAnsi="Times New Roman" w:cs="Times New Roman" w:hint="eastAsia"/>
          <w:sz w:val="24"/>
        </w:rPr>
        <w:t>对圈中人按顺序编号</w:t>
      </w:r>
      <w:r w:rsidRPr="00F76391">
        <w:rPr>
          <w:rFonts w:ascii="Times New Roman" w:eastAsia="宋体" w:hAnsi="Times New Roman" w:cs="Times New Roman" w:hint="eastAsia"/>
          <w:sz w:val="24"/>
        </w:rPr>
        <w:t>1</w:t>
      </w:r>
      <w:r w:rsidRPr="00F76391">
        <w:rPr>
          <w:rFonts w:ascii="Times New Roman" w:eastAsia="宋体" w:hAnsi="Times New Roman" w:cs="Times New Roman" w:hint="eastAsia"/>
          <w:sz w:val="24"/>
        </w:rPr>
        <w:t>—</w:t>
      </w:r>
      <w:r w:rsidRPr="00F76391">
        <w:rPr>
          <w:rFonts w:ascii="Times New Roman" w:eastAsia="宋体" w:hAnsi="Times New Roman" w:cs="Times New Roman" w:hint="eastAsia"/>
          <w:sz w:val="24"/>
        </w:rPr>
        <w:t>M */</w:t>
      </w:r>
    </w:p>
    <w:p w14:paraId="675CAF47" w14:textId="77777777" w:rsidR="00F76391" w:rsidRPr="00F76391" w:rsidRDefault="00F76391" w:rsidP="00F76391">
      <w:pPr>
        <w:spacing w:line="360" w:lineRule="auto"/>
        <w:ind w:left="780"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a[i] = i + 1;</w:t>
      </w:r>
    </w:p>
    <w:p w14:paraId="69BD266F" w14:textId="77777777" w:rsidR="00F76391" w:rsidRPr="00F76391" w:rsidRDefault="00F76391" w:rsidP="00F76391">
      <w:pPr>
        <w:spacing w:line="360" w:lineRule="auto"/>
        <w:ind w:left="360" w:firstLineChars="175" w:firstLine="420"/>
        <w:jc w:val="left"/>
        <w:rPr>
          <w:rFonts w:ascii="Times New Roman" w:eastAsia="宋体" w:hAnsi="Times New Roman" w:cs="Times New Roman"/>
          <w:sz w:val="24"/>
        </w:rPr>
      </w:pPr>
      <w:r w:rsidRPr="00F76391">
        <w:rPr>
          <w:rFonts w:ascii="Times New Roman" w:eastAsia="宋体" w:hAnsi="Times New Roman" w:cs="Times New Roman"/>
          <w:sz w:val="24"/>
        </w:rPr>
        <w:t>for(i = M, j = 0; i &gt; 1; i--){</w:t>
      </w:r>
    </w:p>
    <w:p w14:paraId="187862E4"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hint="eastAsia"/>
          <w:sz w:val="24"/>
        </w:rPr>
        <w:lastRenderedPageBreak/>
        <w:t>/* i</w:t>
      </w:r>
      <w:r w:rsidRPr="00F76391">
        <w:rPr>
          <w:rFonts w:ascii="Times New Roman" w:eastAsia="宋体" w:hAnsi="Times New Roman" w:cs="Times New Roman" w:hint="eastAsia"/>
          <w:sz w:val="24"/>
        </w:rPr>
        <w:t>表示圈中人个数，初始为</w:t>
      </w:r>
      <w:r w:rsidRPr="00F76391">
        <w:rPr>
          <w:rFonts w:ascii="Times New Roman" w:eastAsia="宋体" w:hAnsi="Times New Roman" w:cs="Times New Roman" w:hint="eastAsia"/>
          <w:sz w:val="24"/>
        </w:rPr>
        <w:t>M</w:t>
      </w:r>
      <w:r w:rsidRPr="00F76391">
        <w:rPr>
          <w:rFonts w:ascii="Times New Roman" w:eastAsia="宋体" w:hAnsi="Times New Roman" w:cs="Times New Roman" w:hint="eastAsia"/>
          <w:sz w:val="24"/>
        </w:rPr>
        <w:t>个，剩</w:t>
      </w:r>
      <w:r w:rsidRPr="00F76391">
        <w:rPr>
          <w:rFonts w:ascii="Times New Roman" w:eastAsia="宋体" w:hAnsi="Times New Roman" w:cs="Times New Roman" w:hint="eastAsia"/>
          <w:sz w:val="24"/>
        </w:rPr>
        <w:t>1</w:t>
      </w:r>
      <w:r w:rsidRPr="00F76391">
        <w:rPr>
          <w:rFonts w:ascii="Times New Roman" w:eastAsia="宋体" w:hAnsi="Times New Roman" w:cs="Times New Roman" w:hint="eastAsia"/>
          <w:sz w:val="24"/>
        </w:rPr>
        <w:t>个人时结束循环；</w:t>
      </w:r>
      <w:r w:rsidRPr="00F76391">
        <w:rPr>
          <w:rFonts w:ascii="Times New Roman" w:eastAsia="宋体" w:hAnsi="Times New Roman" w:cs="Times New Roman" w:hint="eastAsia"/>
          <w:sz w:val="24"/>
        </w:rPr>
        <w:t>j</w:t>
      </w:r>
      <w:r w:rsidRPr="00F76391">
        <w:rPr>
          <w:rFonts w:ascii="Times New Roman" w:eastAsia="宋体" w:hAnsi="Times New Roman" w:cs="Times New Roman" w:hint="eastAsia"/>
          <w:sz w:val="24"/>
        </w:rPr>
        <w:t>表示当前报数人的位置</w:t>
      </w:r>
      <w:r w:rsidRPr="00F76391">
        <w:rPr>
          <w:rFonts w:ascii="Times New Roman" w:eastAsia="宋体" w:hAnsi="Times New Roman" w:cs="Times New Roman" w:hint="eastAsia"/>
          <w:sz w:val="24"/>
        </w:rPr>
        <w:t xml:space="preserve"> */</w:t>
      </w:r>
    </w:p>
    <w:p w14:paraId="5D769440" w14:textId="77777777" w:rsidR="00F76391" w:rsidRPr="00F76391" w:rsidRDefault="00F76391" w:rsidP="00F76391">
      <w:pPr>
        <w:spacing w:line="360" w:lineRule="auto"/>
        <w:ind w:left="780" w:firstLineChars="200" w:firstLine="480"/>
        <w:jc w:val="left"/>
        <w:rPr>
          <w:rFonts w:ascii="Times New Roman" w:eastAsia="宋体" w:hAnsi="Times New Roman" w:cs="Times New Roman"/>
          <w:sz w:val="24"/>
        </w:rPr>
      </w:pPr>
      <w:r w:rsidRPr="00F76391">
        <w:rPr>
          <w:rFonts w:ascii="Times New Roman" w:eastAsia="宋体" w:hAnsi="Times New Roman" w:cs="Times New Roman" w:hint="eastAsia"/>
          <w:sz w:val="24"/>
        </w:rPr>
        <w:t>for(k = 1; k &lt;= N; k++)</w:t>
      </w:r>
      <w:r w:rsidRPr="00F76391">
        <w:rPr>
          <w:rFonts w:ascii="Times New Roman" w:eastAsia="宋体" w:hAnsi="Times New Roman" w:cs="Times New Roman" w:hint="eastAsia"/>
          <w:sz w:val="24"/>
        </w:rPr>
        <w:tab/>
      </w:r>
      <w:r w:rsidRPr="00F76391">
        <w:rPr>
          <w:rFonts w:ascii="Times New Roman" w:eastAsia="宋体" w:hAnsi="Times New Roman" w:cs="Times New Roman" w:hint="eastAsia"/>
          <w:sz w:val="24"/>
        </w:rPr>
        <w:tab/>
      </w:r>
      <w:r w:rsidRPr="00F76391">
        <w:rPr>
          <w:rFonts w:ascii="Times New Roman" w:eastAsia="宋体" w:hAnsi="Times New Roman" w:cs="Times New Roman" w:hint="eastAsia"/>
          <w:sz w:val="24"/>
        </w:rPr>
        <w:tab/>
        <w:t>/* 1</w:t>
      </w:r>
      <w:r w:rsidRPr="00F76391">
        <w:rPr>
          <w:rFonts w:ascii="Times New Roman" w:eastAsia="宋体" w:hAnsi="Times New Roman" w:cs="Times New Roman" w:hint="eastAsia"/>
          <w:sz w:val="24"/>
        </w:rPr>
        <w:t>至</w:t>
      </w:r>
      <w:r w:rsidRPr="00F76391">
        <w:rPr>
          <w:rFonts w:ascii="Times New Roman" w:eastAsia="宋体" w:hAnsi="Times New Roman" w:cs="Times New Roman" w:hint="eastAsia"/>
          <w:sz w:val="24"/>
        </w:rPr>
        <w:t>N</w:t>
      </w:r>
      <w:r w:rsidRPr="00F76391">
        <w:rPr>
          <w:rFonts w:ascii="Times New Roman" w:eastAsia="宋体" w:hAnsi="Times New Roman" w:cs="Times New Roman" w:hint="eastAsia"/>
          <w:sz w:val="24"/>
        </w:rPr>
        <w:t>报数</w:t>
      </w:r>
      <w:r w:rsidRPr="00F76391">
        <w:rPr>
          <w:rFonts w:ascii="Times New Roman" w:eastAsia="宋体" w:hAnsi="Times New Roman" w:cs="Times New Roman" w:hint="eastAsia"/>
          <w:sz w:val="24"/>
        </w:rPr>
        <w:t xml:space="preserve"> */</w:t>
      </w:r>
    </w:p>
    <w:p w14:paraId="292249C5" w14:textId="77777777" w:rsidR="00F76391" w:rsidRPr="00F76391" w:rsidRDefault="00F76391" w:rsidP="00F76391">
      <w:pPr>
        <w:spacing w:line="360" w:lineRule="auto"/>
        <w:ind w:left="1200" w:firstLineChars="200" w:firstLine="480"/>
        <w:jc w:val="left"/>
        <w:rPr>
          <w:rFonts w:ascii="Times New Roman" w:eastAsia="宋体" w:hAnsi="Times New Roman" w:cs="Times New Roman"/>
          <w:sz w:val="24"/>
        </w:rPr>
      </w:pPr>
      <w:r w:rsidRPr="00F76391">
        <w:rPr>
          <w:rFonts w:ascii="Times New Roman" w:eastAsia="宋体" w:hAnsi="Times New Roman" w:cs="Times New Roman" w:hint="eastAsia"/>
          <w:sz w:val="24"/>
        </w:rPr>
        <w:t xml:space="preserve">if(++j &gt; i - 1) j = 0;/* </w:t>
      </w:r>
      <w:r w:rsidRPr="00F76391">
        <w:rPr>
          <w:rFonts w:ascii="Times New Roman" w:eastAsia="宋体" w:hAnsi="Times New Roman" w:cs="Times New Roman" w:hint="eastAsia"/>
          <w:sz w:val="24"/>
        </w:rPr>
        <w:t>最后一个人报数后第一个人接着报，形成一个圈</w:t>
      </w:r>
      <w:r w:rsidRPr="00F76391">
        <w:rPr>
          <w:rFonts w:ascii="Times New Roman" w:eastAsia="宋体" w:hAnsi="Times New Roman" w:cs="Times New Roman" w:hint="eastAsia"/>
          <w:sz w:val="24"/>
        </w:rPr>
        <w:t xml:space="preserve"> */</w:t>
      </w:r>
    </w:p>
    <w:p w14:paraId="2374E156"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hint="eastAsia"/>
          <w:sz w:val="24"/>
        </w:rPr>
        <w:t xml:space="preserve">     </w:t>
      </w:r>
      <w:r w:rsidRPr="00F76391">
        <w:rPr>
          <w:rFonts w:ascii="Times New Roman" w:eastAsia="宋体" w:hAnsi="Times New Roman" w:cs="Times New Roman"/>
          <w:sz w:val="24"/>
        </w:rPr>
        <w:tab/>
      </w:r>
      <w:r w:rsidRPr="00F76391">
        <w:rPr>
          <w:rFonts w:ascii="Times New Roman" w:eastAsia="宋体" w:hAnsi="Times New Roman" w:cs="Times New Roman"/>
          <w:sz w:val="24"/>
        </w:rPr>
        <w:tab/>
      </w:r>
      <w:r w:rsidRPr="00F76391">
        <w:rPr>
          <w:rFonts w:ascii="Times New Roman" w:eastAsia="宋体" w:hAnsi="Times New Roman" w:cs="Times New Roman" w:hint="eastAsia"/>
          <w:sz w:val="24"/>
        </w:rPr>
        <w:t>b[M-i] = j</w:t>
      </w:r>
      <w:r w:rsidRPr="00F76391">
        <w:rPr>
          <w:rFonts w:ascii="Times New Roman" w:eastAsia="宋体" w:hAnsi="Times New Roman" w:cs="Times New Roman"/>
          <w:sz w:val="24"/>
        </w:rPr>
        <w:t xml:space="preserve"> </w:t>
      </w:r>
      <w:r w:rsidRPr="00F76391">
        <w:rPr>
          <w:rFonts w:ascii="Times New Roman" w:eastAsia="宋体" w:hAnsi="Times New Roman" w:cs="Times New Roman" w:hint="eastAsia"/>
          <w:sz w:val="24"/>
        </w:rPr>
        <w:t>?</w:t>
      </w:r>
      <w:r w:rsidRPr="00F76391">
        <w:rPr>
          <w:rFonts w:ascii="Times New Roman" w:eastAsia="宋体" w:hAnsi="Times New Roman" w:cs="Times New Roman"/>
          <w:sz w:val="24"/>
        </w:rPr>
        <w:t xml:space="preserve"> _______</w:t>
      </w:r>
      <w:r w:rsidRPr="00F76391">
        <w:rPr>
          <w:rFonts w:ascii="Times New Roman" w:eastAsia="宋体" w:hAnsi="Times New Roman" w:cs="Times New Roman" w:hint="eastAsia"/>
          <w:sz w:val="24"/>
        </w:rPr>
        <w:t>:</w:t>
      </w:r>
      <w:r w:rsidRPr="00F76391">
        <w:rPr>
          <w:rFonts w:ascii="Times New Roman" w:eastAsia="宋体" w:hAnsi="Times New Roman" w:cs="Times New Roman"/>
          <w:sz w:val="24"/>
        </w:rPr>
        <w:t>______</w:t>
      </w:r>
      <w:r w:rsidRPr="00F76391">
        <w:rPr>
          <w:rFonts w:ascii="Times New Roman" w:eastAsia="宋体" w:hAnsi="Times New Roman" w:cs="Times New Roman" w:hint="eastAsia"/>
          <w:sz w:val="24"/>
        </w:rPr>
        <w:t>;</w:t>
      </w:r>
      <w:r w:rsidRPr="00F76391">
        <w:rPr>
          <w:rFonts w:ascii="Times New Roman" w:eastAsia="宋体" w:hAnsi="Times New Roman" w:cs="Times New Roman" w:hint="eastAsia"/>
          <w:sz w:val="24"/>
        </w:rPr>
        <w:tab/>
        <w:t xml:space="preserve">/* </w:t>
      </w:r>
      <w:r w:rsidRPr="00F76391">
        <w:rPr>
          <w:rFonts w:ascii="Times New Roman" w:eastAsia="宋体" w:hAnsi="Times New Roman" w:cs="Times New Roman" w:hint="eastAsia"/>
          <w:sz w:val="24"/>
        </w:rPr>
        <w:t>将报数为</w:t>
      </w:r>
      <w:r w:rsidRPr="00F76391">
        <w:rPr>
          <w:rFonts w:ascii="Times New Roman" w:eastAsia="宋体" w:hAnsi="Times New Roman" w:cs="Times New Roman" w:hint="eastAsia"/>
          <w:sz w:val="24"/>
        </w:rPr>
        <w:t>N</w:t>
      </w:r>
      <w:r w:rsidRPr="00F76391">
        <w:rPr>
          <w:rFonts w:ascii="Times New Roman" w:eastAsia="宋体" w:hAnsi="Times New Roman" w:cs="Times New Roman" w:hint="eastAsia"/>
          <w:sz w:val="24"/>
        </w:rPr>
        <w:t>的人的编号存入数组</w:t>
      </w:r>
      <w:r w:rsidRPr="00F76391">
        <w:rPr>
          <w:rFonts w:ascii="Times New Roman" w:eastAsia="宋体" w:hAnsi="Times New Roman" w:cs="Times New Roman" w:hint="eastAsia"/>
          <w:sz w:val="24"/>
        </w:rPr>
        <w:t>b */</w:t>
      </w:r>
    </w:p>
    <w:p w14:paraId="55F560C1"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 xml:space="preserve">     </w:t>
      </w:r>
      <w:r w:rsidRPr="00F76391">
        <w:rPr>
          <w:rFonts w:ascii="Times New Roman" w:eastAsia="宋体" w:hAnsi="Times New Roman" w:cs="Times New Roman"/>
          <w:sz w:val="24"/>
        </w:rPr>
        <w:tab/>
      </w:r>
      <w:r w:rsidRPr="00F76391">
        <w:rPr>
          <w:rFonts w:ascii="Times New Roman" w:eastAsia="宋体" w:hAnsi="Times New Roman" w:cs="Times New Roman"/>
          <w:sz w:val="24"/>
        </w:rPr>
        <w:tab/>
        <w:t>if(j)</w:t>
      </w:r>
    </w:p>
    <w:p w14:paraId="418DB503" w14:textId="77777777" w:rsidR="00F76391" w:rsidRPr="00F76391" w:rsidRDefault="00F76391" w:rsidP="00F76391">
      <w:pPr>
        <w:spacing w:line="360" w:lineRule="auto"/>
        <w:ind w:left="1620" w:firstLineChars="200" w:firstLine="480"/>
        <w:jc w:val="left"/>
        <w:rPr>
          <w:rFonts w:ascii="Times New Roman" w:eastAsia="宋体" w:hAnsi="Times New Roman" w:cs="Times New Roman"/>
          <w:sz w:val="24"/>
        </w:rPr>
      </w:pPr>
      <w:r w:rsidRPr="00F76391">
        <w:rPr>
          <w:rFonts w:ascii="Times New Roman" w:eastAsia="宋体" w:hAnsi="Times New Roman" w:cs="Times New Roman" w:hint="eastAsia"/>
          <w:sz w:val="24"/>
        </w:rPr>
        <w:t>for(k = --j; k &lt; i; k++)</w:t>
      </w:r>
      <w:r w:rsidRPr="00F76391">
        <w:rPr>
          <w:rFonts w:ascii="Times New Roman" w:eastAsia="宋体" w:hAnsi="Times New Roman" w:cs="Times New Roman" w:hint="eastAsia"/>
          <w:sz w:val="24"/>
        </w:rPr>
        <w:tab/>
        <w:t xml:space="preserve">/* </w:t>
      </w:r>
      <w:r w:rsidRPr="00F76391">
        <w:rPr>
          <w:rFonts w:ascii="Times New Roman" w:eastAsia="宋体" w:hAnsi="Times New Roman" w:cs="Times New Roman" w:hint="eastAsia"/>
          <w:sz w:val="24"/>
        </w:rPr>
        <w:t>压缩数组</w:t>
      </w:r>
      <w:r w:rsidRPr="00F76391">
        <w:rPr>
          <w:rFonts w:ascii="Times New Roman" w:eastAsia="宋体" w:hAnsi="Times New Roman" w:cs="Times New Roman" w:hint="eastAsia"/>
          <w:sz w:val="24"/>
        </w:rPr>
        <w:t>a</w:t>
      </w:r>
      <w:r w:rsidRPr="00F76391">
        <w:rPr>
          <w:rFonts w:ascii="Times New Roman" w:eastAsia="宋体" w:hAnsi="Times New Roman" w:cs="Times New Roman" w:hint="eastAsia"/>
          <w:sz w:val="24"/>
        </w:rPr>
        <w:t>，使报数为</w:t>
      </w:r>
      <w:r w:rsidRPr="00F76391">
        <w:rPr>
          <w:rFonts w:ascii="Times New Roman" w:eastAsia="宋体" w:hAnsi="Times New Roman" w:cs="Times New Roman" w:hint="eastAsia"/>
          <w:sz w:val="24"/>
        </w:rPr>
        <w:t>N</w:t>
      </w:r>
      <w:r w:rsidRPr="00F76391">
        <w:rPr>
          <w:rFonts w:ascii="Times New Roman" w:eastAsia="宋体" w:hAnsi="Times New Roman" w:cs="Times New Roman" w:hint="eastAsia"/>
          <w:sz w:val="24"/>
        </w:rPr>
        <w:t>的人出圈</w:t>
      </w:r>
      <w:r w:rsidRPr="00F76391">
        <w:rPr>
          <w:rFonts w:ascii="Times New Roman" w:eastAsia="宋体" w:hAnsi="Times New Roman" w:cs="Times New Roman" w:hint="eastAsia"/>
          <w:sz w:val="24"/>
        </w:rPr>
        <w:t xml:space="preserve"> */</w:t>
      </w:r>
    </w:p>
    <w:p w14:paraId="74661951" w14:textId="77777777" w:rsidR="00F76391" w:rsidRPr="00F76391" w:rsidRDefault="00F76391" w:rsidP="00F76391">
      <w:pPr>
        <w:spacing w:line="360" w:lineRule="auto"/>
        <w:ind w:left="2040" w:firstLineChars="200" w:firstLine="480"/>
        <w:jc w:val="left"/>
        <w:rPr>
          <w:rFonts w:ascii="Times New Roman" w:eastAsia="宋体" w:hAnsi="Times New Roman" w:cs="Times New Roman"/>
          <w:sz w:val="24"/>
        </w:rPr>
      </w:pPr>
      <w:r w:rsidRPr="00F76391">
        <w:rPr>
          <w:rFonts w:ascii="Times New Roman" w:eastAsia="宋体" w:hAnsi="Times New Roman" w:cs="Times New Roman" w:hint="eastAsia"/>
          <w:sz w:val="24"/>
        </w:rPr>
        <w:t>_</w:t>
      </w:r>
      <w:r w:rsidRPr="00F76391">
        <w:rPr>
          <w:rFonts w:ascii="Times New Roman" w:eastAsia="宋体" w:hAnsi="Times New Roman" w:cs="Times New Roman"/>
          <w:sz w:val="24"/>
        </w:rPr>
        <w:t>_____________;</w:t>
      </w:r>
    </w:p>
    <w:p w14:paraId="0BE6217B" w14:textId="77777777" w:rsidR="00F76391" w:rsidRPr="00F76391" w:rsidRDefault="00F76391" w:rsidP="00F76391">
      <w:pPr>
        <w:spacing w:line="360" w:lineRule="auto"/>
        <w:ind w:left="360"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w:t>
      </w:r>
    </w:p>
    <w:p w14:paraId="169F1246" w14:textId="77777777" w:rsidR="00F76391" w:rsidRPr="00F76391" w:rsidRDefault="00F76391" w:rsidP="00F76391">
      <w:pPr>
        <w:spacing w:line="360" w:lineRule="auto"/>
        <w:ind w:left="360" w:firstLineChars="200" w:firstLine="480"/>
        <w:jc w:val="left"/>
        <w:rPr>
          <w:rFonts w:ascii="Times New Roman" w:eastAsia="宋体" w:hAnsi="Times New Roman" w:cs="Times New Roman"/>
          <w:sz w:val="24"/>
        </w:rPr>
      </w:pPr>
      <w:r w:rsidRPr="00F76391">
        <w:rPr>
          <w:rFonts w:ascii="Times New Roman" w:eastAsia="宋体" w:hAnsi="Times New Roman" w:cs="Times New Roman" w:hint="eastAsia"/>
          <w:sz w:val="24"/>
        </w:rPr>
        <w:t>for(i = 0;i &lt; M-1; i++)</w:t>
      </w:r>
      <w:r w:rsidRPr="00F76391">
        <w:rPr>
          <w:rFonts w:ascii="Times New Roman" w:eastAsia="宋体" w:hAnsi="Times New Roman" w:cs="Times New Roman" w:hint="eastAsia"/>
          <w:sz w:val="24"/>
        </w:rPr>
        <w:tab/>
      </w:r>
      <w:r w:rsidRPr="00F76391">
        <w:rPr>
          <w:rFonts w:ascii="Times New Roman" w:eastAsia="宋体" w:hAnsi="Times New Roman" w:cs="Times New Roman" w:hint="eastAsia"/>
          <w:sz w:val="24"/>
        </w:rPr>
        <w:tab/>
        <w:t xml:space="preserve">/* </w:t>
      </w:r>
      <w:r w:rsidRPr="00F76391">
        <w:rPr>
          <w:rFonts w:ascii="Times New Roman" w:eastAsia="宋体" w:hAnsi="Times New Roman" w:cs="Times New Roman" w:hint="eastAsia"/>
          <w:sz w:val="24"/>
        </w:rPr>
        <w:t>按次序输出出圈人的编号</w:t>
      </w:r>
      <w:r w:rsidRPr="00F76391">
        <w:rPr>
          <w:rFonts w:ascii="Times New Roman" w:eastAsia="宋体" w:hAnsi="Times New Roman" w:cs="Times New Roman" w:hint="eastAsia"/>
          <w:sz w:val="24"/>
        </w:rPr>
        <w:t xml:space="preserve"> */</w:t>
      </w:r>
    </w:p>
    <w:p w14:paraId="6F8CCFCF" w14:textId="77777777" w:rsidR="00F76391" w:rsidRPr="00F76391" w:rsidRDefault="00F76391" w:rsidP="00F76391">
      <w:pPr>
        <w:spacing w:line="360" w:lineRule="auto"/>
        <w:ind w:left="780"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printf(“%6d”, b[i]);</w:t>
      </w:r>
    </w:p>
    <w:p w14:paraId="080D23E0" w14:textId="77777777" w:rsidR="00F76391" w:rsidRPr="00F76391" w:rsidRDefault="00F76391" w:rsidP="00F76391">
      <w:pPr>
        <w:spacing w:line="360" w:lineRule="auto"/>
        <w:ind w:left="360" w:firstLineChars="200" w:firstLine="480"/>
        <w:jc w:val="left"/>
        <w:rPr>
          <w:rFonts w:ascii="Times New Roman" w:eastAsia="宋体" w:hAnsi="Times New Roman" w:cs="Times New Roman"/>
          <w:sz w:val="24"/>
        </w:rPr>
      </w:pPr>
      <w:r w:rsidRPr="00F76391">
        <w:rPr>
          <w:rFonts w:ascii="Times New Roman" w:eastAsia="宋体" w:hAnsi="Times New Roman" w:cs="Times New Roman" w:hint="eastAsia"/>
          <w:sz w:val="24"/>
        </w:rPr>
        <w:t>printf(</w:t>
      </w:r>
      <w:r w:rsidRPr="00F76391">
        <w:rPr>
          <w:rFonts w:ascii="Times New Roman" w:eastAsia="宋体" w:hAnsi="Times New Roman" w:cs="Times New Roman" w:hint="eastAsia"/>
          <w:sz w:val="24"/>
        </w:rPr>
        <w:t>“</w:t>
      </w:r>
      <w:r w:rsidRPr="00F76391">
        <w:rPr>
          <w:rFonts w:ascii="Times New Roman" w:eastAsia="宋体" w:hAnsi="Times New Roman" w:cs="Times New Roman" w:hint="eastAsia"/>
          <w:sz w:val="24"/>
        </w:rPr>
        <w:t>%6d\n</w:t>
      </w:r>
      <w:r w:rsidRPr="00F76391">
        <w:rPr>
          <w:rFonts w:ascii="Times New Roman" w:eastAsia="宋体" w:hAnsi="Times New Roman" w:cs="Times New Roman" w:hint="eastAsia"/>
          <w:sz w:val="24"/>
        </w:rPr>
        <w:t>”</w:t>
      </w:r>
      <w:r w:rsidRPr="00F76391">
        <w:rPr>
          <w:rFonts w:ascii="Times New Roman" w:eastAsia="宋体" w:hAnsi="Times New Roman" w:cs="Times New Roman" w:hint="eastAsia"/>
          <w:sz w:val="24"/>
        </w:rPr>
        <w:t>, a[0]);</w:t>
      </w:r>
      <w:r w:rsidRPr="00F76391">
        <w:rPr>
          <w:rFonts w:ascii="Times New Roman" w:eastAsia="宋体" w:hAnsi="Times New Roman" w:cs="Times New Roman" w:hint="eastAsia"/>
          <w:sz w:val="24"/>
        </w:rPr>
        <w:tab/>
      </w:r>
      <w:r w:rsidRPr="00F76391">
        <w:rPr>
          <w:rFonts w:ascii="Times New Roman" w:eastAsia="宋体" w:hAnsi="Times New Roman" w:cs="Times New Roman" w:hint="eastAsia"/>
          <w:sz w:val="24"/>
        </w:rPr>
        <w:tab/>
      </w:r>
      <w:r w:rsidRPr="00F76391">
        <w:rPr>
          <w:rFonts w:ascii="Times New Roman" w:eastAsia="宋体" w:hAnsi="Times New Roman" w:cs="Times New Roman" w:hint="eastAsia"/>
          <w:sz w:val="24"/>
        </w:rPr>
        <w:tab/>
        <w:t xml:space="preserve">/* </w:t>
      </w:r>
      <w:r w:rsidRPr="00F76391">
        <w:rPr>
          <w:rFonts w:ascii="Times New Roman" w:eastAsia="宋体" w:hAnsi="Times New Roman" w:cs="Times New Roman" w:hint="eastAsia"/>
          <w:sz w:val="24"/>
        </w:rPr>
        <w:t>输出圈中最后一个人的编号</w:t>
      </w:r>
      <w:r w:rsidRPr="00F76391">
        <w:rPr>
          <w:rFonts w:ascii="Times New Roman" w:eastAsia="宋体" w:hAnsi="Times New Roman" w:cs="Times New Roman" w:hint="eastAsia"/>
          <w:sz w:val="24"/>
        </w:rPr>
        <w:t xml:space="preserve"> */</w:t>
      </w:r>
    </w:p>
    <w:p w14:paraId="7B25FC99" w14:textId="77777777" w:rsidR="00F76391" w:rsidRPr="00F76391" w:rsidRDefault="00F76391" w:rsidP="00F76391">
      <w:pPr>
        <w:spacing w:line="360" w:lineRule="auto"/>
        <w:ind w:left="360"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return 0;</w:t>
      </w:r>
    </w:p>
    <w:p w14:paraId="7B586A92"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w:t>
      </w:r>
      <w:r w:rsidRPr="00F76391">
        <w:rPr>
          <w:rFonts w:ascii="Times New Roman" w:eastAsia="宋体" w:hAnsi="Times New Roman" w:cs="Times New Roman"/>
          <w:sz w:val="24"/>
        </w:rPr>
        <w:tab/>
      </w:r>
    </w:p>
    <w:p w14:paraId="09FD5FF3"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bookmarkStart w:id="23" w:name="_Toc223233101"/>
      <w:r w:rsidRPr="00F76391">
        <w:rPr>
          <w:rFonts w:ascii="宋体" w:eastAsia="宋体" w:hAnsi="宋体" w:cs="Times New Roman" w:hint="eastAsia"/>
          <w:sz w:val="24"/>
        </w:rPr>
        <w:t>②</w:t>
      </w:r>
      <w:r w:rsidRPr="00F76391">
        <w:rPr>
          <w:rFonts w:ascii="Times New Roman" w:eastAsia="宋体" w:hAnsi="Times New Roman" w:cs="Times New Roman" w:hint="eastAsia"/>
          <w:sz w:val="24"/>
        </w:rPr>
        <w:t>上面的程序中使用数组元素的值表示圈中人的编号，故每当有人出圈时都要压缩数组，这种算法不够精炼。如果采用做标记的办法，即每当有人出圈时对相应数组元素做标记，从而可省掉压缩数组的时间，这样处理效率会更高一些。请采用做标记的办法修改程序，并使修改后的程序与原程序具有相同的功能。</w:t>
      </w:r>
    </w:p>
    <w:p w14:paraId="585698F6" w14:textId="77777777" w:rsidR="00F76391" w:rsidRPr="00F76391" w:rsidRDefault="00F76391" w:rsidP="00F76391">
      <w:pPr>
        <w:rPr>
          <w:rFonts w:ascii="Times New Roman" w:eastAsia="宋体" w:hAnsi="宋体" w:cs="Times New Roman"/>
          <w:b/>
          <w:sz w:val="24"/>
          <w:szCs w:val="24"/>
        </w:rPr>
      </w:pPr>
      <w:r w:rsidRPr="00F76391">
        <w:rPr>
          <w:rFonts w:ascii="Times New Roman" w:eastAsia="宋体" w:hAnsi="宋体" w:cs="Times New Roman"/>
          <w:b/>
          <w:sz w:val="24"/>
          <w:szCs w:val="24"/>
        </w:rPr>
        <w:t>解答：</w:t>
      </w:r>
    </w:p>
    <w:p w14:paraId="0D36EB3D"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Times New Roman" w:eastAsia="宋体" w:hAnsi="Times New Roman" w:cs="Times New Roman"/>
          <w:sz w:val="24"/>
        </w:rPr>
        <w:tab/>
      </w:r>
      <w:r w:rsidRPr="00F76391">
        <w:rPr>
          <w:rFonts w:ascii="Times New Roman" w:eastAsia="宋体" w:hAnsi="Times New Roman" w:cs="Times New Roman" w:hint="eastAsia"/>
          <w:sz w:val="24"/>
        </w:rPr>
        <w:t>（</w:t>
      </w:r>
      <w:r w:rsidRPr="00F76391">
        <w:rPr>
          <w:rFonts w:ascii="Times New Roman" w:eastAsia="宋体" w:hAnsi="Times New Roman" w:cs="Times New Roman" w:hint="eastAsia"/>
          <w:sz w:val="24"/>
        </w:rPr>
        <w:t>1</w:t>
      </w:r>
      <w:r w:rsidRPr="00F76391">
        <w:rPr>
          <w:rFonts w:ascii="Times New Roman" w:eastAsia="宋体" w:hAnsi="Times New Roman" w:cs="Times New Roman" w:hint="eastAsia"/>
          <w:sz w:val="24"/>
        </w:rPr>
        <w:t>）第一空：</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p>
    <w:p w14:paraId="0EEB3CC9"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Times New Roman" w:eastAsia="宋体" w:hAnsi="Times New Roman" w:cs="Times New Roman"/>
          <w:sz w:val="24"/>
        </w:rPr>
        <w:tab/>
      </w:r>
      <w:r w:rsidRPr="00F76391">
        <w:rPr>
          <w:rFonts w:ascii="Times New Roman" w:eastAsia="宋体" w:hAnsi="Times New Roman" w:cs="Times New Roman"/>
          <w:sz w:val="24"/>
        </w:rPr>
        <w:tab/>
        <w:t xml:space="preserve">  </w:t>
      </w:r>
      <w:r w:rsidRPr="00F76391">
        <w:rPr>
          <w:rFonts w:ascii="Times New Roman" w:eastAsia="宋体" w:hAnsi="Times New Roman" w:cs="Times New Roman" w:hint="eastAsia"/>
          <w:sz w:val="24"/>
        </w:rPr>
        <w:t>第二空：</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k</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k</w:t>
      </w:r>
      <w:r w:rsidRPr="00F76391">
        <w:rPr>
          <w:rFonts w:ascii="Consolas" w:eastAsia="宋体" w:hAnsi="Consolas" w:cs="宋体"/>
          <w:color w:val="000000"/>
          <w:kern w:val="0"/>
          <w:szCs w:val="21"/>
        </w:rPr>
        <w:t>]</w:t>
      </w:r>
    </w:p>
    <w:p w14:paraId="71879247" w14:textId="77777777" w:rsidR="00F76391" w:rsidRPr="00F76391" w:rsidRDefault="00F76391" w:rsidP="00F76391">
      <w:pPr>
        <w:spacing w:line="360" w:lineRule="auto"/>
        <w:jc w:val="left"/>
        <w:rPr>
          <w:rFonts w:ascii="Times New Roman" w:eastAsia="宋体" w:hAnsi="Times New Roman" w:cs="Times New Roman"/>
          <w:sz w:val="24"/>
        </w:rPr>
      </w:pPr>
      <w:r w:rsidRPr="00F76391">
        <w:rPr>
          <w:rFonts w:ascii="Times New Roman" w:eastAsia="宋体" w:hAnsi="Times New Roman" w:cs="Times New Roman"/>
          <w:sz w:val="24"/>
        </w:rPr>
        <w:tab/>
      </w:r>
      <w:r w:rsidRPr="00F76391">
        <w:rPr>
          <w:rFonts w:ascii="Times New Roman" w:eastAsia="宋体" w:hAnsi="Times New Roman" w:cs="Times New Roman" w:hint="eastAsia"/>
          <w:sz w:val="24"/>
        </w:rPr>
        <w:t>（</w:t>
      </w:r>
      <w:r w:rsidRPr="00F76391">
        <w:rPr>
          <w:rFonts w:ascii="Times New Roman" w:eastAsia="宋体" w:hAnsi="Times New Roman" w:cs="Times New Roman" w:hint="eastAsia"/>
          <w:sz w:val="24"/>
        </w:rPr>
        <w:t>2</w:t>
      </w:r>
      <w:r w:rsidRPr="00F76391">
        <w:rPr>
          <w:rFonts w:ascii="Times New Roman" w:eastAsia="宋体" w:hAnsi="Times New Roman" w:cs="Times New Roman" w:hint="eastAsia"/>
          <w:sz w:val="24"/>
        </w:rPr>
        <w:t>）</w:t>
      </w:r>
    </w:p>
    <w:p w14:paraId="7903B4E3" w14:textId="77777777" w:rsidR="00F76391" w:rsidRPr="00F76391" w:rsidRDefault="00F76391" w:rsidP="00F76391">
      <w:pPr>
        <w:spacing w:line="360" w:lineRule="auto"/>
        <w:ind w:left="420" w:firstLine="420"/>
        <w:jc w:val="left"/>
        <w:rPr>
          <w:rFonts w:ascii="Times New Roman" w:eastAsia="宋体" w:hAnsi="Times New Roman" w:cs="Times New Roman"/>
          <w:sz w:val="24"/>
        </w:rPr>
      </w:pPr>
      <w:r w:rsidRPr="00F76391">
        <w:rPr>
          <w:rFonts w:ascii="Times New Roman" w:eastAsia="宋体" w:hAnsi="Times New Roman" w:cs="Times New Roman" w:hint="eastAsia"/>
          <w:sz w:val="24"/>
        </w:rPr>
        <w:t>1</w:t>
      </w:r>
      <w:r w:rsidRPr="00F76391">
        <w:rPr>
          <w:rFonts w:ascii="Times New Roman" w:eastAsia="宋体" w:hAnsi="Times New Roman" w:cs="Times New Roman" w:hint="eastAsia"/>
          <w:sz w:val="24"/>
        </w:rPr>
        <w:t>）思路：将报数为</w:t>
      </w:r>
      <w:r w:rsidRPr="00F76391">
        <w:rPr>
          <w:rFonts w:ascii="Times New Roman" w:eastAsia="宋体" w:hAnsi="Times New Roman" w:cs="Times New Roman" w:hint="eastAsia"/>
          <w:sz w:val="24"/>
        </w:rPr>
        <w:t>N</w:t>
      </w:r>
      <w:r w:rsidRPr="00F76391">
        <w:rPr>
          <w:rFonts w:ascii="Times New Roman" w:eastAsia="宋体" w:hAnsi="Times New Roman" w:cs="Times New Roman" w:hint="eastAsia"/>
          <w:sz w:val="24"/>
        </w:rPr>
        <w:t>的人的编号存入数组</w:t>
      </w:r>
      <w:r w:rsidRPr="00F76391">
        <w:rPr>
          <w:rFonts w:ascii="Times New Roman" w:eastAsia="宋体" w:hAnsi="Times New Roman" w:cs="Times New Roman" w:hint="eastAsia"/>
          <w:sz w:val="24"/>
        </w:rPr>
        <w:t>b</w:t>
      </w:r>
      <w:r w:rsidRPr="00F76391">
        <w:rPr>
          <w:rFonts w:ascii="Times New Roman" w:eastAsia="宋体" w:hAnsi="Times New Roman" w:cs="Times New Roman" w:hint="eastAsia"/>
          <w:sz w:val="24"/>
        </w:rPr>
        <w:t>，并在数组</w:t>
      </w:r>
      <w:r w:rsidRPr="00F76391">
        <w:rPr>
          <w:rFonts w:ascii="Times New Roman" w:eastAsia="宋体" w:hAnsi="Times New Roman" w:cs="Times New Roman" w:hint="eastAsia"/>
          <w:sz w:val="24"/>
        </w:rPr>
        <w:t>a</w:t>
      </w:r>
      <w:r w:rsidRPr="00F76391">
        <w:rPr>
          <w:rFonts w:ascii="Times New Roman" w:eastAsia="宋体" w:hAnsi="Times New Roman" w:cs="Times New Roman" w:hint="eastAsia"/>
          <w:sz w:val="24"/>
        </w:rPr>
        <w:t>中把这个人的编号几为</w:t>
      </w:r>
      <w:r w:rsidRPr="00F76391">
        <w:rPr>
          <w:rFonts w:ascii="Times New Roman" w:eastAsia="宋体" w:hAnsi="Times New Roman" w:cs="Times New Roman" w:hint="eastAsia"/>
          <w:sz w:val="24"/>
        </w:rPr>
        <w:t>0</w:t>
      </w:r>
      <w:r w:rsidRPr="00F76391">
        <w:rPr>
          <w:rFonts w:ascii="Times New Roman" w:eastAsia="宋体" w:hAnsi="Times New Roman" w:cs="Times New Roman" w:hint="eastAsia"/>
          <w:sz w:val="24"/>
        </w:rPr>
        <w:t>，当在数组</w:t>
      </w:r>
      <w:r w:rsidRPr="00F76391">
        <w:rPr>
          <w:rFonts w:ascii="Times New Roman" w:eastAsia="宋体" w:hAnsi="Times New Roman" w:cs="Times New Roman" w:hint="eastAsia"/>
          <w:sz w:val="24"/>
        </w:rPr>
        <w:t>a</w:t>
      </w:r>
      <w:r w:rsidRPr="00F76391">
        <w:rPr>
          <w:rFonts w:ascii="Times New Roman" w:eastAsia="宋体" w:hAnsi="Times New Roman" w:cs="Times New Roman" w:hint="eastAsia"/>
          <w:sz w:val="24"/>
        </w:rPr>
        <w:t>中报数报到</w:t>
      </w:r>
      <w:r w:rsidRPr="00F76391">
        <w:rPr>
          <w:rFonts w:ascii="Times New Roman" w:eastAsia="宋体" w:hAnsi="Times New Roman" w:cs="Times New Roman" w:hint="eastAsia"/>
          <w:sz w:val="24"/>
        </w:rPr>
        <w:t>0</w:t>
      </w:r>
      <w:r w:rsidRPr="00F76391">
        <w:rPr>
          <w:rFonts w:ascii="Times New Roman" w:eastAsia="宋体" w:hAnsi="Times New Roman" w:cs="Times New Roman" w:hint="eastAsia"/>
          <w:sz w:val="24"/>
        </w:rPr>
        <w:t>，则跳过。</w:t>
      </w:r>
    </w:p>
    <w:p w14:paraId="1E3F557D" w14:textId="77777777" w:rsidR="00F76391" w:rsidRPr="00F76391" w:rsidRDefault="00F76391" w:rsidP="00F76391">
      <w:pPr>
        <w:spacing w:line="360" w:lineRule="auto"/>
        <w:jc w:val="left"/>
        <w:rPr>
          <w:rFonts w:ascii="Times New Roman" w:eastAsia="宋体" w:hAnsi="Times New Roman" w:cs="Times New Roman"/>
          <w:sz w:val="24"/>
        </w:rPr>
      </w:pPr>
      <w:r w:rsidRPr="00F76391">
        <w:rPr>
          <w:rFonts w:ascii="Times New Roman" w:eastAsia="宋体" w:hAnsi="Times New Roman" w:cs="Times New Roman"/>
          <w:sz w:val="24"/>
        </w:rPr>
        <w:tab/>
      </w:r>
      <w:r w:rsidRPr="00F76391">
        <w:rPr>
          <w:rFonts w:ascii="Times New Roman" w:eastAsia="宋体" w:hAnsi="Times New Roman" w:cs="Times New Roman"/>
          <w:sz w:val="24"/>
        </w:rPr>
        <w:tab/>
      </w:r>
      <w:r w:rsidRPr="00F76391">
        <w:rPr>
          <w:rFonts w:ascii="Times New Roman" w:eastAsia="宋体" w:hAnsi="Times New Roman" w:cs="Times New Roman" w:hint="eastAsia"/>
          <w:sz w:val="24"/>
        </w:rPr>
        <w:t>2</w:t>
      </w:r>
      <w:r w:rsidRPr="00F76391">
        <w:rPr>
          <w:rFonts w:ascii="Times New Roman" w:eastAsia="宋体" w:hAnsi="Times New Roman" w:cs="Times New Roman" w:hint="eastAsia"/>
          <w:sz w:val="24"/>
        </w:rPr>
        <w:t>）程序源代码：</w:t>
      </w:r>
    </w:p>
    <w:p w14:paraId="7EBF5AF9"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AF00DB"/>
          <w:kern w:val="0"/>
          <w:szCs w:val="21"/>
        </w:rPr>
        <w:t>#include</w:t>
      </w:r>
      <w:r w:rsidRPr="00F76391">
        <w:rPr>
          <w:rFonts w:ascii="Consolas" w:eastAsia="宋体" w:hAnsi="Consolas" w:cs="宋体"/>
          <w:color w:val="A31515"/>
          <w:kern w:val="0"/>
          <w:szCs w:val="21"/>
        </w:rPr>
        <w:t>&lt;stdio.h&gt;</w:t>
      </w:r>
    </w:p>
    <w:p w14:paraId="0E11F600"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AF00DB"/>
          <w:kern w:val="0"/>
          <w:szCs w:val="21"/>
        </w:rPr>
        <w:t>#define</w:t>
      </w:r>
      <w:r w:rsidRPr="00F76391">
        <w:rPr>
          <w:rFonts w:ascii="Consolas" w:eastAsia="宋体" w:hAnsi="Consolas" w:cs="宋体"/>
          <w:color w:val="0000FF"/>
          <w:kern w:val="0"/>
          <w:szCs w:val="21"/>
        </w:rPr>
        <w:t> M </w:t>
      </w:r>
      <w:r w:rsidRPr="00F76391">
        <w:rPr>
          <w:rFonts w:ascii="Consolas" w:eastAsia="宋体" w:hAnsi="Consolas" w:cs="宋体"/>
          <w:color w:val="098658"/>
          <w:kern w:val="0"/>
          <w:szCs w:val="21"/>
        </w:rPr>
        <w:t>10</w:t>
      </w:r>
    </w:p>
    <w:p w14:paraId="62171512"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AF00DB"/>
          <w:kern w:val="0"/>
          <w:szCs w:val="21"/>
        </w:rPr>
        <w:lastRenderedPageBreak/>
        <w:t>#define</w:t>
      </w:r>
      <w:r w:rsidRPr="00F76391">
        <w:rPr>
          <w:rFonts w:ascii="Consolas" w:eastAsia="宋体" w:hAnsi="Consolas" w:cs="宋体"/>
          <w:color w:val="0000FF"/>
          <w:kern w:val="0"/>
          <w:szCs w:val="21"/>
        </w:rPr>
        <w:t> N </w:t>
      </w:r>
      <w:r w:rsidRPr="00F76391">
        <w:rPr>
          <w:rFonts w:ascii="Consolas" w:eastAsia="宋体" w:hAnsi="Consolas" w:cs="宋体"/>
          <w:color w:val="098658"/>
          <w:kern w:val="0"/>
          <w:szCs w:val="21"/>
        </w:rPr>
        <w:t>3</w:t>
      </w:r>
    </w:p>
    <w:p w14:paraId="2A9040C9"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main</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void</w:t>
      </w:r>
      <w:r w:rsidRPr="00F76391">
        <w:rPr>
          <w:rFonts w:ascii="Consolas" w:eastAsia="宋体" w:hAnsi="Consolas" w:cs="宋体"/>
          <w:color w:val="000000"/>
          <w:kern w:val="0"/>
          <w:szCs w:val="21"/>
        </w:rPr>
        <w:t>)</w:t>
      </w:r>
    </w:p>
    <w:p w14:paraId="7B123269"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w:t>
      </w:r>
    </w:p>
    <w:p w14:paraId="0424ECB8"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M</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b</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M</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tag</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M</w:t>
      </w:r>
      <w:r w:rsidRPr="00F76391">
        <w:rPr>
          <w:rFonts w:ascii="Consolas" w:eastAsia="宋体" w:hAnsi="Consolas" w:cs="宋体"/>
          <w:color w:val="000000"/>
          <w:kern w:val="0"/>
          <w:szCs w:val="21"/>
        </w:rPr>
        <w:t>];  </w:t>
      </w:r>
    </w:p>
    <w:p w14:paraId="179A0B04"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k</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count</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p>
    <w:p w14:paraId="0BA54676"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for</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 = </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 &lt; </w:t>
      </w:r>
      <w:r w:rsidRPr="00F76391">
        <w:rPr>
          <w:rFonts w:ascii="Consolas" w:eastAsia="宋体" w:hAnsi="Consolas" w:cs="宋体"/>
          <w:color w:val="0000FF"/>
          <w:kern w:val="0"/>
          <w:szCs w:val="21"/>
        </w:rPr>
        <w:t>M</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          </w:t>
      </w:r>
    </w:p>
    <w:p w14:paraId="5E8CE492"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 = </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 + </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p>
    <w:p w14:paraId="5E29AEB9"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for</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 = </w:t>
      </w:r>
      <w:r w:rsidRPr="00F76391">
        <w:rPr>
          <w:rFonts w:ascii="Consolas" w:eastAsia="宋体" w:hAnsi="Consolas" w:cs="宋体"/>
          <w:color w:val="0000FF"/>
          <w:kern w:val="0"/>
          <w:szCs w:val="21"/>
        </w:rPr>
        <w:t>M</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 = </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 &gt; </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p>
    <w:p w14:paraId="0020C87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04B6A412"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for</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k</w:t>
      </w:r>
      <w:r w:rsidRPr="00F76391">
        <w:rPr>
          <w:rFonts w:ascii="Consolas" w:eastAsia="宋体" w:hAnsi="Consolas" w:cs="宋体"/>
          <w:color w:val="000000"/>
          <w:kern w:val="0"/>
          <w:szCs w:val="21"/>
        </w:rPr>
        <w:t> = </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k</w:t>
      </w:r>
      <w:r w:rsidRPr="00F76391">
        <w:rPr>
          <w:rFonts w:ascii="Consolas" w:eastAsia="宋体" w:hAnsi="Consolas" w:cs="宋体"/>
          <w:color w:val="000000"/>
          <w:kern w:val="0"/>
          <w:szCs w:val="21"/>
        </w:rPr>
        <w:t> &lt;= </w:t>
      </w:r>
      <w:r w:rsidRPr="00F76391">
        <w:rPr>
          <w:rFonts w:ascii="Consolas" w:eastAsia="宋体" w:hAnsi="Consolas" w:cs="宋体"/>
          <w:color w:val="0000FF"/>
          <w:kern w:val="0"/>
          <w:szCs w:val="21"/>
        </w:rPr>
        <w:t>N</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k</w:t>
      </w:r>
      <w:r w:rsidRPr="00F76391">
        <w:rPr>
          <w:rFonts w:ascii="Consolas" w:eastAsia="宋体" w:hAnsi="Consolas" w:cs="宋体"/>
          <w:color w:val="000000"/>
          <w:kern w:val="0"/>
          <w:szCs w:val="21"/>
        </w:rPr>
        <w:t>++)         </w:t>
      </w:r>
      <w:r w:rsidRPr="00F76391">
        <w:rPr>
          <w:rFonts w:ascii="Consolas" w:eastAsia="宋体" w:hAnsi="Consolas" w:cs="宋体"/>
          <w:color w:val="008000"/>
          <w:kern w:val="0"/>
          <w:szCs w:val="21"/>
        </w:rPr>
        <w:t>/* 1</w:t>
      </w:r>
      <w:r w:rsidRPr="00F76391">
        <w:rPr>
          <w:rFonts w:ascii="Consolas" w:eastAsia="宋体" w:hAnsi="Consolas" w:cs="宋体"/>
          <w:color w:val="008000"/>
          <w:kern w:val="0"/>
          <w:szCs w:val="21"/>
        </w:rPr>
        <w:t>至</w:t>
      </w:r>
      <w:r w:rsidRPr="00F76391">
        <w:rPr>
          <w:rFonts w:ascii="Consolas" w:eastAsia="宋体" w:hAnsi="Consolas" w:cs="宋体"/>
          <w:color w:val="008000"/>
          <w:kern w:val="0"/>
          <w:szCs w:val="21"/>
        </w:rPr>
        <w:t>N</w:t>
      </w:r>
      <w:r w:rsidRPr="00F76391">
        <w:rPr>
          <w:rFonts w:ascii="Consolas" w:eastAsia="宋体" w:hAnsi="Consolas" w:cs="宋体"/>
          <w:color w:val="008000"/>
          <w:kern w:val="0"/>
          <w:szCs w:val="21"/>
        </w:rPr>
        <w:t>报数</w:t>
      </w:r>
      <w:r w:rsidRPr="00F76391">
        <w:rPr>
          <w:rFonts w:ascii="Consolas" w:eastAsia="宋体" w:hAnsi="Consolas" w:cs="宋体"/>
          <w:color w:val="008000"/>
          <w:kern w:val="0"/>
          <w:szCs w:val="21"/>
        </w:rPr>
        <w:t> */</w:t>
      </w:r>
    </w:p>
    <w:p w14:paraId="6DC0F42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1E641596"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if</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 </w:t>
      </w:r>
    </w:p>
    <w:p w14:paraId="009CE7D9"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1E7726D5"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k</w:t>
      </w:r>
      <w:r w:rsidRPr="00F76391">
        <w:rPr>
          <w:rFonts w:ascii="Consolas" w:eastAsia="宋体" w:hAnsi="Consolas" w:cs="宋体"/>
          <w:color w:val="000000"/>
          <w:kern w:val="0"/>
          <w:szCs w:val="21"/>
        </w:rPr>
        <w:t>--;</w:t>
      </w:r>
    </w:p>
    <w:p w14:paraId="5C19794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p>
    <w:p w14:paraId="584F154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continue</w:t>
      </w:r>
      <w:r w:rsidRPr="00F76391">
        <w:rPr>
          <w:rFonts w:ascii="Consolas" w:eastAsia="宋体" w:hAnsi="Consolas" w:cs="宋体"/>
          <w:color w:val="000000"/>
          <w:kern w:val="0"/>
          <w:szCs w:val="21"/>
        </w:rPr>
        <w:t>;</w:t>
      </w:r>
    </w:p>
    <w:p w14:paraId="6CEF99C8"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3EEB83D2"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if</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 &gt; </w:t>
      </w:r>
      <w:r w:rsidRPr="00F76391">
        <w:rPr>
          <w:rFonts w:ascii="Consolas" w:eastAsia="宋体" w:hAnsi="Consolas" w:cs="宋体"/>
          <w:color w:val="0000FF"/>
          <w:kern w:val="0"/>
          <w:szCs w:val="21"/>
        </w:rPr>
        <w:t>M</w:t>
      </w:r>
      <w:r w:rsidRPr="00F76391">
        <w:rPr>
          <w:rFonts w:ascii="Consolas" w:eastAsia="宋体" w:hAnsi="Consolas" w:cs="宋体"/>
          <w:color w:val="000000"/>
          <w:kern w:val="0"/>
          <w:szCs w:val="21"/>
        </w:rPr>
        <w:t> - </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 = </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r w:rsidRPr="00F76391">
        <w:rPr>
          <w:rFonts w:ascii="Consolas" w:eastAsia="宋体" w:hAnsi="Consolas" w:cs="宋体"/>
          <w:color w:val="008000"/>
          <w:kern w:val="0"/>
          <w:szCs w:val="21"/>
        </w:rPr>
        <w:t>/* </w:t>
      </w:r>
      <w:r w:rsidRPr="00F76391">
        <w:rPr>
          <w:rFonts w:ascii="Consolas" w:eastAsia="宋体" w:hAnsi="Consolas" w:cs="宋体"/>
          <w:color w:val="008000"/>
          <w:kern w:val="0"/>
          <w:szCs w:val="21"/>
        </w:rPr>
        <w:t>最后一个人报数后第一个人接着报，形成一个圈</w:t>
      </w:r>
      <w:r w:rsidRPr="00F76391">
        <w:rPr>
          <w:rFonts w:ascii="Consolas" w:eastAsia="宋体" w:hAnsi="Consolas" w:cs="宋体"/>
          <w:color w:val="008000"/>
          <w:kern w:val="0"/>
          <w:szCs w:val="21"/>
        </w:rPr>
        <w:t> */</w:t>
      </w:r>
    </w:p>
    <w:p w14:paraId="6C2CD3FF"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0ECDCD22"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b</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count</w:t>
      </w:r>
      <w:r w:rsidRPr="00F76391">
        <w:rPr>
          <w:rFonts w:ascii="Consolas" w:eastAsia="宋体" w:hAnsi="Consolas" w:cs="宋体"/>
          <w:color w:val="000000"/>
          <w:kern w:val="0"/>
          <w:szCs w:val="21"/>
        </w:rPr>
        <w:t>] = </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M</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 </w:t>
      </w:r>
      <w:r w:rsidRPr="00F76391">
        <w:rPr>
          <w:rFonts w:ascii="Consolas" w:eastAsia="宋体" w:hAnsi="Consolas" w:cs="宋体"/>
          <w:color w:val="008000"/>
          <w:kern w:val="0"/>
          <w:szCs w:val="21"/>
        </w:rPr>
        <w:t>/* </w:t>
      </w:r>
      <w:r w:rsidRPr="00F76391">
        <w:rPr>
          <w:rFonts w:ascii="Consolas" w:eastAsia="宋体" w:hAnsi="Consolas" w:cs="宋体"/>
          <w:color w:val="008000"/>
          <w:kern w:val="0"/>
          <w:szCs w:val="21"/>
        </w:rPr>
        <w:t>将报数为</w:t>
      </w:r>
      <w:r w:rsidRPr="00F76391">
        <w:rPr>
          <w:rFonts w:ascii="Consolas" w:eastAsia="宋体" w:hAnsi="Consolas" w:cs="宋体"/>
          <w:color w:val="008000"/>
          <w:kern w:val="0"/>
          <w:szCs w:val="21"/>
        </w:rPr>
        <w:t>N</w:t>
      </w:r>
      <w:r w:rsidRPr="00F76391">
        <w:rPr>
          <w:rFonts w:ascii="Consolas" w:eastAsia="宋体" w:hAnsi="Consolas" w:cs="宋体"/>
          <w:color w:val="008000"/>
          <w:kern w:val="0"/>
          <w:szCs w:val="21"/>
        </w:rPr>
        <w:t>的人的编号存入数组</w:t>
      </w:r>
      <w:r w:rsidRPr="00F76391">
        <w:rPr>
          <w:rFonts w:ascii="Consolas" w:eastAsia="宋体" w:hAnsi="Consolas" w:cs="宋体"/>
          <w:color w:val="008000"/>
          <w:kern w:val="0"/>
          <w:szCs w:val="21"/>
        </w:rPr>
        <w:t>b */</w:t>
      </w:r>
    </w:p>
    <w:p w14:paraId="08434F9F"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count</w:t>
      </w:r>
      <w:r w:rsidRPr="00F76391">
        <w:rPr>
          <w:rFonts w:ascii="Consolas" w:eastAsia="宋体" w:hAnsi="Consolas" w:cs="宋体"/>
          <w:color w:val="000000"/>
          <w:kern w:val="0"/>
          <w:szCs w:val="21"/>
        </w:rPr>
        <w:t>++;</w:t>
      </w:r>
    </w:p>
    <w:p w14:paraId="19523811"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if</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p>
    <w:p w14:paraId="023DAB96"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p>
    <w:p w14:paraId="12EC50F1"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else</w:t>
      </w:r>
    </w:p>
    <w:p w14:paraId="0EE9F0E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M</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p>
    <w:p w14:paraId="3FCC16CD"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if</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count</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M</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p>
    <w:p w14:paraId="13938F7E"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break</w:t>
      </w:r>
      <w:r w:rsidRPr="00F76391">
        <w:rPr>
          <w:rFonts w:ascii="Consolas" w:eastAsia="宋体" w:hAnsi="Consolas" w:cs="宋体"/>
          <w:color w:val="000000"/>
          <w:kern w:val="0"/>
          <w:szCs w:val="21"/>
        </w:rPr>
        <w:t>;</w:t>
      </w:r>
    </w:p>
    <w:p w14:paraId="1EF48029"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24E55EE4"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for</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 = </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 &lt; </w:t>
      </w:r>
      <w:r w:rsidRPr="00F76391">
        <w:rPr>
          <w:rFonts w:ascii="Consolas" w:eastAsia="宋体" w:hAnsi="Consolas" w:cs="宋体"/>
          <w:color w:val="0000FF"/>
          <w:kern w:val="0"/>
          <w:szCs w:val="21"/>
        </w:rPr>
        <w:t>M</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     </w:t>
      </w:r>
      <w:r w:rsidRPr="00F76391">
        <w:rPr>
          <w:rFonts w:ascii="Consolas" w:eastAsia="宋体" w:hAnsi="Consolas" w:cs="宋体"/>
          <w:color w:val="008000"/>
          <w:kern w:val="0"/>
          <w:szCs w:val="21"/>
        </w:rPr>
        <w:t>/* </w:t>
      </w:r>
      <w:r w:rsidRPr="00F76391">
        <w:rPr>
          <w:rFonts w:ascii="Consolas" w:eastAsia="宋体" w:hAnsi="Consolas" w:cs="宋体"/>
          <w:color w:val="008000"/>
          <w:kern w:val="0"/>
          <w:szCs w:val="21"/>
        </w:rPr>
        <w:t>按次序输出出圈人的编号</w:t>
      </w:r>
      <w:r w:rsidRPr="00F76391">
        <w:rPr>
          <w:rFonts w:ascii="Consolas" w:eastAsia="宋体" w:hAnsi="Consolas" w:cs="宋体"/>
          <w:color w:val="008000"/>
          <w:kern w:val="0"/>
          <w:szCs w:val="21"/>
        </w:rPr>
        <w:t> */</w:t>
      </w:r>
    </w:p>
    <w:p w14:paraId="0E761AF0"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printf</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"%6d"</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b</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p>
    <w:p w14:paraId="63F40EF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for</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&lt;</w:t>
      </w:r>
      <w:r w:rsidRPr="00F76391">
        <w:rPr>
          <w:rFonts w:ascii="Consolas" w:eastAsia="宋体" w:hAnsi="Consolas" w:cs="宋体"/>
          <w:color w:val="0000FF"/>
          <w:kern w:val="0"/>
          <w:szCs w:val="21"/>
        </w:rPr>
        <w:t>M</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p>
    <w:p w14:paraId="24EE6F19"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if</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p>
    <w:p w14:paraId="6A28DE5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printf</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"%6d</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          </w:t>
      </w:r>
      <w:r w:rsidRPr="00F76391">
        <w:rPr>
          <w:rFonts w:ascii="Consolas" w:eastAsia="宋体" w:hAnsi="Consolas" w:cs="宋体"/>
          <w:color w:val="008000"/>
          <w:kern w:val="0"/>
          <w:szCs w:val="21"/>
        </w:rPr>
        <w:t>/* </w:t>
      </w:r>
      <w:r w:rsidRPr="00F76391">
        <w:rPr>
          <w:rFonts w:ascii="Consolas" w:eastAsia="宋体" w:hAnsi="Consolas" w:cs="宋体"/>
          <w:color w:val="008000"/>
          <w:kern w:val="0"/>
          <w:szCs w:val="21"/>
        </w:rPr>
        <w:t>输出圈中最后一个人的编号</w:t>
      </w:r>
      <w:r w:rsidRPr="00F76391">
        <w:rPr>
          <w:rFonts w:ascii="Consolas" w:eastAsia="宋体" w:hAnsi="Consolas" w:cs="宋体"/>
          <w:color w:val="008000"/>
          <w:kern w:val="0"/>
          <w:szCs w:val="21"/>
        </w:rPr>
        <w:t> */</w:t>
      </w:r>
    </w:p>
    <w:p w14:paraId="3CE745D1"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return</w:t>
      </w:r>
      <w:r w:rsidRPr="00F76391">
        <w:rPr>
          <w:rFonts w:ascii="Consolas" w:eastAsia="宋体" w:hAnsi="Consolas" w:cs="宋体"/>
          <w:color w:val="000000"/>
          <w:kern w:val="0"/>
          <w:szCs w:val="21"/>
        </w:rPr>
        <w:t> </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p>
    <w:p w14:paraId="0F6E26F7"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0FD98283" w14:textId="77777777" w:rsidR="00F76391" w:rsidRPr="00F76391" w:rsidRDefault="00F76391" w:rsidP="00F76391">
      <w:pPr>
        <w:spacing w:line="360" w:lineRule="auto"/>
        <w:jc w:val="left"/>
        <w:rPr>
          <w:rFonts w:ascii="Times New Roman" w:eastAsia="宋体" w:hAnsi="Times New Roman" w:cs="Times New Roman"/>
          <w:sz w:val="24"/>
        </w:rPr>
      </w:pPr>
      <w:r w:rsidRPr="00F76391">
        <w:rPr>
          <w:rFonts w:ascii="Times New Roman" w:eastAsia="宋体" w:hAnsi="Times New Roman" w:cs="Times New Roman"/>
          <w:sz w:val="24"/>
        </w:rPr>
        <w:tab/>
      </w:r>
      <w:r w:rsidRPr="00F76391">
        <w:rPr>
          <w:rFonts w:ascii="Times New Roman" w:eastAsia="宋体" w:hAnsi="Times New Roman" w:cs="Times New Roman"/>
          <w:sz w:val="24"/>
        </w:rPr>
        <w:tab/>
      </w:r>
      <w:r w:rsidRPr="00F76391">
        <w:rPr>
          <w:rFonts w:ascii="Times New Roman" w:eastAsia="宋体" w:hAnsi="Times New Roman" w:cs="Times New Roman" w:hint="eastAsia"/>
          <w:sz w:val="24"/>
        </w:rPr>
        <w:t>3</w:t>
      </w:r>
      <w:r w:rsidRPr="00F76391">
        <w:rPr>
          <w:rFonts w:ascii="Times New Roman" w:eastAsia="宋体" w:hAnsi="Times New Roman" w:cs="Times New Roman" w:hint="eastAsia"/>
          <w:sz w:val="24"/>
        </w:rPr>
        <w:t>）程序运行结果：</w:t>
      </w:r>
    </w:p>
    <w:p w14:paraId="26709895" w14:textId="77777777" w:rsidR="00F76391" w:rsidRPr="00F76391" w:rsidRDefault="00F76391" w:rsidP="00F76391">
      <w:pPr>
        <w:spacing w:line="360" w:lineRule="auto"/>
        <w:jc w:val="left"/>
        <w:rPr>
          <w:rFonts w:ascii="Times New Roman" w:eastAsia="宋体" w:hAnsi="Times New Roman" w:cs="Times New Roman"/>
          <w:sz w:val="24"/>
        </w:rPr>
      </w:pPr>
      <w:r w:rsidRPr="00F76391">
        <w:rPr>
          <w:rFonts w:ascii="Times New Roman" w:eastAsia="宋体" w:hAnsi="Times New Roman" w:cs="Times New Roman"/>
          <w:sz w:val="24"/>
        </w:rPr>
        <w:tab/>
      </w:r>
      <w:r w:rsidRPr="00F76391">
        <w:rPr>
          <w:rFonts w:ascii="Times New Roman" w:eastAsia="宋体" w:hAnsi="Times New Roman" w:cs="Times New Roman"/>
          <w:sz w:val="24"/>
        </w:rPr>
        <w:tab/>
      </w:r>
      <w:r w:rsidRPr="00F76391">
        <w:rPr>
          <w:rFonts w:ascii="Times New Roman" w:eastAsia="宋体" w:hAnsi="Times New Roman" w:cs="Times New Roman"/>
          <w:noProof/>
          <w:sz w:val="24"/>
        </w:rPr>
        <w:drawing>
          <wp:inline distT="0" distB="0" distL="0" distR="0" wp14:anchorId="5CD6A379" wp14:editId="314A314C">
            <wp:extent cx="5134239" cy="447698"/>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34239" cy="447698"/>
                    </a:xfrm>
                    <a:prstGeom prst="rect">
                      <a:avLst/>
                    </a:prstGeom>
                  </pic:spPr>
                </pic:pic>
              </a:graphicData>
            </a:graphic>
          </wp:inline>
        </w:drawing>
      </w:r>
    </w:p>
    <w:p w14:paraId="489A606C" w14:textId="77777777" w:rsidR="00F76391" w:rsidRPr="00F76391" w:rsidRDefault="00F76391" w:rsidP="00F76391">
      <w:pPr>
        <w:spacing w:line="360" w:lineRule="auto"/>
        <w:jc w:val="left"/>
        <w:rPr>
          <w:rFonts w:ascii="Times New Roman" w:eastAsia="宋体" w:hAnsi="Times New Roman" w:cs="Times New Roman"/>
          <w:sz w:val="24"/>
        </w:rPr>
      </w:pPr>
    </w:p>
    <w:p w14:paraId="6571F655" w14:textId="77777777" w:rsidR="00F76391" w:rsidRPr="00F76391" w:rsidRDefault="00F76391" w:rsidP="00F76391">
      <w:pPr>
        <w:widowControl/>
        <w:spacing w:beforeLines="10" w:before="31"/>
        <w:ind w:firstLineChars="176" w:firstLine="424"/>
        <w:jc w:val="left"/>
        <w:outlineLvl w:val="2"/>
        <w:rPr>
          <w:rFonts w:ascii="Times New Roman" w:eastAsia="宋体" w:hAnsi="Times New Roman" w:cs="宋体"/>
          <w:b/>
          <w:bCs/>
          <w:kern w:val="28"/>
          <w:sz w:val="24"/>
          <w:szCs w:val="32"/>
        </w:rPr>
      </w:pPr>
      <w:r w:rsidRPr="00F76391">
        <w:rPr>
          <w:rFonts w:ascii="Times New Roman" w:eastAsia="宋体" w:hAnsi="Times New Roman" w:cs="Times New Roman" w:hint="eastAsia"/>
          <w:b/>
          <w:bCs/>
          <w:kern w:val="28"/>
          <w:sz w:val="24"/>
          <w:szCs w:val="32"/>
        </w:rPr>
        <w:lastRenderedPageBreak/>
        <w:t>3</w:t>
      </w:r>
      <w:r w:rsidRPr="00F76391">
        <w:rPr>
          <w:rFonts w:ascii="Times New Roman" w:eastAsia="宋体" w:hAnsi="Times New Roman" w:cs="Times New Roman" w:hint="eastAsia"/>
          <w:b/>
          <w:bCs/>
          <w:kern w:val="28"/>
          <w:sz w:val="24"/>
          <w:szCs w:val="32"/>
        </w:rPr>
        <w:t>、</w:t>
      </w:r>
      <w:r w:rsidRPr="00F76391">
        <w:rPr>
          <w:rFonts w:ascii="Times New Roman" w:eastAsia="宋体" w:hAnsi="Times New Roman" w:cs="Times New Roman" w:hint="eastAsia"/>
          <w:b/>
          <w:bCs/>
          <w:kern w:val="28"/>
          <w:sz w:val="24"/>
          <w:szCs w:val="32"/>
        </w:rPr>
        <w:t xml:space="preserve"> </w:t>
      </w:r>
      <w:r w:rsidRPr="00F76391">
        <w:rPr>
          <w:rFonts w:ascii="Times New Roman" w:eastAsia="宋体" w:hAnsi="Times New Roman" w:cs="Times New Roman" w:hint="eastAsia"/>
          <w:b/>
          <w:bCs/>
          <w:kern w:val="28"/>
          <w:sz w:val="24"/>
          <w:szCs w:val="32"/>
        </w:rPr>
        <w:t>程序设计</w:t>
      </w:r>
    </w:p>
    <w:p w14:paraId="600418AF"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hint="eastAsia"/>
          <w:sz w:val="24"/>
        </w:rPr>
        <w:t>（</w:t>
      </w:r>
      <w:r w:rsidRPr="00F76391">
        <w:rPr>
          <w:rFonts w:ascii="Times New Roman" w:eastAsia="宋体" w:hAnsi="Times New Roman" w:cs="Times New Roman" w:hint="eastAsia"/>
          <w:sz w:val="24"/>
        </w:rPr>
        <w:t>1</w:t>
      </w:r>
      <w:r w:rsidRPr="00F76391">
        <w:rPr>
          <w:rFonts w:ascii="Times New Roman" w:eastAsia="宋体" w:hAnsi="Times New Roman" w:cs="Times New Roman" w:hint="eastAsia"/>
          <w:sz w:val="24"/>
        </w:rPr>
        <w:t>）输入一个整数，将它在内存中二进制表示的每一位转化成对应的数字字符并且存放到一个字符数组中，然后输出该整数的二进制表示。</w:t>
      </w:r>
    </w:p>
    <w:p w14:paraId="1833CA71" w14:textId="77777777" w:rsidR="00F76391" w:rsidRPr="00F76391" w:rsidRDefault="00F76391" w:rsidP="00F76391">
      <w:pPr>
        <w:spacing w:line="360" w:lineRule="auto"/>
        <w:jc w:val="left"/>
        <w:rPr>
          <w:rFonts w:ascii="Times New Roman" w:eastAsia="宋体" w:hAnsi="Times New Roman" w:cs="Times New Roman"/>
          <w:b/>
          <w:bCs/>
          <w:sz w:val="24"/>
        </w:rPr>
      </w:pPr>
      <w:r w:rsidRPr="00F76391">
        <w:rPr>
          <w:rFonts w:ascii="Times New Roman" w:eastAsia="宋体" w:hAnsi="Times New Roman" w:cs="Times New Roman" w:hint="eastAsia"/>
          <w:b/>
          <w:bCs/>
          <w:sz w:val="24"/>
        </w:rPr>
        <w:t>解答：</w:t>
      </w:r>
    </w:p>
    <w:p w14:paraId="15EA14DD" w14:textId="77777777" w:rsidR="00F76391" w:rsidRPr="00F76391" w:rsidRDefault="00F76391" w:rsidP="00F76391">
      <w:pPr>
        <w:numPr>
          <w:ilvl w:val="0"/>
          <w:numId w:val="20"/>
        </w:numPr>
        <w:spacing w:line="360" w:lineRule="auto"/>
        <w:jc w:val="left"/>
        <w:rPr>
          <w:rFonts w:ascii="Times New Roman" w:eastAsia="宋体" w:hAnsi="Times New Roman" w:cs="Times New Roman"/>
          <w:sz w:val="24"/>
        </w:rPr>
      </w:pPr>
      <w:r w:rsidRPr="00F76391">
        <w:rPr>
          <w:rFonts w:ascii="Times New Roman" w:eastAsia="宋体" w:hAnsi="Times New Roman" w:cs="Times New Roman" w:hint="eastAsia"/>
          <w:sz w:val="24"/>
        </w:rPr>
        <w:t>程序流程图：</w:t>
      </w:r>
    </w:p>
    <w:p w14:paraId="502F2485" w14:textId="77777777" w:rsidR="00F76391" w:rsidRPr="00F76391" w:rsidRDefault="00F76391" w:rsidP="00F76391">
      <w:pPr>
        <w:spacing w:line="360" w:lineRule="auto"/>
        <w:ind w:left="780"/>
        <w:jc w:val="left"/>
        <w:rPr>
          <w:rFonts w:ascii="Times New Roman" w:eastAsia="宋体" w:hAnsi="Times New Roman" w:cs="Times New Roman"/>
          <w:sz w:val="24"/>
        </w:rPr>
      </w:pPr>
      <w:r w:rsidRPr="00F76391">
        <w:rPr>
          <w:rFonts w:ascii="Times New Roman" w:eastAsia="宋体" w:hAnsi="Times New Roman" w:cs="Times New Roman"/>
          <w:noProof/>
          <w:sz w:val="24"/>
        </w:rPr>
        <w:drawing>
          <wp:anchor distT="0" distB="0" distL="114300" distR="114300" simplePos="0" relativeHeight="251666432" behindDoc="0" locked="0" layoutInCell="1" allowOverlap="1" wp14:anchorId="0652105F" wp14:editId="154AC53C">
            <wp:simplePos x="0" y="0"/>
            <wp:positionH relativeFrom="column">
              <wp:posOffset>495300</wp:posOffset>
            </wp:positionH>
            <wp:positionV relativeFrom="paragraph">
              <wp:posOffset>38735</wp:posOffset>
            </wp:positionV>
            <wp:extent cx="3638737" cy="6858352"/>
            <wp:effectExtent l="0" t="0" r="0" b="0"/>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638737" cy="6858352"/>
                    </a:xfrm>
                    <a:prstGeom prst="rect">
                      <a:avLst/>
                    </a:prstGeom>
                  </pic:spPr>
                </pic:pic>
              </a:graphicData>
            </a:graphic>
            <wp14:sizeRelH relativeFrom="page">
              <wp14:pctWidth>0</wp14:pctWidth>
            </wp14:sizeRelH>
            <wp14:sizeRelV relativeFrom="page">
              <wp14:pctHeight>0</wp14:pctHeight>
            </wp14:sizeRelV>
          </wp:anchor>
        </w:drawing>
      </w:r>
    </w:p>
    <w:p w14:paraId="3B98F209" w14:textId="77777777" w:rsidR="00F76391" w:rsidRPr="00F76391" w:rsidRDefault="00F76391" w:rsidP="00F76391">
      <w:pPr>
        <w:spacing w:line="360" w:lineRule="auto"/>
        <w:ind w:left="420"/>
        <w:jc w:val="left"/>
        <w:rPr>
          <w:rFonts w:ascii="Times New Roman" w:eastAsia="宋体" w:hAnsi="Times New Roman" w:cs="Times New Roman"/>
          <w:sz w:val="24"/>
        </w:rPr>
      </w:pPr>
      <w:r w:rsidRPr="00F76391">
        <w:rPr>
          <w:rFonts w:ascii="Times New Roman" w:eastAsia="宋体" w:hAnsi="Times New Roman" w:cs="Times New Roman" w:hint="eastAsia"/>
          <w:sz w:val="24"/>
        </w:rPr>
        <w:t>（</w:t>
      </w:r>
      <w:r w:rsidRPr="00F76391">
        <w:rPr>
          <w:rFonts w:ascii="Times New Roman" w:eastAsia="宋体" w:hAnsi="Times New Roman" w:cs="Times New Roman" w:hint="eastAsia"/>
          <w:sz w:val="24"/>
        </w:rPr>
        <w:t>2</w:t>
      </w:r>
      <w:r w:rsidRPr="00F76391">
        <w:rPr>
          <w:rFonts w:ascii="Times New Roman" w:eastAsia="宋体" w:hAnsi="Times New Roman" w:cs="Times New Roman" w:hint="eastAsia"/>
          <w:sz w:val="24"/>
        </w:rPr>
        <w:t>）程序源代码：</w:t>
      </w:r>
    </w:p>
    <w:p w14:paraId="758A1670"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AF00DB"/>
          <w:kern w:val="0"/>
          <w:szCs w:val="21"/>
        </w:rPr>
        <w:lastRenderedPageBreak/>
        <w:t>#include</w:t>
      </w:r>
      <w:r w:rsidRPr="00F76391">
        <w:rPr>
          <w:rFonts w:ascii="Consolas" w:eastAsia="宋体" w:hAnsi="Consolas" w:cs="宋体"/>
          <w:color w:val="A31515"/>
          <w:kern w:val="0"/>
          <w:szCs w:val="21"/>
        </w:rPr>
        <w:t>&lt;stdio.h&gt;</w:t>
      </w:r>
    </w:p>
    <w:p w14:paraId="4D8BB85A"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FF"/>
          <w:kern w:val="0"/>
          <w:szCs w:val="21"/>
        </w:rPr>
        <w:t>void</w:t>
      </w: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output</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a</w:t>
      </w:r>
      <w:r w:rsidRPr="00F76391">
        <w:rPr>
          <w:rFonts w:ascii="Consolas" w:eastAsia="宋体" w:hAnsi="Consolas" w:cs="宋体"/>
          <w:color w:val="0000FF"/>
          <w:kern w:val="0"/>
          <w:szCs w:val="21"/>
        </w:rPr>
        <w:t>[]</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n</w:t>
      </w:r>
      <w:r w:rsidRPr="00F76391">
        <w:rPr>
          <w:rFonts w:ascii="Consolas" w:eastAsia="宋体" w:hAnsi="Consolas" w:cs="宋体"/>
          <w:color w:val="000000"/>
          <w:kern w:val="0"/>
          <w:szCs w:val="21"/>
        </w:rPr>
        <w:t>);</w:t>
      </w:r>
    </w:p>
    <w:p w14:paraId="042C43A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main</w:t>
      </w:r>
      <w:r w:rsidRPr="00F76391">
        <w:rPr>
          <w:rFonts w:ascii="Consolas" w:eastAsia="宋体" w:hAnsi="Consolas" w:cs="宋体"/>
          <w:color w:val="000000"/>
          <w:kern w:val="0"/>
          <w:szCs w:val="21"/>
        </w:rPr>
        <w:t>()</w:t>
      </w:r>
    </w:p>
    <w:p w14:paraId="312CAAF9"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w:t>
      </w:r>
    </w:p>
    <w:p w14:paraId="19A7E09C"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unsigned</w:t>
      </w: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num</w:t>
      </w:r>
      <w:r w:rsidRPr="00F76391">
        <w:rPr>
          <w:rFonts w:ascii="Consolas" w:eastAsia="宋体" w:hAnsi="Consolas" w:cs="宋体"/>
          <w:color w:val="000000"/>
          <w:kern w:val="0"/>
          <w:szCs w:val="21"/>
        </w:rPr>
        <w:t>;</w:t>
      </w:r>
    </w:p>
    <w:p w14:paraId="58608574"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33</w:t>
      </w:r>
      <w:r w:rsidRPr="00F76391">
        <w:rPr>
          <w:rFonts w:ascii="Consolas" w:eastAsia="宋体" w:hAnsi="Consolas" w:cs="宋体"/>
          <w:color w:val="000000"/>
          <w:kern w:val="0"/>
          <w:szCs w:val="21"/>
        </w:rPr>
        <w:t>];</w:t>
      </w:r>
    </w:p>
    <w:p w14:paraId="09ECA99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while</w:t>
      </w: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scanf</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"%u"</w:t>
      </w:r>
      <w:r w:rsidRPr="00F76391">
        <w:rPr>
          <w:rFonts w:ascii="Consolas" w:eastAsia="宋体" w:hAnsi="Consolas" w:cs="宋体"/>
          <w:color w:val="000000"/>
          <w:kern w:val="0"/>
          <w:szCs w:val="21"/>
        </w:rPr>
        <w:t>,&amp;</w:t>
      </w:r>
      <w:r w:rsidRPr="00F76391">
        <w:rPr>
          <w:rFonts w:ascii="Consolas" w:eastAsia="宋体" w:hAnsi="Consolas" w:cs="宋体"/>
          <w:color w:val="001080"/>
          <w:kern w:val="0"/>
          <w:szCs w:val="21"/>
        </w:rPr>
        <w:t>num</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EOF</w:t>
      </w:r>
      <w:r w:rsidRPr="00F76391">
        <w:rPr>
          <w:rFonts w:ascii="Consolas" w:eastAsia="宋体" w:hAnsi="Consolas" w:cs="宋体"/>
          <w:color w:val="000000"/>
          <w:kern w:val="0"/>
          <w:szCs w:val="21"/>
        </w:rPr>
        <w:t>)</w:t>
      </w:r>
    </w:p>
    <w:p w14:paraId="57335974"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67FB8F2E"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r</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p>
    <w:p w14:paraId="38B0C1F6"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for</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num</w:t>
      </w:r>
      <w:r w:rsidRPr="00F76391">
        <w:rPr>
          <w:rFonts w:ascii="Consolas" w:eastAsia="宋体" w:hAnsi="Consolas" w:cs="宋体"/>
          <w:color w:val="000000"/>
          <w:kern w:val="0"/>
          <w:szCs w:val="21"/>
        </w:rPr>
        <w:t>&gt;=</w:t>
      </w:r>
      <w:r w:rsidRPr="00F76391">
        <w:rPr>
          <w:rFonts w:ascii="Consolas" w:eastAsia="宋体" w:hAnsi="Consolas" w:cs="宋体"/>
          <w:color w:val="098658"/>
          <w:kern w:val="0"/>
          <w:szCs w:val="21"/>
        </w:rPr>
        <w:t>2</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p>
    <w:p w14:paraId="700DC392"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5B14A3A2"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r</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num</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2</w:t>
      </w:r>
      <w:r w:rsidRPr="00F76391">
        <w:rPr>
          <w:rFonts w:ascii="Consolas" w:eastAsia="宋体" w:hAnsi="Consolas" w:cs="宋体"/>
          <w:color w:val="000000"/>
          <w:kern w:val="0"/>
          <w:szCs w:val="21"/>
        </w:rPr>
        <w:t>;</w:t>
      </w:r>
    </w:p>
    <w:p w14:paraId="41D677C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r</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'0'</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'1'</w:t>
      </w:r>
      <w:r w:rsidRPr="00F76391">
        <w:rPr>
          <w:rFonts w:ascii="Consolas" w:eastAsia="宋体" w:hAnsi="Consolas" w:cs="宋体"/>
          <w:color w:val="000000"/>
          <w:kern w:val="0"/>
          <w:szCs w:val="21"/>
        </w:rPr>
        <w:t>);</w:t>
      </w:r>
    </w:p>
    <w:p w14:paraId="5BBD3B9F"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num</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2</w:t>
      </w:r>
      <w:r w:rsidRPr="00F76391">
        <w:rPr>
          <w:rFonts w:ascii="Consolas" w:eastAsia="宋体" w:hAnsi="Consolas" w:cs="宋体"/>
          <w:color w:val="000000"/>
          <w:kern w:val="0"/>
          <w:szCs w:val="21"/>
        </w:rPr>
        <w:t>;</w:t>
      </w:r>
    </w:p>
    <w:p w14:paraId="05A51D0E"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2A5850D8"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if</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num</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p>
    <w:p w14:paraId="19222F22"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'1'</w:t>
      </w:r>
      <w:r w:rsidRPr="00F76391">
        <w:rPr>
          <w:rFonts w:ascii="Consolas" w:eastAsia="宋体" w:hAnsi="Consolas" w:cs="宋体"/>
          <w:color w:val="000000"/>
          <w:kern w:val="0"/>
          <w:szCs w:val="21"/>
        </w:rPr>
        <w:t>;</w:t>
      </w:r>
    </w:p>
    <w:p w14:paraId="4F76FBD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else</w:t>
      </w:r>
    </w:p>
    <w:p w14:paraId="22A7AAA4"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p>
    <w:p w14:paraId="154A1904"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output</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p>
    <w:p w14:paraId="56AE7436"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printf</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p>
    <w:p w14:paraId="7DAD199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74BB140F"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return</w:t>
      </w:r>
      <w:r w:rsidRPr="00F76391">
        <w:rPr>
          <w:rFonts w:ascii="Consolas" w:eastAsia="宋体" w:hAnsi="Consolas" w:cs="宋体"/>
          <w:color w:val="000000"/>
          <w:kern w:val="0"/>
          <w:szCs w:val="21"/>
        </w:rPr>
        <w:t> </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p>
    <w:p w14:paraId="47FD86CC"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w:t>
      </w:r>
    </w:p>
    <w:p w14:paraId="642929F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FF"/>
          <w:kern w:val="0"/>
          <w:szCs w:val="21"/>
        </w:rPr>
        <w:t>void</w:t>
      </w: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output</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a</w:t>
      </w:r>
      <w:r w:rsidRPr="00F76391">
        <w:rPr>
          <w:rFonts w:ascii="Consolas" w:eastAsia="宋体" w:hAnsi="Consolas" w:cs="宋体"/>
          <w:color w:val="0000FF"/>
          <w:kern w:val="0"/>
          <w:szCs w:val="21"/>
        </w:rPr>
        <w:t>[]</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n</w:t>
      </w:r>
      <w:r w:rsidRPr="00F76391">
        <w:rPr>
          <w:rFonts w:ascii="Consolas" w:eastAsia="宋体" w:hAnsi="Consolas" w:cs="宋体"/>
          <w:color w:val="000000"/>
          <w:kern w:val="0"/>
          <w:szCs w:val="21"/>
        </w:rPr>
        <w:t>)</w:t>
      </w:r>
    </w:p>
    <w:p w14:paraId="1A3C7547"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w:t>
      </w:r>
    </w:p>
    <w:p w14:paraId="1C6BD845"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p>
    <w:p w14:paraId="7054A0BC"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for</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n</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&gt;=</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p>
    <w:p w14:paraId="79A74C0C" w14:textId="77777777" w:rsidR="00F76391" w:rsidRPr="00F76391" w:rsidRDefault="00F76391" w:rsidP="00F76391">
      <w:pPr>
        <w:widowControl/>
        <w:shd w:val="clear" w:color="auto" w:fill="FFFFFF"/>
        <w:spacing w:line="285" w:lineRule="atLeast"/>
        <w:jc w:val="left"/>
        <w:rPr>
          <w:rFonts w:ascii="Times New Roman" w:eastAsia="宋体" w:hAnsi="Times New Roman" w:cs="Times New Roman"/>
          <w:color w:val="000000"/>
          <w:kern w:val="0"/>
          <w:sz w:val="24"/>
          <w:szCs w:val="24"/>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putchar</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p>
    <w:p w14:paraId="221D5D06"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w:t>
      </w:r>
    </w:p>
    <w:p w14:paraId="5B8681F9" w14:textId="77777777" w:rsidR="00F76391" w:rsidRPr="00F76391" w:rsidRDefault="00F76391" w:rsidP="00F76391">
      <w:pPr>
        <w:spacing w:line="360" w:lineRule="auto"/>
        <w:ind w:left="420"/>
        <w:jc w:val="left"/>
        <w:rPr>
          <w:rFonts w:ascii="Times New Roman" w:eastAsia="宋体" w:hAnsi="Times New Roman" w:cs="Times New Roman"/>
          <w:sz w:val="24"/>
        </w:rPr>
      </w:pPr>
      <w:r w:rsidRPr="00F76391">
        <w:rPr>
          <w:rFonts w:ascii="Times New Roman" w:eastAsia="宋体" w:hAnsi="Times New Roman" w:cs="Times New Roman" w:hint="eastAsia"/>
          <w:sz w:val="24"/>
        </w:rPr>
        <w:t>（</w:t>
      </w:r>
      <w:r w:rsidRPr="00F76391">
        <w:rPr>
          <w:rFonts w:ascii="Times New Roman" w:eastAsia="宋体" w:hAnsi="Times New Roman" w:cs="Times New Roman" w:hint="eastAsia"/>
          <w:sz w:val="24"/>
        </w:rPr>
        <w:t>3</w:t>
      </w:r>
      <w:r w:rsidRPr="00F76391">
        <w:rPr>
          <w:rFonts w:ascii="Times New Roman" w:eastAsia="宋体" w:hAnsi="Times New Roman" w:cs="Times New Roman" w:hint="eastAsia"/>
          <w:sz w:val="24"/>
        </w:rPr>
        <w:t>）测试结果：</w:t>
      </w:r>
    </w:p>
    <w:tbl>
      <w:tblPr>
        <w:tblStyle w:val="a9"/>
        <w:tblW w:w="4994" w:type="pct"/>
        <w:tblLook w:val="0600" w:firstRow="0" w:lastRow="0" w:firstColumn="0" w:lastColumn="0" w:noHBand="1" w:noVBand="1"/>
      </w:tblPr>
      <w:tblGrid>
        <w:gridCol w:w="2007"/>
        <w:gridCol w:w="2007"/>
        <w:gridCol w:w="2136"/>
        <w:gridCol w:w="2136"/>
      </w:tblGrid>
      <w:tr w:rsidR="00F76391" w:rsidRPr="00F76391" w14:paraId="3661E96E" w14:textId="77777777" w:rsidTr="0064621E">
        <w:trPr>
          <w:trHeight w:val="654"/>
        </w:trPr>
        <w:tc>
          <w:tcPr>
            <w:tcW w:w="1237" w:type="pct"/>
          </w:tcPr>
          <w:p w14:paraId="523522A5" w14:textId="77777777" w:rsidR="00F76391" w:rsidRPr="00F76391" w:rsidRDefault="00F76391" w:rsidP="00F76391">
            <w:pPr>
              <w:rPr>
                <w:rFonts w:ascii="宋体" w:eastAsia="宋体" w:hAnsi="宋体" w:cs="Times New Roman"/>
                <w:sz w:val="24"/>
              </w:rPr>
            </w:pPr>
            <w:r w:rsidRPr="00F76391">
              <w:rPr>
                <w:rFonts w:ascii="宋体" w:eastAsia="宋体" w:hAnsi="宋体" w:cs="Times New Roman"/>
                <w:sz w:val="24"/>
              </w:rPr>
              <w:t>实验用例</w:t>
            </w:r>
          </w:p>
        </w:tc>
        <w:tc>
          <w:tcPr>
            <w:tcW w:w="1237" w:type="pct"/>
          </w:tcPr>
          <w:p w14:paraId="5B7EF113" w14:textId="77777777" w:rsidR="00F76391" w:rsidRPr="00F76391" w:rsidRDefault="00F76391" w:rsidP="00F76391">
            <w:pPr>
              <w:rPr>
                <w:rFonts w:ascii="宋体" w:eastAsia="宋体" w:hAnsi="宋体" w:cs="Times New Roman"/>
                <w:sz w:val="24"/>
              </w:rPr>
            </w:pPr>
            <w:r w:rsidRPr="00F76391">
              <w:rPr>
                <w:rFonts w:ascii="宋体" w:eastAsia="宋体" w:hAnsi="宋体" w:cs="Times New Roman" w:hint="eastAsia"/>
                <w:sz w:val="24"/>
              </w:rPr>
              <w:t>输入</w:t>
            </w:r>
          </w:p>
        </w:tc>
        <w:tc>
          <w:tcPr>
            <w:tcW w:w="1289" w:type="pct"/>
          </w:tcPr>
          <w:p w14:paraId="2FF35DA4" w14:textId="77777777" w:rsidR="00F76391" w:rsidRPr="00F76391" w:rsidRDefault="00F76391" w:rsidP="00F76391">
            <w:pPr>
              <w:rPr>
                <w:rFonts w:ascii="宋体" w:eastAsia="宋体" w:hAnsi="宋体" w:cs="Times New Roman"/>
                <w:sz w:val="24"/>
              </w:rPr>
            </w:pPr>
            <w:r w:rsidRPr="00F76391">
              <w:rPr>
                <w:rFonts w:ascii="宋体" w:eastAsia="宋体" w:hAnsi="宋体" w:cs="Times New Roman" w:hint="eastAsia"/>
                <w:sz w:val="24"/>
              </w:rPr>
              <w:t>预期结果</w:t>
            </w:r>
          </w:p>
        </w:tc>
        <w:tc>
          <w:tcPr>
            <w:tcW w:w="1237" w:type="pct"/>
          </w:tcPr>
          <w:p w14:paraId="265C1A19" w14:textId="77777777" w:rsidR="00F76391" w:rsidRPr="00F76391" w:rsidRDefault="00F76391" w:rsidP="00F76391">
            <w:pPr>
              <w:rPr>
                <w:rFonts w:ascii="宋体" w:eastAsia="宋体" w:hAnsi="宋体" w:cs="Times New Roman"/>
                <w:sz w:val="24"/>
              </w:rPr>
            </w:pPr>
            <w:r w:rsidRPr="00F76391">
              <w:rPr>
                <w:rFonts w:ascii="宋体" w:eastAsia="宋体" w:hAnsi="宋体" w:cs="Times New Roman" w:hint="eastAsia"/>
                <w:sz w:val="24"/>
              </w:rPr>
              <w:t>实际结果</w:t>
            </w:r>
          </w:p>
        </w:tc>
      </w:tr>
      <w:tr w:rsidR="00F76391" w:rsidRPr="00F76391" w14:paraId="23FE8E50" w14:textId="77777777" w:rsidTr="0064621E">
        <w:trPr>
          <w:trHeight w:val="617"/>
        </w:trPr>
        <w:tc>
          <w:tcPr>
            <w:tcW w:w="1237" w:type="pct"/>
          </w:tcPr>
          <w:p w14:paraId="6544EB37" w14:textId="77777777" w:rsidR="00F76391" w:rsidRPr="00F76391" w:rsidRDefault="00F76391" w:rsidP="00F76391">
            <w:pPr>
              <w:rPr>
                <w:rFonts w:ascii="宋体" w:eastAsia="宋体" w:hAnsi="宋体" w:cs="Times New Roman"/>
                <w:sz w:val="24"/>
              </w:rPr>
            </w:pPr>
            <w:r w:rsidRPr="00F76391">
              <w:rPr>
                <w:rFonts w:ascii="宋体" w:eastAsia="宋体" w:hAnsi="宋体" w:cs="Times New Roman"/>
                <w:sz w:val="24"/>
              </w:rPr>
              <w:t>用例1</w:t>
            </w:r>
          </w:p>
        </w:tc>
        <w:tc>
          <w:tcPr>
            <w:tcW w:w="1237" w:type="pct"/>
          </w:tcPr>
          <w:p w14:paraId="2000770C" w14:textId="77777777" w:rsidR="00F76391" w:rsidRPr="00F76391" w:rsidRDefault="00F76391" w:rsidP="00F76391">
            <w:pPr>
              <w:rPr>
                <w:rFonts w:ascii="宋体" w:eastAsia="宋体" w:hAnsi="宋体" w:cs="Times New Roman"/>
                <w:sz w:val="24"/>
              </w:rPr>
            </w:pPr>
            <w:r w:rsidRPr="00F76391">
              <w:rPr>
                <w:rFonts w:ascii="宋体" w:eastAsia="宋体" w:hAnsi="宋体" w:cs="Times New Roman" w:hint="eastAsia"/>
                <w:sz w:val="24"/>
              </w:rPr>
              <w:t>24</w:t>
            </w:r>
          </w:p>
        </w:tc>
        <w:tc>
          <w:tcPr>
            <w:tcW w:w="1289" w:type="pct"/>
          </w:tcPr>
          <w:p w14:paraId="4CE3C793" w14:textId="77777777" w:rsidR="00F76391" w:rsidRPr="00F76391" w:rsidRDefault="00F76391" w:rsidP="00F76391">
            <w:pPr>
              <w:rPr>
                <w:rFonts w:ascii="宋体" w:eastAsia="宋体" w:hAnsi="宋体" w:cs="Times New Roman"/>
                <w:sz w:val="24"/>
              </w:rPr>
            </w:pPr>
            <w:r w:rsidRPr="00F76391">
              <w:rPr>
                <w:rFonts w:ascii="宋体" w:eastAsia="宋体" w:hAnsi="宋体" w:cs="Times New Roman" w:hint="eastAsia"/>
                <w:sz w:val="24"/>
              </w:rPr>
              <w:t>11000</w:t>
            </w:r>
          </w:p>
        </w:tc>
        <w:tc>
          <w:tcPr>
            <w:tcW w:w="1237" w:type="pct"/>
          </w:tcPr>
          <w:p w14:paraId="596C1F6D" w14:textId="77777777" w:rsidR="00F76391" w:rsidRPr="00F76391" w:rsidRDefault="00F76391" w:rsidP="00F76391">
            <w:pPr>
              <w:rPr>
                <w:rFonts w:ascii="宋体" w:eastAsia="宋体" w:hAnsi="宋体" w:cs="Times New Roman"/>
                <w:sz w:val="24"/>
              </w:rPr>
            </w:pPr>
            <w:r w:rsidRPr="00F76391">
              <w:rPr>
                <w:rFonts w:ascii="宋体" w:eastAsia="宋体" w:hAnsi="宋体" w:cs="Times New Roman" w:hint="eastAsia"/>
                <w:sz w:val="24"/>
              </w:rPr>
              <w:t>11000</w:t>
            </w:r>
          </w:p>
        </w:tc>
      </w:tr>
      <w:tr w:rsidR="00F76391" w:rsidRPr="00F76391" w14:paraId="66F5C9C7" w14:textId="77777777" w:rsidTr="0064621E">
        <w:trPr>
          <w:trHeight w:val="578"/>
        </w:trPr>
        <w:tc>
          <w:tcPr>
            <w:tcW w:w="1237" w:type="pct"/>
          </w:tcPr>
          <w:p w14:paraId="77A6543F" w14:textId="77777777" w:rsidR="00F76391" w:rsidRPr="00F76391" w:rsidRDefault="00F76391" w:rsidP="00F76391">
            <w:pPr>
              <w:rPr>
                <w:rFonts w:ascii="宋体" w:eastAsia="宋体" w:hAnsi="宋体" w:cs="Times New Roman"/>
                <w:sz w:val="24"/>
              </w:rPr>
            </w:pPr>
            <w:r w:rsidRPr="00F76391">
              <w:rPr>
                <w:rFonts w:ascii="宋体" w:eastAsia="宋体" w:hAnsi="宋体" w:cs="Times New Roman" w:hint="eastAsia"/>
                <w:sz w:val="24"/>
              </w:rPr>
              <w:t>用例2</w:t>
            </w:r>
          </w:p>
        </w:tc>
        <w:tc>
          <w:tcPr>
            <w:tcW w:w="1237" w:type="pct"/>
          </w:tcPr>
          <w:p w14:paraId="42FAF623" w14:textId="77777777" w:rsidR="00F76391" w:rsidRPr="00F76391" w:rsidRDefault="00F76391" w:rsidP="00F76391">
            <w:pPr>
              <w:rPr>
                <w:rFonts w:ascii="宋体" w:eastAsia="宋体" w:hAnsi="宋体" w:cs="Times New Roman"/>
                <w:sz w:val="24"/>
              </w:rPr>
            </w:pPr>
            <w:r w:rsidRPr="00F76391">
              <w:rPr>
                <w:rFonts w:ascii="宋体" w:eastAsia="宋体" w:hAnsi="宋体" w:cs="Times New Roman" w:hint="eastAsia"/>
                <w:sz w:val="24"/>
              </w:rPr>
              <w:t>33333</w:t>
            </w:r>
          </w:p>
        </w:tc>
        <w:tc>
          <w:tcPr>
            <w:tcW w:w="1289" w:type="pct"/>
          </w:tcPr>
          <w:p w14:paraId="30C1834B" w14:textId="77777777" w:rsidR="00F76391" w:rsidRPr="00F76391" w:rsidRDefault="00F76391" w:rsidP="00F76391">
            <w:pPr>
              <w:rPr>
                <w:rFonts w:ascii="宋体" w:eastAsia="宋体" w:hAnsi="宋体" w:cs="Times New Roman"/>
                <w:sz w:val="24"/>
              </w:rPr>
            </w:pPr>
            <w:r w:rsidRPr="00F76391">
              <w:rPr>
                <w:rFonts w:ascii="宋体" w:eastAsia="宋体" w:hAnsi="宋体" w:cs="Times New Roman" w:hint="eastAsia"/>
                <w:sz w:val="24"/>
              </w:rPr>
              <w:t>1000001000110101</w:t>
            </w:r>
          </w:p>
        </w:tc>
        <w:tc>
          <w:tcPr>
            <w:tcW w:w="1237" w:type="pct"/>
          </w:tcPr>
          <w:p w14:paraId="0AD6A147" w14:textId="77777777" w:rsidR="00F76391" w:rsidRPr="00F76391" w:rsidRDefault="00F76391" w:rsidP="00F76391">
            <w:pPr>
              <w:rPr>
                <w:rFonts w:ascii="Times New Roman" w:eastAsia="黑体" w:hAnsi="Times New Roman" w:cs="Times New Roman"/>
                <w:sz w:val="24"/>
              </w:rPr>
            </w:pPr>
            <w:r w:rsidRPr="00F76391">
              <w:rPr>
                <w:rFonts w:ascii="宋体" w:eastAsia="宋体" w:hAnsi="宋体" w:cs="Times New Roman" w:hint="eastAsia"/>
                <w:sz w:val="24"/>
              </w:rPr>
              <w:t>1000001000110101</w:t>
            </w:r>
          </w:p>
        </w:tc>
      </w:tr>
    </w:tbl>
    <w:p w14:paraId="7E4ABED7" w14:textId="77777777" w:rsidR="00F76391" w:rsidRPr="00F76391" w:rsidRDefault="00F76391" w:rsidP="00F76391">
      <w:pPr>
        <w:rPr>
          <w:rFonts w:ascii="Times New Roman" w:eastAsia="黑体" w:hAnsi="Times New Roman" w:cs="Times New Roman"/>
          <w:sz w:val="24"/>
        </w:rPr>
      </w:pPr>
      <w:r w:rsidRPr="00F76391">
        <w:rPr>
          <w:rFonts w:ascii="Times New Roman" w:eastAsia="黑体" w:hAnsi="Times New Roman" w:cs="Times New Roman"/>
          <w:sz w:val="24"/>
        </w:rPr>
        <w:tab/>
      </w:r>
      <w:r w:rsidRPr="00F76391">
        <w:rPr>
          <w:rFonts w:ascii="Times New Roman" w:eastAsia="黑体" w:hAnsi="Times New Roman" w:cs="Times New Roman"/>
          <w:sz w:val="24"/>
        </w:rPr>
        <w:tab/>
      </w:r>
      <w:r w:rsidRPr="00F76391">
        <w:rPr>
          <w:rFonts w:ascii="Times New Roman" w:eastAsia="黑体" w:hAnsi="Times New Roman" w:cs="Times New Roman"/>
          <w:noProof/>
          <w:sz w:val="24"/>
        </w:rPr>
        <w:drawing>
          <wp:inline distT="0" distB="0" distL="0" distR="0" wp14:anchorId="707D5587" wp14:editId="134707DE">
            <wp:extent cx="5274310" cy="871220"/>
            <wp:effectExtent l="0" t="0" r="254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871220"/>
                    </a:xfrm>
                    <a:prstGeom prst="rect">
                      <a:avLst/>
                    </a:prstGeom>
                  </pic:spPr>
                </pic:pic>
              </a:graphicData>
            </a:graphic>
          </wp:inline>
        </w:drawing>
      </w:r>
    </w:p>
    <w:bookmarkEnd w:id="23"/>
    <w:p w14:paraId="14883F5C"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hint="eastAsia"/>
          <w:sz w:val="24"/>
        </w:rPr>
        <w:lastRenderedPageBreak/>
        <w:t>（</w:t>
      </w:r>
      <w:r w:rsidRPr="00F76391">
        <w:rPr>
          <w:rFonts w:ascii="Times New Roman" w:eastAsia="宋体" w:hAnsi="Times New Roman" w:cs="Times New Roman" w:hint="eastAsia"/>
          <w:sz w:val="24"/>
        </w:rPr>
        <w:t>2</w:t>
      </w:r>
      <w:r w:rsidRPr="00F76391">
        <w:rPr>
          <w:rFonts w:ascii="Times New Roman" w:eastAsia="宋体" w:hAnsi="Times New Roman" w:cs="Times New Roman" w:hint="eastAsia"/>
          <w:sz w:val="24"/>
        </w:rPr>
        <w:t>）编写一个</w:t>
      </w:r>
      <w:r w:rsidRPr="00F76391">
        <w:rPr>
          <w:rFonts w:ascii="Times New Roman" w:eastAsia="宋体" w:hAnsi="Times New Roman" w:cs="Times New Roman" w:hint="eastAsia"/>
          <w:sz w:val="24"/>
        </w:rPr>
        <w:t>C</w:t>
      </w:r>
      <w:r w:rsidRPr="00F76391">
        <w:rPr>
          <w:rFonts w:ascii="Times New Roman" w:eastAsia="宋体" w:hAnsi="Times New Roman" w:cs="Times New Roman" w:hint="eastAsia"/>
          <w:sz w:val="24"/>
        </w:rPr>
        <w:t>程序，要求采用模块化程序设计思想，将相关功能用函数实现，并提供菜单选项。该程序具有以下功能：</w:t>
      </w:r>
    </w:p>
    <w:p w14:paraId="49F36CA3"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宋体" w:eastAsia="宋体" w:hAnsi="宋体" w:cs="Times New Roman" w:hint="eastAsia"/>
          <w:sz w:val="24"/>
        </w:rPr>
        <w:t>①</w:t>
      </w:r>
      <w:r w:rsidRPr="00F76391">
        <w:rPr>
          <w:rFonts w:ascii="Times New Roman" w:eastAsia="宋体" w:hAnsi="Times New Roman" w:cs="Times New Roman" w:hint="eastAsia"/>
          <w:sz w:val="24"/>
        </w:rPr>
        <w:t>输入</w:t>
      </w:r>
      <w:r w:rsidRPr="00F76391">
        <w:rPr>
          <w:rFonts w:ascii="Times New Roman" w:eastAsia="宋体" w:hAnsi="Times New Roman" w:cs="Times New Roman" w:hint="eastAsia"/>
          <w:sz w:val="24"/>
        </w:rPr>
        <w:t>n</w:t>
      </w:r>
      <w:r w:rsidRPr="00F76391">
        <w:rPr>
          <w:rFonts w:ascii="Times New Roman" w:eastAsia="宋体" w:hAnsi="Times New Roman" w:cs="Times New Roman" w:hint="eastAsia"/>
          <w:sz w:val="24"/>
        </w:rPr>
        <w:t>个学生的姓名和</w:t>
      </w:r>
      <w:r w:rsidRPr="00F76391">
        <w:rPr>
          <w:rFonts w:ascii="Times New Roman" w:eastAsia="宋体" w:hAnsi="Times New Roman" w:cs="Times New Roman" w:hint="eastAsia"/>
          <w:sz w:val="24"/>
        </w:rPr>
        <w:t>C</w:t>
      </w:r>
      <w:r w:rsidRPr="00F76391">
        <w:rPr>
          <w:rFonts w:ascii="Times New Roman" w:eastAsia="宋体" w:hAnsi="Times New Roman" w:cs="Times New Roman" w:hint="eastAsia"/>
          <w:sz w:val="24"/>
        </w:rPr>
        <w:t>语言课程的成绩。</w:t>
      </w:r>
    </w:p>
    <w:p w14:paraId="1A9B763E"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宋体" w:eastAsia="宋体" w:hAnsi="宋体" w:cs="Times New Roman" w:hint="eastAsia"/>
          <w:sz w:val="24"/>
        </w:rPr>
        <w:t>②</w:t>
      </w:r>
      <w:r w:rsidRPr="00F76391">
        <w:rPr>
          <w:rFonts w:ascii="Times New Roman" w:eastAsia="宋体" w:hAnsi="Times New Roman" w:cs="Times New Roman" w:hint="eastAsia"/>
          <w:sz w:val="24"/>
        </w:rPr>
        <w:t>将成绩按从高到低的次序排序，姓名同时进行相应调整。</w:t>
      </w:r>
    </w:p>
    <w:p w14:paraId="5913F7DF"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宋体" w:eastAsia="宋体" w:hAnsi="宋体" w:cs="Times New Roman" w:hint="eastAsia"/>
          <w:sz w:val="24"/>
        </w:rPr>
        <w:t>③</w:t>
      </w:r>
      <w:r w:rsidRPr="00F76391">
        <w:rPr>
          <w:rFonts w:ascii="Times New Roman" w:eastAsia="宋体" w:hAnsi="Times New Roman" w:cs="Times New Roman" w:hint="eastAsia"/>
          <w:sz w:val="24"/>
        </w:rPr>
        <w:t>输出所有学生的姓名和</w:t>
      </w:r>
      <w:r w:rsidRPr="00F76391">
        <w:rPr>
          <w:rFonts w:ascii="Times New Roman" w:eastAsia="宋体" w:hAnsi="Times New Roman" w:cs="Times New Roman" w:hint="eastAsia"/>
          <w:sz w:val="24"/>
        </w:rPr>
        <w:t>C</w:t>
      </w:r>
      <w:r w:rsidRPr="00F76391">
        <w:rPr>
          <w:rFonts w:ascii="Times New Roman" w:eastAsia="宋体" w:hAnsi="Times New Roman" w:cs="Times New Roman" w:hint="eastAsia"/>
          <w:sz w:val="24"/>
        </w:rPr>
        <w:t>语言课程的成绩。</w:t>
      </w:r>
    </w:p>
    <w:p w14:paraId="6E190D8F"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hint="eastAsia"/>
          <w:sz w:val="24"/>
        </w:rPr>
        <w:t>（</w:t>
      </w:r>
      <w:r w:rsidRPr="00F76391">
        <w:rPr>
          <w:rFonts w:ascii="Times New Roman" w:eastAsia="宋体" w:hAnsi="Times New Roman" w:cs="Times New Roman" w:hint="eastAsia"/>
          <w:sz w:val="24"/>
        </w:rPr>
        <w:t>3</w:t>
      </w:r>
      <w:r w:rsidRPr="00F76391">
        <w:rPr>
          <w:rFonts w:ascii="Times New Roman" w:eastAsia="宋体" w:hAnsi="Times New Roman" w:cs="Times New Roman" w:hint="eastAsia"/>
          <w:sz w:val="24"/>
        </w:rPr>
        <w:t>）对程序设计第（</w:t>
      </w:r>
      <w:r w:rsidRPr="00F76391">
        <w:rPr>
          <w:rFonts w:ascii="Times New Roman" w:eastAsia="宋体" w:hAnsi="Times New Roman" w:cs="Times New Roman" w:hint="eastAsia"/>
          <w:sz w:val="24"/>
        </w:rPr>
        <w:t>2</w:t>
      </w:r>
      <w:r w:rsidRPr="00F76391">
        <w:rPr>
          <w:rFonts w:ascii="Times New Roman" w:eastAsia="宋体" w:hAnsi="Times New Roman" w:cs="Times New Roman" w:hint="eastAsia"/>
          <w:sz w:val="24"/>
        </w:rPr>
        <w:t>）题的程序增加查找功能：输入一个</w:t>
      </w:r>
      <w:r w:rsidRPr="00F76391">
        <w:rPr>
          <w:rFonts w:ascii="Times New Roman" w:eastAsia="宋体" w:hAnsi="Times New Roman" w:cs="Times New Roman" w:hint="eastAsia"/>
          <w:sz w:val="24"/>
        </w:rPr>
        <w:t>C</w:t>
      </w:r>
      <w:r w:rsidRPr="00F76391">
        <w:rPr>
          <w:rFonts w:ascii="Times New Roman" w:eastAsia="宋体" w:hAnsi="Times New Roman" w:cs="Times New Roman" w:hint="eastAsia"/>
          <w:sz w:val="24"/>
        </w:rPr>
        <w:t>语言课程成绩值，用二分查找进行搜索。如果查找到有该成绩，则输出该成绩学生的姓名和</w:t>
      </w:r>
      <w:r w:rsidRPr="00F76391">
        <w:rPr>
          <w:rFonts w:ascii="Times New Roman" w:eastAsia="宋体" w:hAnsi="Times New Roman" w:cs="Times New Roman" w:hint="eastAsia"/>
          <w:sz w:val="24"/>
        </w:rPr>
        <w:t>C</w:t>
      </w:r>
      <w:r w:rsidRPr="00F76391">
        <w:rPr>
          <w:rFonts w:ascii="Times New Roman" w:eastAsia="宋体" w:hAnsi="Times New Roman" w:cs="Times New Roman" w:hint="eastAsia"/>
          <w:sz w:val="24"/>
        </w:rPr>
        <w:t>语言课程的成绩；否则，输出提示“</w:t>
      </w:r>
      <w:r w:rsidRPr="00F76391">
        <w:rPr>
          <w:rFonts w:ascii="Times New Roman" w:eastAsia="宋体" w:hAnsi="Times New Roman" w:cs="Times New Roman"/>
          <w:sz w:val="24"/>
        </w:rPr>
        <w:t>not found!</w:t>
      </w:r>
      <w:r w:rsidRPr="00F76391">
        <w:rPr>
          <w:rFonts w:ascii="Times New Roman" w:eastAsia="宋体" w:hAnsi="Times New Roman" w:cs="Times New Roman" w:hint="eastAsia"/>
          <w:sz w:val="24"/>
        </w:rPr>
        <w:t>”。</w:t>
      </w:r>
    </w:p>
    <w:p w14:paraId="522A2833" w14:textId="77777777" w:rsidR="00F76391" w:rsidRPr="00F76391" w:rsidRDefault="00F76391" w:rsidP="00F76391">
      <w:pPr>
        <w:spacing w:line="360" w:lineRule="auto"/>
        <w:jc w:val="left"/>
        <w:rPr>
          <w:rFonts w:eastAsiaTheme="minorHAnsi" w:cs="Times New Roman"/>
          <w:b/>
          <w:bCs/>
          <w:sz w:val="24"/>
        </w:rPr>
      </w:pPr>
      <w:r w:rsidRPr="00F76391">
        <w:rPr>
          <w:rFonts w:eastAsiaTheme="minorHAnsi" w:cs="Times New Roman" w:hint="eastAsia"/>
          <w:b/>
          <w:bCs/>
          <w:sz w:val="24"/>
        </w:rPr>
        <w:t>解答：</w:t>
      </w:r>
    </w:p>
    <w:p w14:paraId="3655131B" w14:textId="77777777" w:rsidR="00F76391" w:rsidRPr="00F76391" w:rsidRDefault="00F76391" w:rsidP="00F76391">
      <w:pPr>
        <w:numPr>
          <w:ilvl w:val="0"/>
          <w:numId w:val="21"/>
        </w:numPr>
        <w:spacing w:line="360" w:lineRule="auto"/>
        <w:jc w:val="left"/>
        <w:rPr>
          <w:rFonts w:ascii="Times New Roman" w:eastAsiaTheme="minorHAnsi" w:hAnsi="Times New Roman" w:cs="Times New Roman"/>
          <w:sz w:val="24"/>
        </w:rPr>
      </w:pPr>
      <w:r w:rsidRPr="00F76391">
        <w:rPr>
          <w:rFonts w:ascii="Times New Roman" w:eastAsiaTheme="minorHAnsi" w:hAnsi="Times New Roman" w:cs="Times New Roman" w:hint="eastAsia"/>
          <w:sz w:val="24"/>
        </w:rPr>
        <w:t>程序流程图：</w:t>
      </w:r>
    </w:p>
    <w:p w14:paraId="78CABFD5" w14:textId="77777777" w:rsidR="00F76391" w:rsidRPr="00F76391" w:rsidRDefault="00F76391" w:rsidP="00F76391">
      <w:pPr>
        <w:spacing w:line="360" w:lineRule="auto"/>
        <w:ind w:left="780"/>
        <w:jc w:val="left"/>
        <w:rPr>
          <w:rFonts w:ascii="Times New Roman" w:eastAsiaTheme="minorHAnsi" w:hAnsi="Times New Roman" w:cs="Times New Roman"/>
          <w:sz w:val="24"/>
        </w:rPr>
      </w:pPr>
      <w:r w:rsidRPr="00F76391">
        <w:rPr>
          <w:rFonts w:ascii="Times New Roman" w:eastAsiaTheme="minorHAnsi" w:hAnsi="Times New Roman" w:cs="Times New Roman"/>
          <w:noProof/>
          <w:sz w:val="24"/>
        </w:rPr>
        <w:lastRenderedPageBreak/>
        <w:drawing>
          <wp:inline distT="0" distB="0" distL="0" distR="0" wp14:anchorId="270591D0" wp14:editId="1BB79AF4">
            <wp:extent cx="2600459" cy="6858352"/>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00459" cy="6858352"/>
                    </a:xfrm>
                    <a:prstGeom prst="rect">
                      <a:avLst/>
                    </a:prstGeom>
                  </pic:spPr>
                </pic:pic>
              </a:graphicData>
            </a:graphic>
          </wp:inline>
        </w:drawing>
      </w:r>
    </w:p>
    <w:p w14:paraId="152E4418" w14:textId="77777777" w:rsidR="00F76391" w:rsidRPr="00F76391" w:rsidRDefault="00F76391" w:rsidP="00F76391">
      <w:pPr>
        <w:spacing w:line="360" w:lineRule="auto"/>
        <w:ind w:left="780"/>
        <w:jc w:val="left"/>
        <w:rPr>
          <w:rFonts w:ascii="Times New Roman" w:eastAsiaTheme="minorHAnsi" w:hAnsi="Times New Roman" w:cs="Times New Roman"/>
          <w:sz w:val="24"/>
        </w:rPr>
      </w:pPr>
      <w:r w:rsidRPr="00F76391">
        <w:rPr>
          <w:rFonts w:ascii="Times New Roman" w:eastAsiaTheme="minorHAnsi" w:hAnsi="Times New Roman" w:cs="Times New Roman" w:hint="eastAsia"/>
          <w:sz w:val="24"/>
        </w:rPr>
        <w:t>排序流程图如下：</w:t>
      </w:r>
    </w:p>
    <w:p w14:paraId="2AF70DFC" w14:textId="77777777" w:rsidR="00F76391" w:rsidRPr="00F76391" w:rsidRDefault="00F76391" w:rsidP="00F76391">
      <w:pPr>
        <w:spacing w:line="360" w:lineRule="auto"/>
        <w:ind w:left="780"/>
        <w:jc w:val="left"/>
        <w:rPr>
          <w:rFonts w:ascii="Times New Roman" w:eastAsiaTheme="minorHAnsi" w:hAnsi="Times New Roman" w:cs="Times New Roman"/>
          <w:sz w:val="24"/>
        </w:rPr>
      </w:pPr>
      <w:r w:rsidRPr="00F76391">
        <w:rPr>
          <w:rFonts w:ascii="Times New Roman" w:eastAsiaTheme="minorHAnsi" w:hAnsi="Times New Roman" w:cs="Times New Roman"/>
          <w:sz w:val="24"/>
        </w:rPr>
        <w:tab/>
      </w:r>
      <w:r w:rsidRPr="00F76391">
        <w:rPr>
          <w:rFonts w:ascii="Times New Roman" w:eastAsiaTheme="minorHAnsi" w:hAnsi="Times New Roman" w:cs="Times New Roman"/>
          <w:sz w:val="24"/>
        </w:rPr>
        <w:lastRenderedPageBreak/>
        <w:tab/>
      </w:r>
      <w:r w:rsidRPr="00F76391">
        <w:rPr>
          <w:rFonts w:ascii="Times New Roman" w:eastAsiaTheme="minorHAnsi" w:hAnsi="Times New Roman" w:cs="Times New Roman"/>
          <w:noProof/>
          <w:sz w:val="24"/>
        </w:rPr>
        <w:drawing>
          <wp:inline distT="0" distB="0" distL="0" distR="0" wp14:anchorId="6DC03391" wp14:editId="018732F9">
            <wp:extent cx="4591286" cy="5905804"/>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91286" cy="5905804"/>
                    </a:xfrm>
                    <a:prstGeom prst="rect">
                      <a:avLst/>
                    </a:prstGeom>
                  </pic:spPr>
                </pic:pic>
              </a:graphicData>
            </a:graphic>
          </wp:inline>
        </w:drawing>
      </w:r>
    </w:p>
    <w:p w14:paraId="62E0380A" w14:textId="77777777" w:rsidR="00F76391" w:rsidRPr="00F76391" w:rsidRDefault="00F76391" w:rsidP="00F76391">
      <w:pPr>
        <w:spacing w:line="360" w:lineRule="auto"/>
        <w:ind w:firstLine="420"/>
        <w:jc w:val="left"/>
        <w:rPr>
          <w:rFonts w:ascii="Times New Roman" w:eastAsiaTheme="minorHAnsi" w:hAnsi="Times New Roman" w:cs="Times New Roman"/>
          <w:sz w:val="24"/>
        </w:rPr>
      </w:pPr>
      <w:r w:rsidRPr="00F76391">
        <w:rPr>
          <w:rFonts w:ascii="Times New Roman" w:eastAsiaTheme="minorHAnsi" w:hAnsi="Times New Roman" w:cs="Times New Roman" w:hint="eastAsia"/>
          <w:sz w:val="24"/>
        </w:rPr>
        <w:t>（</w:t>
      </w:r>
      <w:r w:rsidRPr="00F76391">
        <w:rPr>
          <w:rFonts w:ascii="Times New Roman" w:eastAsiaTheme="minorHAnsi" w:hAnsi="Times New Roman" w:cs="Times New Roman" w:hint="eastAsia"/>
          <w:sz w:val="24"/>
        </w:rPr>
        <w:t>2</w:t>
      </w:r>
      <w:r w:rsidRPr="00F76391">
        <w:rPr>
          <w:rFonts w:ascii="Times New Roman" w:eastAsiaTheme="minorHAnsi" w:hAnsi="Times New Roman" w:cs="Times New Roman" w:hint="eastAsia"/>
          <w:sz w:val="24"/>
        </w:rPr>
        <w:t>）程序源代码：</w:t>
      </w:r>
    </w:p>
    <w:p w14:paraId="4ED2BA0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AF00DB"/>
          <w:kern w:val="0"/>
          <w:szCs w:val="21"/>
        </w:rPr>
        <w:t>#include</w:t>
      </w:r>
      <w:r w:rsidRPr="00F76391">
        <w:rPr>
          <w:rFonts w:ascii="Consolas" w:eastAsia="宋体" w:hAnsi="Consolas" w:cs="宋体"/>
          <w:color w:val="A31515"/>
          <w:kern w:val="0"/>
          <w:szCs w:val="21"/>
        </w:rPr>
        <w:t>&lt;stdio.h&gt;</w:t>
      </w:r>
    </w:p>
    <w:p w14:paraId="0536F1E4"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AF00DB"/>
          <w:kern w:val="0"/>
          <w:szCs w:val="21"/>
        </w:rPr>
        <w:t>#include</w:t>
      </w:r>
      <w:r w:rsidRPr="00F76391">
        <w:rPr>
          <w:rFonts w:ascii="Consolas" w:eastAsia="宋体" w:hAnsi="Consolas" w:cs="宋体"/>
          <w:color w:val="A31515"/>
          <w:kern w:val="0"/>
          <w:szCs w:val="21"/>
        </w:rPr>
        <w:t>&lt;string.h&gt;</w:t>
      </w:r>
    </w:p>
    <w:p w14:paraId="27EA616A"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AF00DB"/>
          <w:kern w:val="0"/>
          <w:szCs w:val="21"/>
        </w:rPr>
        <w:t>#define</w:t>
      </w:r>
      <w:r w:rsidRPr="00F76391">
        <w:rPr>
          <w:rFonts w:ascii="Consolas" w:eastAsia="宋体" w:hAnsi="Consolas" w:cs="宋体"/>
          <w:color w:val="0000FF"/>
          <w:kern w:val="0"/>
          <w:szCs w:val="21"/>
        </w:rPr>
        <w:t> LEN </w:t>
      </w:r>
      <w:r w:rsidRPr="00F76391">
        <w:rPr>
          <w:rFonts w:ascii="Consolas" w:eastAsia="宋体" w:hAnsi="Consolas" w:cs="宋体"/>
          <w:color w:val="098658"/>
          <w:kern w:val="0"/>
          <w:szCs w:val="21"/>
        </w:rPr>
        <w:t>20</w:t>
      </w:r>
    </w:p>
    <w:p w14:paraId="65A7F214"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p>
    <w:p w14:paraId="76FEC98C"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find</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n</w:t>
      </w: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a</w:t>
      </w:r>
      <w:r w:rsidRPr="00F76391">
        <w:rPr>
          <w:rFonts w:ascii="Consolas" w:eastAsia="宋体" w:hAnsi="Consolas" w:cs="宋体"/>
          <w:color w:val="0000FF"/>
          <w:kern w:val="0"/>
          <w:szCs w:val="21"/>
        </w:rPr>
        <w:t>[]</w:t>
      </w: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h</w:t>
      </w:r>
      <w:r w:rsidRPr="00F76391">
        <w:rPr>
          <w:rFonts w:ascii="Consolas" w:eastAsia="宋体" w:hAnsi="Consolas" w:cs="宋体"/>
          <w:color w:val="000000"/>
          <w:kern w:val="0"/>
          <w:szCs w:val="21"/>
        </w:rPr>
        <w:t>)</w:t>
      </w:r>
    </w:p>
    <w:p w14:paraId="2786E95C"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w:t>
      </w:r>
    </w:p>
    <w:p w14:paraId="7DB33EA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l</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mid</w:t>
      </w:r>
      <w:r w:rsidRPr="00F76391">
        <w:rPr>
          <w:rFonts w:ascii="Consolas" w:eastAsia="宋体" w:hAnsi="Consolas" w:cs="宋体"/>
          <w:color w:val="000000"/>
          <w:kern w:val="0"/>
          <w:szCs w:val="21"/>
        </w:rPr>
        <w:t>;</w:t>
      </w:r>
    </w:p>
    <w:p w14:paraId="60781490"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l</w:t>
      </w:r>
      <w:r w:rsidRPr="00F76391">
        <w:rPr>
          <w:rFonts w:ascii="Consolas" w:eastAsia="宋体" w:hAnsi="Consolas" w:cs="宋体"/>
          <w:color w:val="000000"/>
          <w:kern w:val="0"/>
          <w:szCs w:val="21"/>
        </w:rPr>
        <w:t> = </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p>
    <w:p w14:paraId="79B9CE9F"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while</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l</w:t>
      </w:r>
      <w:r w:rsidRPr="00F76391">
        <w:rPr>
          <w:rFonts w:ascii="Consolas" w:eastAsia="宋体" w:hAnsi="Consolas" w:cs="宋体"/>
          <w:color w:val="000000"/>
          <w:kern w:val="0"/>
          <w:szCs w:val="21"/>
        </w:rPr>
        <w:t>&lt;=</w:t>
      </w:r>
      <w:r w:rsidRPr="00F76391">
        <w:rPr>
          <w:rFonts w:ascii="Consolas" w:eastAsia="宋体" w:hAnsi="Consolas" w:cs="宋体"/>
          <w:color w:val="001080"/>
          <w:kern w:val="0"/>
          <w:szCs w:val="21"/>
        </w:rPr>
        <w:t>h</w:t>
      </w:r>
      <w:r w:rsidRPr="00F76391">
        <w:rPr>
          <w:rFonts w:ascii="Consolas" w:eastAsia="宋体" w:hAnsi="Consolas" w:cs="宋体"/>
          <w:color w:val="000000"/>
          <w:kern w:val="0"/>
          <w:szCs w:val="21"/>
        </w:rPr>
        <w:t>)</w:t>
      </w:r>
    </w:p>
    <w:p w14:paraId="6838A2B2"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5FC66718"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mid</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l</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h</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2</w:t>
      </w:r>
      <w:r w:rsidRPr="00F76391">
        <w:rPr>
          <w:rFonts w:ascii="Consolas" w:eastAsia="宋体" w:hAnsi="Consolas" w:cs="宋体"/>
          <w:color w:val="000000"/>
          <w:kern w:val="0"/>
          <w:szCs w:val="21"/>
        </w:rPr>
        <w:t>;</w:t>
      </w:r>
    </w:p>
    <w:p w14:paraId="596DFB27"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if</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mid</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n</w:t>
      </w:r>
      <w:r w:rsidRPr="00F76391">
        <w:rPr>
          <w:rFonts w:ascii="Consolas" w:eastAsia="宋体" w:hAnsi="Consolas" w:cs="宋体"/>
          <w:color w:val="000000"/>
          <w:kern w:val="0"/>
          <w:szCs w:val="21"/>
        </w:rPr>
        <w:t>)</w:t>
      </w:r>
    </w:p>
    <w:p w14:paraId="6B48F589"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lastRenderedPageBreak/>
        <w:t>        </w:t>
      </w:r>
      <w:r w:rsidRPr="00F76391">
        <w:rPr>
          <w:rFonts w:ascii="Consolas" w:eastAsia="宋体" w:hAnsi="Consolas" w:cs="宋体"/>
          <w:color w:val="AF00DB"/>
          <w:kern w:val="0"/>
          <w:szCs w:val="21"/>
        </w:rPr>
        <w:t>return</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mid</w:t>
      </w:r>
      <w:r w:rsidRPr="00F76391">
        <w:rPr>
          <w:rFonts w:ascii="Consolas" w:eastAsia="宋体" w:hAnsi="Consolas" w:cs="宋体"/>
          <w:color w:val="000000"/>
          <w:kern w:val="0"/>
          <w:szCs w:val="21"/>
        </w:rPr>
        <w:t>;</w:t>
      </w:r>
    </w:p>
    <w:p w14:paraId="690077F6"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else</w:t>
      </w: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if</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mid</w:t>
      </w:r>
      <w:r w:rsidRPr="00F76391">
        <w:rPr>
          <w:rFonts w:ascii="Consolas" w:eastAsia="宋体" w:hAnsi="Consolas" w:cs="宋体"/>
          <w:color w:val="000000"/>
          <w:kern w:val="0"/>
          <w:szCs w:val="21"/>
        </w:rPr>
        <w:t>]&lt;</w:t>
      </w:r>
      <w:r w:rsidRPr="00F76391">
        <w:rPr>
          <w:rFonts w:ascii="Consolas" w:eastAsia="宋体" w:hAnsi="Consolas" w:cs="宋体"/>
          <w:color w:val="001080"/>
          <w:kern w:val="0"/>
          <w:szCs w:val="21"/>
        </w:rPr>
        <w:t>n</w:t>
      </w:r>
      <w:r w:rsidRPr="00F76391">
        <w:rPr>
          <w:rFonts w:ascii="Consolas" w:eastAsia="宋体" w:hAnsi="Consolas" w:cs="宋体"/>
          <w:color w:val="000000"/>
          <w:kern w:val="0"/>
          <w:szCs w:val="21"/>
        </w:rPr>
        <w:t>)</w:t>
      </w:r>
    </w:p>
    <w:p w14:paraId="5207077C"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h</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mid</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p>
    <w:p w14:paraId="72B70832"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else</w:t>
      </w:r>
      <w:r w:rsidRPr="00F76391">
        <w:rPr>
          <w:rFonts w:ascii="Consolas" w:eastAsia="宋体" w:hAnsi="Consolas" w:cs="宋体"/>
          <w:color w:val="000000"/>
          <w:kern w:val="0"/>
          <w:szCs w:val="21"/>
        </w:rPr>
        <w:t> </w:t>
      </w:r>
    </w:p>
    <w:p w14:paraId="72C2526F"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l</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mid</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p>
    <w:p w14:paraId="23E1584C"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17052BB6"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return</w:t>
      </w:r>
      <w:r w:rsidRPr="00F76391">
        <w:rPr>
          <w:rFonts w:ascii="Consolas" w:eastAsia="宋体" w:hAnsi="Consolas" w:cs="宋体"/>
          <w:color w:val="000000"/>
          <w:kern w:val="0"/>
          <w:szCs w:val="21"/>
        </w:rPr>
        <w:t> -</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p>
    <w:p w14:paraId="3C6A9F4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w:t>
      </w:r>
    </w:p>
    <w:p w14:paraId="616CA561"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p>
    <w:p w14:paraId="2011647D"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FF"/>
          <w:kern w:val="0"/>
          <w:szCs w:val="21"/>
        </w:rPr>
        <w:t>void</w:t>
      </w: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bubble_sort</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a</w:t>
      </w:r>
      <w:r w:rsidRPr="00F76391">
        <w:rPr>
          <w:rFonts w:ascii="Consolas" w:eastAsia="宋体" w:hAnsi="Consolas" w:cs="宋体"/>
          <w:color w:val="0000FF"/>
          <w:kern w:val="0"/>
          <w:szCs w:val="21"/>
        </w:rPr>
        <w:t>[]</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LEN</w:t>
      </w: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b</w:t>
      </w:r>
      <w:r w:rsidRPr="00F76391">
        <w:rPr>
          <w:rFonts w:ascii="Consolas" w:eastAsia="宋体" w:hAnsi="Consolas" w:cs="宋体"/>
          <w:color w:val="0000FF"/>
          <w:kern w:val="0"/>
          <w:szCs w:val="21"/>
        </w:rPr>
        <w:t>[]</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n</w:t>
      </w:r>
      <w:r w:rsidRPr="00F76391">
        <w:rPr>
          <w:rFonts w:ascii="Consolas" w:eastAsia="宋体" w:hAnsi="Consolas" w:cs="宋体"/>
          <w:color w:val="000000"/>
          <w:kern w:val="0"/>
          <w:szCs w:val="21"/>
        </w:rPr>
        <w:t>)</w:t>
      </w:r>
    </w:p>
    <w:p w14:paraId="5648D89D"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w:t>
      </w:r>
    </w:p>
    <w:p w14:paraId="43AAEAA2"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p>
    <w:p w14:paraId="0EF81C66"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temp</w:t>
      </w:r>
      <w:r w:rsidRPr="00F76391">
        <w:rPr>
          <w:rFonts w:ascii="Consolas" w:eastAsia="宋体" w:hAnsi="Consolas" w:cs="宋体"/>
          <w:color w:val="000000"/>
          <w:kern w:val="0"/>
          <w:szCs w:val="21"/>
        </w:rPr>
        <w:t>;</w:t>
      </w:r>
    </w:p>
    <w:p w14:paraId="5F663CD6"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tag</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LEN</w:t>
      </w:r>
      <w:r w:rsidRPr="00F76391">
        <w:rPr>
          <w:rFonts w:ascii="Consolas" w:eastAsia="宋体" w:hAnsi="Consolas" w:cs="宋体"/>
          <w:color w:val="000000"/>
          <w:kern w:val="0"/>
          <w:szCs w:val="21"/>
        </w:rPr>
        <w:t>];</w:t>
      </w:r>
    </w:p>
    <w:p w14:paraId="7038B807"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for</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&lt;</w:t>
      </w:r>
      <w:r w:rsidRPr="00F76391">
        <w:rPr>
          <w:rFonts w:ascii="Consolas" w:eastAsia="宋体" w:hAnsi="Consolas" w:cs="宋体"/>
          <w:color w:val="001080"/>
          <w:kern w:val="0"/>
          <w:szCs w:val="21"/>
        </w:rPr>
        <w:t>n</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p>
    <w:p w14:paraId="4AF8E006"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48B72D35"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for</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&lt;</w:t>
      </w:r>
      <w:r w:rsidRPr="00F76391">
        <w:rPr>
          <w:rFonts w:ascii="Consolas" w:eastAsia="宋体" w:hAnsi="Consolas" w:cs="宋体"/>
          <w:color w:val="001080"/>
          <w:kern w:val="0"/>
          <w:szCs w:val="21"/>
        </w:rPr>
        <w:t>n</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p>
    <w:p w14:paraId="364E1ABA"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6D642E8E"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if</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b</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]&lt;</w:t>
      </w:r>
      <w:r w:rsidRPr="00F76391">
        <w:rPr>
          <w:rFonts w:ascii="Consolas" w:eastAsia="宋体" w:hAnsi="Consolas" w:cs="宋体"/>
          <w:color w:val="001080"/>
          <w:kern w:val="0"/>
          <w:szCs w:val="21"/>
        </w:rPr>
        <w:t>b</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p>
    <w:p w14:paraId="375AE76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356B86B9"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temp</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b</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p>
    <w:p w14:paraId="791C452A"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strcpy</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tag</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p>
    <w:p w14:paraId="4C9653E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b</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b</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p>
    <w:p w14:paraId="3E1E3B5C"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strcpy</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p>
    <w:p w14:paraId="28D7FBDC"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b</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temp</w:t>
      </w:r>
      <w:r w:rsidRPr="00F76391">
        <w:rPr>
          <w:rFonts w:ascii="Consolas" w:eastAsia="宋体" w:hAnsi="Consolas" w:cs="宋体"/>
          <w:color w:val="000000"/>
          <w:kern w:val="0"/>
          <w:szCs w:val="21"/>
        </w:rPr>
        <w:t>;</w:t>
      </w:r>
    </w:p>
    <w:p w14:paraId="00E5ECAF"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strcpy</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tag</w:t>
      </w:r>
      <w:r w:rsidRPr="00F76391">
        <w:rPr>
          <w:rFonts w:ascii="Consolas" w:eastAsia="宋体" w:hAnsi="Consolas" w:cs="宋体"/>
          <w:color w:val="000000"/>
          <w:kern w:val="0"/>
          <w:szCs w:val="21"/>
        </w:rPr>
        <w:t>);</w:t>
      </w:r>
    </w:p>
    <w:p w14:paraId="0FB5AD2D"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47C14248"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5C18AC91"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39A1281E"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w:t>
      </w:r>
    </w:p>
    <w:p w14:paraId="768CE0E2"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p>
    <w:p w14:paraId="159C4414"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 </w:t>
      </w:r>
      <w:r w:rsidRPr="00F76391">
        <w:rPr>
          <w:rFonts w:ascii="Consolas" w:eastAsia="宋体" w:hAnsi="Consolas" w:cs="宋体"/>
          <w:color w:val="795E26"/>
          <w:kern w:val="0"/>
          <w:szCs w:val="21"/>
        </w:rPr>
        <w:t>s_gets</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st</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n</w:t>
      </w:r>
      <w:r w:rsidRPr="00F76391">
        <w:rPr>
          <w:rFonts w:ascii="Consolas" w:eastAsia="宋体" w:hAnsi="Consolas" w:cs="宋体"/>
          <w:color w:val="000000"/>
          <w:kern w:val="0"/>
          <w:szCs w:val="21"/>
        </w:rPr>
        <w:t>)</w:t>
      </w:r>
    </w:p>
    <w:p w14:paraId="26EC5E0D"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w:t>
      </w:r>
    </w:p>
    <w:p w14:paraId="54E0E7B2"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ret_val</w:t>
      </w:r>
      <w:r w:rsidRPr="00F76391">
        <w:rPr>
          <w:rFonts w:ascii="Consolas" w:eastAsia="宋体" w:hAnsi="Consolas" w:cs="宋体"/>
          <w:color w:val="000000"/>
          <w:kern w:val="0"/>
          <w:szCs w:val="21"/>
        </w:rPr>
        <w:t>;</w:t>
      </w:r>
    </w:p>
    <w:p w14:paraId="532582BC"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p>
    <w:p w14:paraId="611555CA"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p>
    <w:p w14:paraId="0A890B04"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ret_val</w:t>
      </w:r>
      <w:r w:rsidRPr="00F76391">
        <w:rPr>
          <w:rFonts w:ascii="Consolas" w:eastAsia="宋体" w:hAnsi="Consolas" w:cs="宋体"/>
          <w:color w:val="000000"/>
          <w:kern w:val="0"/>
          <w:szCs w:val="21"/>
        </w:rPr>
        <w:t>=</w:t>
      </w:r>
      <w:r w:rsidRPr="00F76391">
        <w:rPr>
          <w:rFonts w:ascii="Consolas" w:eastAsia="宋体" w:hAnsi="Consolas" w:cs="宋体"/>
          <w:color w:val="795E26"/>
          <w:kern w:val="0"/>
          <w:szCs w:val="21"/>
        </w:rPr>
        <w:t>fgets</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st</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n</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stdin</w:t>
      </w:r>
      <w:r w:rsidRPr="00F76391">
        <w:rPr>
          <w:rFonts w:ascii="Consolas" w:eastAsia="宋体" w:hAnsi="Consolas" w:cs="宋体"/>
          <w:color w:val="000000"/>
          <w:kern w:val="0"/>
          <w:szCs w:val="21"/>
        </w:rPr>
        <w:t>);</w:t>
      </w:r>
    </w:p>
    <w:p w14:paraId="467849C2"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if</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ret_val</w:t>
      </w:r>
      <w:r w:rsidRPr="00F76391">
        <w:rPr>
          <w:rFonts w:ascii="Consolas" w:eastAsia="宋体" w:hAnsi="Consolas" w:cs="宋体"/>
          <w:color w:val="000000"/>
          <w:kern w:val="0"/>
          <w:szCs w:val="21"/>
        </w:rPr>
        <w:t>)</w:t>
      </w:r>
    </w:p>
    <w:p w14:paraId="0FB25EE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48EEE1E9"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while</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st</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&amp;&amp;</w:t>
      </w:r>
      <w:r w:rsidRPr="00F76391">
        <w:rPr>
          <w:rFonts w:ascii="Consolas" w:eastAsia="宋体" w:hAnsi="Consolas" w:cs="宋体"/>
          <w:color w:val="001080"/>
          <w:kern w:val="0"/>
          <w:szCs w:val="21"/>
        </w:rPr>
        <w:t>st</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w:t>
      </w:r>
      <w:r w:rsidRPr="00F76391">
        <w:rPr>
          <w:rFonts w:ascii="Consolas" w:eastAsia="宋体" w:hAnsi="Consolas" w:cs="宋体"/>
          <w:color w:val="EE0000"/>
          <w:kern w:val="0"/>
          <w:szCs w:val="21"/>
        </w:rPr>
        <w:t>\0</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p>
    <w:p w14:paraId="0F5D915F"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p>
    <w:p w14:paraId="139EA84E"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if</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st</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p>
    <w:p w14:paraId="48AB740E"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st</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w:t>
      </w:r>
      <w:r w:rsidRPr="00F76391">
        <w:rPr>
          <w:rFonts w:ascii="Consolas" w:eastAsia="宋体" w:hAnsi="Consolas" w:cs="宋体"/>
          <w:color w:val="EE0000"/>
          <w:kern w:val="0"/>
          <w:szCs w:val="21"/>
        </w:rPr>
        <w:t>\0</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p>
    <w:p w14:paraId="74900E01"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else</w:t>
      </w:r>
    </w:p>
    <w:p w14:paraId="55764329"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lastRenderedPageBreak/>
        <w:t>            </w:t>
      </w:r>
      <w:r w:rsidRPr="00F76391">
        <w:rPr>
          <w:rFonts w:ascii="Consolas" w:eastAsia="宋体" w:hAnsi="Consolas" w:cs="宋体"/>
          <w:color w:val="AF00DB"/>
          <w:kern w:val="0"/>
          <w:szCs w:val="21"/>
        </w:rPr>
        <w:t>while</w:t>
      </w:r>
      <w:r w:rsidRPr="00F76391">
        <w:rPr>
          <w:rFonts w:ascii="Consolas" w:eastAsia="宋体" w:hAnsi="Consolas" w:cs="宋体"/>
          <w:color w:val="000000"/>
          <w:kern w:val="0"/>
          <w:szCs w:val="21"/>
        </w:rPr>
        <w:t>(</w:t>
      </w:r>
      <w:r w:rsidRPr="00F76391">
        <w:rPr>
          <w:rFonts w:ascii="Consolas" w:eastAsia="宋体" w:hAnsi="Consolas" w:cs="宋体"/>
          <w:color w:val="795E26"/>
          <w:kern w:val="0"/>
          <w:szCs w:val="21"/>
        </w:rPr>
        <w:t>getchar</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p>
    <w:p w14:paraId="34FB4D0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continue</w:t>
      </w:r>
      <w:r w:rsidRPr="00F76391">
        <w:rPr>
          <w:rFonts w:ascii="Consolas" w:eastAsia="宋体" w:hAnsi="Consolas" w:cs="宋体"/>
          <w:color w:val="000000"/>
          <w:kern w:val="0"/>
          <w:szCs w:val="21"/>
        </w:rPr>
        <w:t>;</w:t>
      </w:r>
    </w:p>
    <w:p w14:paraId="27C76DF9"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28D2AE2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return</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ret_val</w:t>
      </w:r>
      <w:r w:rsidRPr="00F76391">
        <w:rPr>
          <w:rFonts w:ascii="Consolas" w:eastAsia="宋体" w:hAnsi="Consolas" w:cs="宋体"/>
          <w:color w:val="000000"/>
          <w:kern w:val="0"/>
          <w:szCs w:val="21"/>
        </w:rPr>
        <w:t>;</w:t>
      </w:r>
    </w:p>
    <w:p w14:paraId="357070C1"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w:t>
      </w:r>
    </w:p>
    <w:p w14:paraId="35A25A61"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p>
    <w:p w14:paraId="307212E8"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main</w:t>
      </w:r>
      <w:r w:rsidRPr="00F76391">
        <w:rPr>
          <w:rFonts w:ascii="Consolas" w:eastAsia="宋体" w:hAnsi="Consolas" w:cs="宋体"/>
          <w:color w:val="000000"/>
          <w:kern w:val="0"/>
          <w:szCs w:val="21"/>
        </w:rPr>
        <w:t>()</w:t>
      </w:r>
    </w:p>
    <w:p w14:paraId="234C15B1"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w:t>
      </w:r>
    </w:p>
    <w:p w14:paraId="38E8DEC0"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LEN</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LEN</w:t>
      </w:r>
      <w:r w:rsidRPr="00F76391">
        <w:rPr>
          <w:rFonts w:ascii="Consolas" w:eastAsia="宋体" w:hAnsi="Consolas" w:cs="宋体"/>
          <w:color w:val="000000"/>
          <w:kern w:val="0"/>
          <w:szCs w:val="21"/>
        </w:rPr>
        <w:t>];</w:t>
      </w:r>
    </w:p>
    <w:p w14:paraId="58B62F1C"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score</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LEN</w:t>
      </w:r>
      <w:r w:rsidRPr="00F76391">
        <w:rPr>
          <w:rFonts w:ascii="Consolas" w:eastAsia="宋体" w:hAnsi="Consolas" w:cs="宋体"/>
          <w:color w:val="000000"/>
          <w:kern w:val="0"/>
          <w:szCs w:val="21"/>
        </w:rPr>
        <w:t>];</w:t>
      </w:r>
    </w:p>
    <w:p w14:paraId="603A2A5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p>
    <w:p w14:paraId="3276943C"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index</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choice</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flag</w:t>
      </w:r>
      <w:r w:rsidRPr="00F76391">
        <w:rPr>
          <w:rFonts w:ascii="Consolas" w:eastAsia="宋体" w:hAnsi="Consolas" w:cs="宋体"/>
          <w:color w:val="000000"/>
          <w:kern w:val="0"/>
          <w:szCs w:val="21"/>
        </w:rPr>
        <w:t>;</w:t>
      </w:r>
    </w:p>
    <w:p w14:paraId="0A2192B9"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flag</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p>
    <w:p w14:paraId="45067D47"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printf</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"Choose one choice:</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p>
    <w:p w14:paraId="2500DDDE"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printf</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"1)Input the name and score of students.</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p>
    <w:p w14:paraId="2D4C55A8"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printf</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"2)Sort the students according to scores.</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p>
    <w:p w14:paraId="647ED6DC"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printf</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"3)Fine a students by his scores.</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p>
    <w:p w14:paraId="7105A50A"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printf</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"4)Out put the student's name and scores.</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p>
    <w:p w14:paraId="009958CA"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while</w:t>
      </w:r>
      <w:r w:rsidRPr="00F76391">
        <w:rPr>
          <w:rFonts w:ascii="Consolas" w:eastAsia="宋体" w:hAnsi="Consolas" w:cs="宋体"/>
          <w:color w:val="000000"/>
          <w:kern w:val="0"/>
          <w:szCs w:val="21"/>
        </w:rPr>
        <w:t>(</w:t>
      </w:r>
      <w:r w:rsidRPr="00F76391">
        <w:rPr>
          <w:rFonts w:ascii="Consolas" w:eastAsia="宋体" w:hAnsi="Consolas" w:cs="宋体"/>
          <w:color w:val="795E26"/>
          <w:kern w:val="0"/>
          <w:szCs w:val="21"/>
        </w:rPr>
        <w:t>scanf</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"%d"</w:t>
      </w:r>
      <w:r w:rsidRPr="00F76391">
        <w:rPr>
          <w:rFonts w:ascii="Consolas" w:eastAsia="宋体" w:hAnsi="Consolas" w:cs="宋体"/>
          <w:color w:val="000000"/>
          <w:kern w:val="0"/>
          <w:szCs w:val="21"/>
        </w:rPr>
        <w:t>,&amp;</w:t>
      </w:r>
      <w:r w:rsidRPr="00F76391">
        <w:rPr>
          <w:rFonts w:ascii="Consolas" w:eastAsia="宋体" w:hAnsi="Consolas" w:cs="宋体"/>
          <w:color w:val="001080"/>
          <w:kern w:val="0"/>
          <w:szCs w:val="21"/>
        </w:rPr>
        <w:t>choice</w:t>
      </w:r>
      <w:r w:rsidRPr="00F76391">
        <w:rPr>
          <w:rFonts w:ascii="Consolas" w:eastAsia="宋体" w:hAnsi="Consolas" w:cs="宋体"/>
          <w:color w:val="000000"/>
          <w:kern w:val="0"/>
          <w:szCs w:val="21"/>
        </w:rPr>
        <w:t>))</w:t>
      </w:r>
    </w:p>
    <w:p w14:paraId="15EFDD15"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2E011BBD"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while</w:t>
      </w:r>
      <w:r w:rsidRPr="00F76391">
        <w:rPr>
          <w:rFonts w:ascii="Consolas" w:eastAsia="宋体" w:hAnsi="Consolas" w:cs="宋体"/>
          <w:color w:val="000000"/>
          <w:kern w:val="0"/>
          <w:szCs w:val="21"/>
        </w:rPr>
        <w:t>(</w:t>
      </w:r>
      <w:r w:rsidRPr="00F76391">
        <w:rPr>
          <w:rFonts w:ascii="Consolas" w:eastAsia="宋体" w:hAnsi="Consolas" w:cs="宋体"/>
          <w:color w:val="795E26"/>
          <w:kern w:val="0"/>
          <w:szCs w:val="21"/>
        </w:rPr>
        <w:t>getchar</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continue</w:t>
      </w:r>
      <w:r w:rsidRPr="00F76391">
        <w:rPr>
          <w:rFonts w:ascii="Consolas" w:eastAsia="宋体" w:hAnsi="Consolas" w:cs="宋体"/>
          <w:color w:val="000000"/>
          <w:kern w:val="0"/>
          <w:szCs w:val="21"/>
        </w:rPr>
        <w:t>;</w:t>
      </w:r>
    </w:p>
    <w:p w14:paraId="7B91EDF9"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if</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choice</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&amp;&amp;</w:t>
      </w:r>
      <w:r w:rsidRPr="00F76391">
        <w:rPr>
          <w:rFonts w:ascii="Consolas" w:eastAsia="宋体" w:hAnsi="Consolas" w:cs="宋体"/>
          <w:color w:val="001080"/>
          <w:kern w:val="0"/>
          <w:szCs w:val="21"/>
        </w:rPr>
        <w:t>choice</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2</w:t>
      </w:r>
      <w:r w:rsidRPr="00F76391">
        <w:rPr>
          <w:rFonts w:ascii="Consolas" w:eastAsia="宋体" w:hAnsi="Consolas" w:cs="宋体"/>
          <w:color w:val="000000"/>
          <w:kern w:val="0"/>
          <w:szCs w:val="21"/>
        </w:rPr>
        <w:t>&amp;&amp;</w:t>
      </w:r>
      <w:r w:rsidRPr="00F76391">
        <w:rPr>
          <w:rFonts w:ascii="Consolas" w:eastAsia="宋体" w:hAnsi="Consolas" w:cs="宋体"/>
          <w:color w:val="001080"/>
          <w:kern w:val="0"/>
          <w:szCs w:val="21"/>
        </w:rPr>
        <w:t>choice</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3</w:t>
      </w:r>
      <w:r w:rsidRPr="00F76391">
        <w:rPr>
          <w:rFonts w:ascii="Consolas" w:eastAsia="宋体" w:hAnsi="Consolas" w:cs="宋体"/>
          <w:color w:val="000000"/>
          <w:kern w:val="0"/>
          <w:szCs w:val="21"/>
        </w:rPr>
        <w:t>&amp;&amp;</w:t>
      </w:r>
      <w:r w:rsidRPr="00F76391">
        <w:rPr>
          <w:rFonts w:ascii="Consolas" w:eastAsia="宋体" w:hAnsi="Consolas" w:cs="宋体"/>
          <w:color w:val="001080"/>
          <w:kern w:val="0"/>
          <w:szCs w:val="21"/>
        </w:rPr>
        <w:t>choice</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4</w:t>
      </w:r>
      <w:r w:rsidRPr="00F76391">
        <w:rPr>
          <w:rFonts w:ascii="Consolas" w:eastAsia="宋体" w:hAnsi="Consolas" w:cs="宋体"/>
          <w:color w:val="000000"/>
          <w:kern w:val="0"/>
          <w:szCs w:val="21"/>
        </w:rPr>
        <w:t>)</w:t>
      </w:r>
    </w:p>
    <w:p w14:paraId="28635684"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printf</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"Enter error,please try again.</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p>
    <w:p w14:paraId="05FADB27"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if</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choice</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p>
    <w:p w14:paraId="03B60871"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796E7D09"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while</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&lt;</w:t>
      </w:r>
      <w:r w:rsidRPr="00F76391">
        <w:rPr>
          <w:rFonts w:ascii="Consolas" w:eastAsia="宋体" w:hAnsi="Consolas" w:cs="宋体"/>
          <w:color w:val="0000FF"/>
          <w:kern w:val="0"/>
          <w:szCs w:val="21"/>
        </w:rPr>
        <w:t>LEN</w:t>
      </w:r>
      <w:r w:rsidRPr="00F76391">
        <w:rPr>
          <w:rFonts w:ascii="Consolas" w:eastAsia="宋体" w:hAnsi="Consolas" w:cs="宋体"/>
          <w:color w:val="000000"/>
          <w:kern w:val="0"/>
          <w:szCs w:val="21"/>
        </w:rPr>
        <w:t>)</w:t>
      </w:r>
    </w:p>
    <w:p w14:paraId="1EBFC5FF"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3E1B87B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printf</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"Iuput name:"</w:t>
      </w:r>
      <w:r w:rsidRPr="00F76391">
        <w:rPr>
          <w:rFonts w:ascii="Consolas" w:eastAsia="宋体" w:hAnsi="Consolas" w:cs="宋体"/>
          <w:color w:val="000000"/>
          <w:kern w:val="0"/>
          <w:szCs w:val="21"/>
        </w:rPr>
        <w:t>);</w:t>
      </w:r>
    </w:p>
    <w:p w14:paraId="4131C37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s_gets</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LEN</w:t>
      </w:r>
      <w:r w:rsidRPr="00F76391">
        <w:rPr>
          <w:rFonts w:ascii="Consolas" w:eastAsia="宋体" w:hAnsi="Consolas" w:cs="宋体"/>
          <w:color w:val="000000"/>
          <w:kern w:val="0"/>
          <w:szCs w:val="21"/>
        </w:rPr>
        <w:t>);</w:t>
      </w:r>
    </w:p>
    <w:p w14:paraId="2D251D47"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if</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w:t>
      </w:r>
      <w:r w:rsidRPr="00F76391">
        <w:rPr>
          <w:rFonts w:ascii="Consolas" w:eastAsia="宋体" w:hAnsi="Consolas" w:cs="宋体"/>
          <w:color w:val="EE0000"/>
          <w:kern w:val="0"/>
          <w:szCs w:val="21"/>
        </w:rPr>
        <w:t>\0</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break</w:t>
      </w:r>
      <w:r w:rsidRPr="00F76391">
        <w:rPr>
          <w:rFonts w:ascii="Consolas" w:eastAsia="宋体" w:hAnsi="Consolas" w:cs="宋体"/>
          <w:color w:val="000000"/>
          <w:kern w:val="0"/>
          <w:szCs w:val="21"/>
        </w:rPr>
        <w:t>;</w:t>
      </w:r>
    </w:p>
    <w:p w14:paraId="03E0ED3C"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printf</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"Input score:"</w:t>
      </w:r>
      <w:r w:rsidRPr="00F76391">
        <w:rPr>
          <w:rFonts w:ascii="Consolas" w:eastAsia="宋体" w:hAnsi="Consolas" w:cs="宋体"/>
          <w:color w:val="000000"/>
          <w:kern w:val="0"/>
          <w:szCs w:val="21"/>
        </w:rPr>
        <w:t>);</w:t>
      </w:r>
    </w:p>
    <w:p w14:paraId="66F9D25D"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scanf</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"%d"</w:t>
      </w:r>
      <w:r w:rsidRPr="00F76391">
        <w:rPr>
          <w:rFonts w:ascii="Consolas" w:eastAsia="宋体" w:hAnsi="Consolas" w:cs="宋体"/>
          <w:color w:val="000000"/>
          <w:kern w:val="0"/>
          <w:szCs w:val="21"/>
        </w:rPr>
        <w:t>,&amp;</w:t>
      </w:r>
      <w:r w:rsidRPr="00F76391">
        <w:rPr>
          <w:rFonts w:ascii="Consolas" w:eastAsia="宋体" w:hAnsi="Consolas" w:cs="宋体"/>
          <w:color w:val="001080"/>
          <w:kern w:val="0"/>
          <w:szCs w:val="21"/>
        </w:rPr>
        <w:t>score</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p>
    <w:p w14:paraId="1908232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while</w:t>
      </w:r>
      <w:r w:rsidRPr="00F76391">
        <w:rPr>
          <w:rFonts w:ascii="Consolas" w:eastAsia="宋体" w:hAnsi="Consolas" w:cs="宋体"/>
          <w:color w:val="000000"/>
          <w:kern w:val="0"/>
          <w:szCs w:val="21"/>
        </w:rPr>
        <w:t>(</w:t>
      </w:r>
      <w:r w:rsidRPr="00F76391">
        <w:rPr>
          <w:rFonts w:ascii="Consolas" w:eastAsia="宋体" w:hAnsi="Consolas" w:cs="宋体"/>
          <w:color w:val="795E26"/>
          <w:kern w:val="0"/>
          <w:szCs w:val="21"/>
        </w:rPr>
        <w:t>getchar</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continue</w:t>
      </w:r>
      <w:r w:rsidRPr="00F76391">
        <w:rPr>
          <w:rFonts w:ascii="Consolas" w:eastAsia="宋体" w:hAnsi="Consolas" w:cs="宋体"/>
          <w:color w:val="000000"/>
          <w:kern w:val="0"/>
          <w:szCs w:val="21"/>
        </w:rPr>
        <w:t>;</w:t>
      </w:r>
    </w:p>
    <w:p w14:paraId="6838B806"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p>
    <w:p w14:paraId="62F8B4DD"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flag</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p>
    <w:p w14:paraId="7A3F77B2"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6FDFD9B4"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79AFB9E9" w14:textId="77777777" w:rsidR="00F76391" w:rsidRPr="00F76391" w:rsidRDefault="00F76391" w:rsidP="00F76391">
      <w:pPr>
        <w:widowControl/>
        <w:shd w:val="clear" w:color="auto" w:fill="FFFFFF"/>
        <w:spacing w:after="240" w:line="285" w:lineRule="atLeast"/>
        <w:jc w:val="left"/>
        <w:rPr>
          <w:rFonts w:ascii="Consolas" w:eastAsia="宋体" w:hAnsi="Consolas" w:cs="宋体"/>
          <w:color w:val="000000"/>
          <w:kern w:val="0"/>
          <w:szCs w:val="21"/>
        </w:rPr>
      </w:pPr>
    </w:p>
    <w:p w14:paraId="657C12A8"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if</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choice</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2</w:t>
      </w:r>
      <w:r w:rsidRPr="00F76391">
        <w:rPr>
          <w:rFonts w:ascii="Consolas" w:eastAsia="宋体" w:hAnsi="Consolas" w:cs="宋体"/>
          <w:color w:val="000000"/>
          <w:kern w:val="0"/>
          <w:szCs w:val="21"/>
        </w:rPr>
        <w:t>)</w:t>
      </w:r>
    </w:p>
    <w:p w14:paraId="63E4B057"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574DD65E"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if</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p>
    <w:p w14:paraId="6025A90A"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1FD2DD1F"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bubble_sort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score</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p>
    <w:p w14:paraId="7779A4B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flag</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p>
    <w:p w14:paraId="10B19C2A"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lastRenderedPageBreak/>
        <w:t>            }</w:t>
      </w:r>
    </w:p>
    <w:p w14:paraId="08C09F0C"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else</w:t>
      </w:r>
    </w:p>
    <w:p w14:paraId="60A25424"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printf</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"Can't find data.</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p>
    <w:p w14:paraId="4E82DF8A"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printf</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next!"</w:t>
      </w:r>
      <w:r w:rsidRPr="00F76391">
        <w:rPr>
          <w:rFonts w:ascii="Consolas" w:eastAsia="宋体" w:hAnsi="Consolas" w:cs="宋体"/>
          <w:color w:val="000000"/>
          <w:kern w:val="0"/>
          <w:szCs w:val="21"/>
        </w:rPr>
        <w:t>);</w:t>
      </w:r>
    </w:p>
    <w:p w14:paraId="0DC691A5"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15CE189F" w14:textId="77777777" w:rsidR="00F76391" w:rsidRPr="00F76391" w:rsidRDefault="00F76391" w:rsidP="00F76391">
      <w:pPr>
        <w:widowControl/>
        <w:shd w:val="clear" w:color="auto" w:fill="FFFFFF"/>
        <w:spacing w:after="240" w:line="285" w:lineRule="atLeast"/>
        <w:jc w:val="left"/>
        <w:rPr>
          <w:rFonts w:ascii="Consolas" w:eastAsia="宋体" w:hAnsi="Consolas" w:cs="宋体"/>
          <w:color w:val="000000"/>
          <w:kern w:val="0"/>
          <w:szCs w:val="21"/>
        </w:rPr>
      </w:pPr>
    </w:p>
    <w:p w14:paraId="1E934FA6"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if</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choice</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3</w:t>
      </w:r>
      <w:r w:rsidRPr="00F76391">
        <w:rPr>
          <w:rFonts w:ascii="Consolas" w:eastAsia="宋体" w:hAnsi="Consolas" w:cs="宋体"/>
          <w:color w:val="000000"/>
          <w:kern w:val="0"/>
          <w:szCs w:val="21"/>
        </w:rPr>
        <w:t>)</w:t>
      </w:r>
    </w:p>
    <w:p w14:paraId="14635C8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42E0D2D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if</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flag</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p>
    <w:p w14:paraId="4604BC3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3EB4B84F"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n</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pos</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pos2</w:t>
      </w:r>
      <w:r w:rsidRPr="00F76391">
        <w:rPr>
          <w:rFonts w:ascii="Consolas" w:eastAsia="宋体" w:hAnsi="Consolas" w:cs="宋体"/>
          <w:color w:val="000000"/>
          <w:kern w:val="0"/>
          <w:szCs w:val="21"/>
        </w:rPr>
        <w:t>;</w:t>
      </w:r>
    </w:p>
    <w:p w14:paraId="360F88FD"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printf</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"Enter a score you want to find:(enter q to quit)"</w:t>
      </w:r>
      <w:r w:rsidRPr="00F76391">
        <w:rPr>
          <w:rFonts w:ascii="Consolas" w:eastAsia="宋体" w:hAnsi="Consolas" w:cs="宋体"/>
          <w:color w:val="000000"/>
          <w:kern w:val="0"/>
          <w:szCs w:val="21"/>
        </w:rPr>
        <w:t>);</w:t>
      </w:r>
    </w:p>
    <w:p w14:paraId="0D072708"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while</w:t>
      </w:r>
      <w:r w:rsidRPr="00F76391">
        <w:rPr>
          <w:rFonts w:ascii="Consolas" w:eastAsia="宋体" w:hAnsi="Consolas" w:cs="宋体"/>
          <w:color w:val="000000"/>
          <w:kern w:val="0"/>
          <w:szCs w:val="21"/>
        </w:rPr>
        <w:t>(</w:t>
      </w:r>
      <w:r w:rsidRPr="00F76391">
        <w:rPr>
          <w:rFonts w:ascii="Consolas" w:eastAsia="宋体" w:hAnsi="Consolas" w:cs="宋体"/>
          <w:color w:val="795E26"/>
          <w:kern w:val="0"/>
          <w:szCs w:val="21"/>
        </w:rPr>
        <w:t>scanf</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"%d"</w:t>
      </w:r>
      <w:r w:rsidRPr="00F76391">
        <w:rPr>
          <w:rFonts w:ascii="Consolas" w:eastAsia="宋体" w:hAnsi="Consolas" w:cs="宋体"/>
          <w:color w:val="000000"/>
          <w:kern w:val="0"/>
          <w:szCs w:val="21"/>
        </w:rPr>
        <w:t>,&amp;</w:t>
      </w:r>
      <w:r w:rsidRPr="00F76391">
        <w:rPr>
          <w:rFonts w:ascii="Consolas" w:eastAsia="宋体" w:hAnsi="Consolas" w:cs="宋体"/>
          <w:color w:val="001080"/>
          <w:kern w:val="0"/>
          <w:szCs w:val="21"/>
        </w:rPr>
        <w:t>n</w:t>
      </w:r>
      <w:r w:rsidRPr="00F76391">
        <w:rPr>
          <w:rFonts w:ascii="Consolas" w:eastAsia="宋体" w:hAnsi="Consolas" w:cs="宋体"/>
          <w:color w:val="000000"/>
          <w:kern w:val="0"/>
          <w:szCs w:val="21"/>
        </w:rPr>
        <w:t>))</w:t>
      </w:r>
    </w:p>
    <w:p w14:paraId="66711E91"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1CAE9784"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while</w:t>
      </w:r>
      <w:r w:rsidRPr="00F76391">
        <w:rPr>
          <w:rFonts w:ascii="Consolas" w:eastAsia="宋体" w:hAnsi="Consolas" w:cs="宋体"/>
          <w:color w:val="000000"/>
          <w:kern w:val="0"/>
          <w:szCs w:val="21"/>
        </w:rPr>
        <w:t>(</w:t>
      </w:r>
      <w:r w:rsidRPr="00F76391">
        <w:rPr>
          <w:rFonts w:ascii="Consolas" w:eastAsia="宋体" w:hAnsi="Consolas" w:cs="宋体"/>
          <w:color w:val="795E26"/>
          <w:kern w:val="0"/>
          <w:szCs w:val="21"/>
        </w:rPr>
        <w:t>getchar</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continue</w:t>
      </w:r>
      <w:r w:rsidRPr="00F76391">
        <w:rPr>
          <w:rFonts w:ascii="Consolas" w:eastAsia="宋体" w:hAnsi="Consolas" w:cs="宋体"/>
          <w:color w:val="000000"/>
          <w:kern w:val="0"/>
          <w:szCs w:val="21"/>
        </w:rPr>
        <w:t>;</w:t>
      </w:r>
    </w:p>
    <w:p w14:paraId="70F7599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pos</w:t>
      </w:r>
      <w:r w:rsidRPr="00F76391">
        <w:rPr>
          <w:rFonts w:ascii="Consolas" w:eastAsia="宋体" w:hAnsi="Consolas" w:cs="宋体"/>
          <w:color w:val="000000"/>
          <w:kern w:val="0"/>
          <w:szCs w:val="21"/>
        </w:rPr>
        <w:t>=</w:t>
      </w:r>
      <w:r w:rsidRPr="00F76391">
        <w:rPr>
          <w:rFonts w:ascii="Consolas" w:eastAsia="宋体" w:hAnsi="Consolas" w:cs="宋体"/>
          <w:color w:val="795E26"/>
          <w:kern w:val="0"/>
          <w:szCs w:val="21"/>
        </w:rPr>
        <w:t>find</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n</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score</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p>
    <w:p w14:paraId="5C34463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if</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pos</w:t>
      </w:r>
      <w:r w:rsidRPr="00F76391">
        <w:rPr>
          <w:rFonts w:ascii="Consolas" w:eastAsia="宋体" w:hAnsi="Consolas" w:cs="宋体"/>
          <w:color w:val="000000"/>
          <w:kern w:val="0"/>
          <w:szCs w:val="21"/>
        </w:rPr>
        <w:t>&gt;=</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p>
    <w:p w14:paraId="5C75FEA6"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printf</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"%10s  %5d</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pos</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score</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pos</w:t>
      </w:r>
      <w:r w:rsidRPr="00F76391">
        <w:rPr>
          <w:rFonts w:ascii="Consolas" w:eastAsia="宋体" w:hAnsi="Consolas" w:cs="宋体"/>
          <w:color w:val="000000"/>
          <w:kern w:val="0"/>
          <w:szCs w:val="21"/>
        </w:rPr>
        <w:t>]);</w:t>
      </w:r>
    </w:p>
    <w:p w14:paraId="35B70444"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else</w:t>
      </w:r>
    </w:p>
    <w:p w14:paraId="492B7600"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printf</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"Not found!</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p>
    <w:p w14:paraId="235ABAEA"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pos2</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pos</w:t>
      </w:r>
      <w:r w:rsidRPr="00F76391">
        <w:rPr>
          <w:rFonts w:ascii="Consolas" w:eastAsia="宋体" w:hAnsi="Consolas" w:cs="宋体"/>
          <w:color w:val="000000"/>
          <w:kern w:val="0"/>
          <w:szCs w:val="21"/>
        </w:rPr>
        <w:t>;</w:t>
      </w:r>
    </w:p>
    <w:p w14:paraId="6AC15F79"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while</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score</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pos2</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score</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pos2</w:t>
      </w:r>
      <w:r w:rsidRPr="00F76391">
        <w:rPr>
          <w:rFonts w:ascii="Consolas" w:eastAsia="宋体" w:hAnsi="Consolas" w:cs="宋体"/>
          <w:color w:val="000000"/>
          <w:kern w:val="0"/>
          <w:szCs w:val="21"/>
        </w:rPr>
        <w:t>])</w:t>
      </w:r>
    </w:p>
    <w:p w14:paraId="17789534"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0800A31E"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pos2</w:t>
      </w:r>
      <w:r w:rsidRPr="00F76391">
        <w:rPr>
          <w:rFonts w:ascii="Consolas" w:eastAsia="宋体" w:hAnsi="Consolas" w:cs="宋体"/>
          <w:color w:val="000000"/>
          <w:kern w:val="0"/>
          <w:szCs w:val="21"/>
        </w:rPr>
        <w:t>++;</w:t>
      </w:r>
    </w:p>
    <w:p w14:paraId="1B7E645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printf</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"%10s  %5d</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pos2</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score</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pos2</w:t>
      </w:r>
      <w:r w:rsidRPr="00F76391">
        <w:rPr>
          <w:rFonts w:ascii="Consolas" w:eastAsia="宋体" w:hAnsi="Consolas" w:cs="宋体"/>
          <w:color w:val="000000"/>
          <w:kern w:val="0"/>
          <w:szCs w:val="21"/>
        </w:rPr>
        <w:t>]);</w:t>
      </w:r>
    </w:p>
    <w:p w14:paraId="5ADCC236"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6213729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pos2</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pos</w:t>
      </w:r>
      <w:r w:rsidRPr="00F76391">
        <w:rPr>
          <w:rFonts w:ascii="Consolas" w:eastAsia="宋体" w:hAnsi="Consolas" w:cs="宋体"/>
          <w:color w:val="000000"/>
          <w:kern w:val="0"/>
          <w:szCs w:val="21"/>
        </w:rPr>
        <w:t>;</w:t>
      </w:r>
    </w:p>
    <w:p w14:paraId="1F1F4CE4"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while</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score</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pos2</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score</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pos2</w:t>
      </w:r>
      <w:r w:rsidRPr="00F76391">
        <w:rPr>
          <w:rFonts w:ascii="Consolas" w:eastAsia="宋体" w:hAnsi="Consolas" w:cs="宋体"/>
          <w:color w:val="000000"/>
          <w:kern w:val="0"/>
          <w:szCs w:val="21"/>
        </w:rPr>
        <w:t>])</w:t>
      </w:r>
    </w:p>
    <w:p w14:paraId="0ED5985A"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33428026"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pos2</w:t>
      </w:r>
      <w:r w:rsidRPr="00F76391">
        <w:rPr>
          <w:rFonts w:ascii="Consolas" w:eastAsia="宋体" w:hAnsi="Consolas" w:cs="宋体"/>
          <w:color w:val="000000"/>
          <w:kern w:val="0"/>
          <w:szCs w:val="21"/>
        </w:rPr>
        <w:t>--;</w:t>
      </w:r>
    </w:p>
    <w:p w14:paraId="193B0846"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printf</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"%10s  %5d</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pos2</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score</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pos2</w:t>
      </w:r>
      <w:r w:rsidRPr="00F76391">
        <w:rPr>
          <w:rFonts w:ascii="Consolas" w:eastAsia="宋体" w:hAnsi="Consolas" w:cs="宋体"/>
          <w:color w:val="000000"/>
          <w:kern w:val="0"/>
          <w:szCs w:val="21"/>
        </w:rPr>
        <w:t>]);</w:t>
      </w:r>
    </w:p>
    <w:p w14:paraId="08B93070"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4383E558"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360244B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while</w:t>
      </w:r>
      <w:r w:rsidRPr="00F76391">
        <w:rPr>
          <w:rFonts w:ascii="Consolas" w:eastAsia="宋体" w:hAnsi="Consolas" w:cs="宋体"/>
          <w:color w:val="000000"/>
          <w:kern w:val="0"/>
          <w:szCs w:val="21"/>
        </w:rPr>
        <w:t>(</w:t>
      </w:r>
      <w:r w:rsidRPr="00F76391">
        <w:rPr>
          <w:rFonts w:ascii="Consolas" w:eastAsia="宋体" w:hAnsi="Consolas" w:cs="宋体"/>
          <w:color w:val="795E26"/>
          <w:kern w:val="0"/>
          <w:szCs w:val="21"/>
        </w:rPr>
        <w:t>getchar</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continue</w:t>
      </w:r>
      <w:r w:rsidRPr="00F76391">
        <w:rPr>
          <w:rFonts w:ascii="Consolas" w:eastAsia="宋体" w:hAnsi="Consolas" w:cs="宋体"/>
          <w:color w:val="000000"/>
          <w:kern w:val="0"/>
          <w:szCs w:val="21"/>
        </w:rPr>
        <w:t>;</w:t>
      </w:r>
    </w:p>
    <w:p w14:paraId="101257CE"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printf</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"next!</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p>
    <w:p w14:paraId="2ABF25F8"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0220746A"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else</w:t>
      </w:r>
    </w:p>
    <w:p w14:paraId="321EA767"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printf</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"You hadn't sort the data,"</w:t>
      </w:r>
    </w:p>
    <w:p w14:paraId="5D08EA4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31515"/>
          <w:kern w:val="0"/>
          <w:szCs w:val="21"/>
        </w:rPr>
        <w:t>"please enter 2 and try again.</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p>
    <w:p w14:paraId="3A1121DA"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3E4C8389" w14:textId="77777777" w:rsidR="00F76391" w:rsidRPr="00F76391" w:rsidRDefault="00F76391" w:rsidP="00F76391">
      <w:pPr>
        <w:widowControl/>
        <w:shd w:val="clear" w:color="auto" w:fill="FFFFFF"/>
        <w:spacing w:after="240" w:line="285" w:lineRule="atLeast"/>
        <w:jc w:val="left"/>
        <w:rPr>
          <w:rFonts w:ascii="Consolas" w:eastAsia="宋体" w:hAnsi="Consolas" w:cs="宋体"/>
          <w:color w:val="000000"/>
          <w:kern w:val="0"/>
          <w:szCs w:val="21"/>
        </w:rPr>
      </w:pPr>
    </w:p>
    <w:p w14:paraId="185EE25C"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if</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choice</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4</w:t>
      </w:r>
      <w:r w:rsidRPr="00F76391">
        <w:rPr>
          <w:rFonts w:ascii="Consolas" w:eastAsia="宋体" w:hAnsi="Consolas" w:cs="宋体"/>
          <w:color w:val="000000"/>
          <w:kern w:val="0"/>
          <w:szCs w:val="21"/>
        </w:rPr>
        <w:t>)</w:t>
      </w:r>
    </w:p>
    <w:p w14:paraId="0B1E90C2"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lastRenderedPageBreak/>
        <w:t>        {</w:t>
      </w:r>
    </w:p>
    <w:p w14:paraId="2EA411D5"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if</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p>
    <w:p w14:paraId="674CEA6C"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    </w:t>
      </w:r>
    </w:p>
    <w:p w14:paraId="0CCA2D78"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for</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index</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index</w:t>
      </w:r>
      <w:r w:rsidRPr="00F76391">
        <w:rPr>
          <w:rFonts w:ascii="Consolas" w:eastAsia="宋体" w:hAnsi="Consolas" w:cs="宋体"/>
          <w:color w:val="000000"/>
          <w:kern w:val="0"/>
          <w:szCs w:val="21"/>
        </w:rPr>
        <w:t>&lt;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index</w:t>
      </w:r>
      <w:r w:rsidRPr="00F76391">
        <w:rPr>
          <w:rFonts w:ascii="Consolas" w:eastAsia="宋体" w:hAnsi="Consolas" w:cs="宋体"/>
          <w:color w:val="000000"/>
          <w:kern w:val="0"/>
          <w:szCs w:val="21"/>
        </w:rPr>
        <w:t>++)</w:t>
      </w:r>
    </w:p>
    <w:p w14:paraId="433F0E37"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6511219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printf</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"%10s"</w:t>
      </w:r>
      <w:r w:rsidRPr="00F76391">
        <w:rPr>
          <w:rFonts w:ascii="Consolas" w:eastAsia="宋体" w:hAnsi="Consolas" w:cs="宋体"/>
          <w:color w:val="000000"/>
          <w:kern w:val="0"/>
          <w:szCs w:val="21"/>
        </w:rPr>
        <w:t> </w:t>
      </w:r>
      <w:r w:rsidRPr="00F76391">
        <w:rPr>
          <w:rFonts w:ascii="Consolas" w:eastAsia="宋体" w:hAnsi="Consolas" w:cs="宋体"/>
          <w:color w:val="A31515"/>
          <w:kern w:val="0"/>
          <w:szCs w:val="21"/>
        </w:rPr>
        <w:t>"%5d</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index</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score</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index</w:t>
      </w:r>
      <w:r w:rsidRPr="00F76391">
        <w:rPr>
          <w:rFonts w:ascii="Consolas" w:eastAsia="宋体" w:hAnsi="Consolas" w:cs="宋体"/>
          <w:color w:val="000000"/>
          <w:kern w:val="0"/>
          <w:szCs w:val="21"/>
        </w:rPr>
        <w:t>]);</w:t>
      </w:r>
    </w:p>
    <w:p w14:paraId="5D43180A"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71FE249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3DCE1FA7"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else</w:t>
      </w:r>
    </w:p>
    <w:p w14:paraId="27A1141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printf</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"Can't find data.</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p>
    <w:p w14:paraId="698BDE8A"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35E53278"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34CDF35F"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return</w:t>
      </w:r>
      <w:r w:rsidRPr="00F76391">
        <w:rPr>
          <w:rFonts w:ascii="Consolas" w:eastAsia="宋体" w:hAnsi="Consolas" w:cs="宋体"/>
          <w:color w:val="000000"/>
          <w:kern w:val="0"/>
          <w:szCs w:val="21"/>
        </w:rPr>
        <w:t> </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p>
    <w:p w14:paraId="5BFE4BD1"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45AF75A1" w14:textId="77777777" w:rsidR="00F76391" w:rsidRPr="00F76391" w:rsidRDefault="00F76391" w:rsidP="00F76391">
      <w:pPr>
        <w:spacing w:line="360" w:lineRule="auto"/>
        <w:jc w:val="left"/>
        <w:rPr>
          <w:rFonts w:ascii="Times New Roman" w:eastAsiaTheme="minorHAnsi" w:hAnsi="Times New Roman" w:cs="Times New Roman"/>
          <w:sz w:val="24"/>
        </w:rPr>
      </w:pPr>
      <w:r w:rsidRPr="00F76391">
        <w:rPr>
          <w:rFonts w:ascii="Times New Roman" w:eastAsiaTheme="minorHAnsi" w:hAnsi="Times New Roman" w:cs="Times New Roman" w:hint="eastAsia"/>
          <w:sz w:val="24"/>
        </w:rPr>
        <w:t>（</w:t>
      </w:r>
      <w:r w:rsidRPr="00F76391">
        <w:rPr>
          <w:rFonts w:ascii="Times New Roman" w:eastAsiaTheme="minorHAnsi" w:hAnsi="Times New Roman" w:cs="Times New Roman" w:hint="eastAsia"/>
          <w:sz w:val="24"/>
        </w:rPr>
        <w:t>3</w:t>
      </w:r>
      <w:r w:rsidRPr="00F76391">
        <w:rPr>
          <w:rFonts w:ascii="Times New Roman" w:eastAsiaTheme="minorHAnsi" w:hAnsi="Times New Roman" w:cs="Times New Roman" w:hint="eastAsia"/>
          <w:sz w:val="24"/>
        </w:rPr>
        <w:t>）运行结果：</w:t>
      </w:r>
    </w:p>
    <w:p w14:paraId="7740801F" w14:textId="77777777" w:rsidR="00F76391" w:rsidRPr="00F76391" w:rsidRDefault="00F76391" w:rsidP="00F76391">
      <w:pPr>
        <w:spacing w:line="360" w:lineRule="auto"/>
        <w:jc w:val="left"/>
        <w:rPr>
          <w:rFonts w:ascii="Times New Roman" w:eastAsiaTheme="minorHAnsi" w:hAnsi="Times New Roman" w:cs="Times New Roman"/>
          <w:sz w:val="24"/>
        </w:rPr>
      </w:pPr>
      <w:r w:rsidRPr="00F76391">
        <w:rPr>
          <w:rFonts w:ascii="Times New Roman" w:eastAsiaTheme="minorHAnsi" w:hAnsi="Times New Roman" w:cs="Times New Roman"/>
          <w:sz w:val="24"/>
        </w:rPr>
        <w:tab/>
      </w:r>
      <w:r w:rsidRPr="00F76391">
        <w:rPr>
          <w:rFonts w:ascii="Times New Roman" w:eastAsiaTheme="minorHAnsi" w:hAnsi="Times New Roman" w:cs="Times New Roman"/>
          <w:noProof/>
          <w:sz w:val="24"/>
        </w:rPr>
        <w:drawing>
          <wp:inline distT="0" distB="0" distL="0" distR="0" wp14:anchorId="3ABB2026" wp14:editId="37CD134B">
            <wp:extent cx="4943729" cy="4734168"/>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43729" cy="4734168"/>
                    </a:xfrm>
                    <a:prstGeom prst="rect">
                      <a:avLst/>
                    </a:prstGeom>
                  </pic:spPr>
                </pic:pic>
              </a:graphicData>
            </a:graphic>
          </wp:inline>
        </w:drawing>
      </w:r>
    </w:p>
    <w:p w14:paraId="00800EEA" w14:textId="77777777" w:rsidR="00F76391" w:rsidRPr="00F76391" w:rsidRDefault="00F76391" w:rsidP="00F76391">
      <w:pPr>
        <w:widowControl/>
        <w:spacing w:beforeLines="10" w:before="31"/>
        <w:ind w:firstLineChars="176" w:firstLine="424"/>
        <w:jc w:val="left"/>
        <w:outlineLvl w:val="2"/>
        <w:rPr>
          <w:rFonts w:ascii="Times New Roman" w:eastAsia="宋体" w:hAnsi="Times New Roman" w:cs="Times New Roman"/>
          <w:b/>
          <w:bCs/>
          <w:kern w:val="28"/>
          <w:sz w:val="24"/>
          <w:szCs w:val="32"/>
        </w:rPr>
      </w:pPr>
      <w:r w:rsidRPr="00F76391">
        <w:rPr>
          <w:rFonts w:ascii="Times New Roman" w:eastAsia="宋体" w:hAnsi="Times New Roman" w:cs="Times New Roman" w:hint="eastAsia"/>
          <w:b/>
          <w:bCs/>
          <w:kern w:val="28"/>
          <w:sz w:val="24"/>
          <w:szCs w:val="32"/>
        </w:rPr>
        <w:t>4</w:t>
      </w:r>
      <w:r w:rsidRPr="00F76391">
        <w:rPr>
          <w:rFonts w:ascii="Times New Roman" w:eastAsia="宋体" w:hAnsi="Times New Roman" w:cs="Times New Roman" w:hint="eastAsia"/>
          <w:b/>
          <w:bCs/>
          <w:kern w:val="28"/>
          <w:sz w:val="24"/>
          <w:szCs w:val="32"/>
        </w:rPr>
        <w:t>、</w:t>
      </w:r>
      <w:r w:rsidRPr="00F76391">
        <w:rPr>
          <w:rFonts w:ascii="Times New Roman" w:eastAsia="宋体" w:hAnsi="Times New Roman" w:cs="Times New Roman"/>
          <w:b/>
          <w:bCs/>
          <w:kern w:val="28"/>
          <w:sz w:val="24"/>
          <w:szCs w:val="32"/>
        </w:rPr>
        <w:t>程序设计选做题</w:t>
      </w:r>
    </w:p>
    <w:p w14:paraId="4BC8DEFB" w14:textId="77777777" w:rsidR="00F76391" w:rsidRPr="00F76391" w:rsidRDefault="00F76391" w:rsidP="00F76391">
      <w:pPr>
        <w:snapToGrid w:val="0"/>
        <w:spacing w:beforeLines="50" w:before="156" w:line="360" w:lineRule="auto"/>
        <w:ind w:firstLineChars="200" w:firstLine="480"/>
        <w:jc w:val="left"/>
        <w:rPr>
          <w:rFonts w:ascii="宋体" w:eastAsia="宋体" w:hAnsi="宋体" w:cs="Times New Roman"/>
          <w:sz w:val="24"/>
        </w:rPr>
      </w:pPr>
      <w:r w:rsidRPr="00F76391">
        <w:rPr>
          <w:rFonts w:ascii="宋体" w:eastAsia="宋体" w:hAnsi="宋体" w:cs="Times New Roman" w:hint="eastAsia"/>
          <w:sz w:val="24"/>
        </w:rPr>
        <w:t>编写并上机调试运行能实现以下功能的</w:t>
      </w:r>
      <w:r w:rsidRPr="00F76391">
        <w:rPr>
          <w:rFonts w:ascii="宋体" w:eastAsia="宋体" w:hAnsi="宋体" w:cs="宋体" w:hint="eastAsia"/>
          <w:sz w:val="24"/>
          <w:szCs w:val="21"/>
        </w:rPr>
        <w:t>函数和</w:t>
      </w:r>
      <w:r w:rsidRPr="00F76391">
        <w:rPr>
          <w:rFonts w:ascii="宋体" w:eastAsia="宋体" w:hAnsi="宋体" w:cs="Times New Roman" w:hint="eastAsia"/>
          <w:sz w:val="24"/>
        </w:rPr>
        <w:t>程序。</w:t>
      </w:r>
    </w:p>
    <w:p w14:paraId="741F10F5" w14:textId="77777777" w:rsidR="00F76391" w:rsidRPr="00F76391" w:rsidRDefault="00F76391" w:rsidP="00F76391">
      <w:pPr>
        <w:spacing w:line="360" w:lineRule="auto"/>
        <w:jc w:val="left"/>
        <w:rPr>
          <w:del w:id="24" w:author="Tang He" w:date="2020-09-08T14:16:00Z"/>
          <w:rFonts w:ascii="宋体" w:eastAsia="宋体" w:hAnsi="宋体" w:cs="宋体"/>
          <w:sz w:val="24"/>
          <w:szCs w:val="21"/>
        </w:rPr>
      </w:pPr>
      <w:r w:rsidRPr="00F76391">
        <w:rPr>
          <w:rFonts w:ascii="宋体" w:eastAsia="宋体" w:hAnsi="宋体" w:cs="宋体" w:hint="eastAsia"/>
          <w:sz w:val="24"/>
          <w:szCs w:val="21"/>
        </w:rPr>
        <w:tab/>
        <w:t>编写函数strnins(s,t,n),其功能是：可将字符数组 t中的字符串插入到</w:t>
      </w:r>
      <w:r w:rsidRPr="00F76391">
        <w:rPr>
          <w:rFonts w:ascii="宋体" w:eastAsia="宋体" w:hAnsi="宋体" w:cs="宋体" w:hint="eastAsia"/>
          <w:sz w:val="24"/>
          <w:szCs w:val="21"/>
        </w:rPr>
        <w:lastRenderedPageBreak/>
        <w:t>字符数组 s中字符串的第n个字符的后面。</w:t>
      </w:r>
    </w:p>
    <w:p w14:paraId="66DA8123" w14:textId="77777777" w:rsidR="00F76391" w:rsidRPr="00F76391" w:rsidRDefault="00F76391" w:rsidP="00F76391">
      <w:pPr>
        <w:spacing w:line="360" w:lineRule="auto"/>
        <w:jc w:val="left"/>
        <w:rPr>
          <w:rFonts w:ascii="Times New Roman" w:eastAsia="宋体" w:hAnsi="Times New Roman" w:cs="Times New Roman"/>
          <w:color w:val="FF0000"/>
          <w:sz w:val="24"/>
        </w:rPr>
      </w:pPr>
    </w:p>
    <w:p w14:paraId="6798F88D" w14:textId="77777777" w:rsidR="00F76391" w:rsidRPr="00F76391" w:rsidRDefault="00F76391" w:rsidP="00F76391">
      <w:pPr>
        <w:spacing w:line="360" w:lineRule="auto"/>
        <w:jc w:val="left"/>
        <w:rPr>
          <w:rFonts w:ascii="Times New Roman" w:eastAsiaTheme="minorHAnsi" w:hAnsi="Times New Roman" w:cs="Times New Roman"/>
          <w:sz w:val="24"/>
        </w:rPr>
      </w:pPr>
      <w:r w:rsidRPr="00F76391">
        <w:rPr>
          <w:rFonts w:ascii="Times New Roman" w:eastAsiaTheme="minorHAnsi" w:hAnsi="Times New Roman" w:cs="Times New Roman" w:hint="eastAsia"/>
          <w:b/>
          <w:bCs/>
          <w:sz w:val="24"/>
        </w:rPr>
        <w:t>解答：</w:t>
      </w:r>
    </w:p>
    <w:p w14:paraId="72841515" w14:textId="77777777" w:rsidR="00F76391" w:rsidRPr="00F76391" w:rsidRDefault="00F76391" w:rsidP="00F76391">
      <w:pPr>
        <w:numPr>
          <w:ilvl w:val="0"/>
          <w:numId w:val="22"/>
        </w:numPr>
        <w:spacing w:line="360" w:lineRule="auto"/>
        <w:jc w:val="left"/>
        <w:rPr>
          <w:rFonts w:ascii="Times New Roman" w:eastAsiaTheme="minorHAnsi" w:hAnsi="Times New Roman" w:cs="Times New Roman"/>
          <w:sz w:val="24"/>
        </w:rPr>
      </w:pPr>
      <w:r w:rsidRPr="00F76391">
        <w:rPr>
          <w:rFonts w:ascii="Times New Roman" w:eastAsiaTheme="minorHAnsi" w:hAnsi="Times New Roman" w:cs="Times New Roman" w:hint="eastAsia"/>
          <w:sz w:val="24"/>
        </w:rPr>
        <w:t>程序设计思路：</w:t>
      </w:r>
    </w:p>
    <w:p w14:paraId="5029BAFE" w14:textId="77777777" w:rsidR="00F76391" w:rsidRPr="00F76391" w:rsidRDefault="00F76391" w:rsidP="00F76391">
      <w:pPr>
        <w:spacing w:line="360" w:lineRule="auto"/>
        <w:ind w:firstLine="420"/>
        <w:jc w:val="left"/>
        <w:rPr>
          <w:rFonts w:ascii="Times New Roman" w:eastAsiaTheme="minorHAnsi" w:hAnsi="Times New Roman" w:cs="Times New Roman"/>
          <w:sz w:val="24"/>
        </w:rPr>
      </w:pPr>
      <w:r w:rsidRPr="00F76391">
        <w:rPr>
          <w:rFonts w:ascii="Times New Roman" w:eastAsiaTheme="minorHAnsi" w:hAnsi="Times New Roman" w:cs="Times New Roman" w:hint="eastAsia"/>
          <w:sz w:val="24"/>
        </w:rPr>
        <w:t>先用一个</w:t>
      </w:r>
      <w:r w:rsidRPr="00F76391">
        <w:rPr>
          <w:rFonts w:ascii="Times New Roman" w:eastAsiaTheme="minorHAnsi" w:hAnsi="Times New Roman" w:cs="Times New Roman" w:hint="eastAsia"/>
          <w:sz w:val="24"/>
        </w:rPr>
        <w:t>temp</w:t>
      </w:r>
      <w:r w:rsidRPr="00F76391">
        <w:rPr>
          <w:rFonts w:ascii="Times New Roman" w:eastAsiaTheme="minorHAnsi" w:hAnsi="Times New Roman" w:cs="Times New Roman" w:hint="eastAsia"/>
          <w:sz w:val="24"/>
        </w:rPr>
        <w:t>数组把</w:t>
      </w:r>
      <w:r w:rsidRPr="00F76391">
        <w:rPr>
          <w:rFonts w:ascii="Times New Roman" w:eastAsiaTheme="minorHAnsi" w:hAnsi="Times New Roman" w:cs="Times New Roman" w:hint="eastAsia"/>
          <w:sz w:val="24"/>
        </w:rPr>
        <w:t>s</w:t>
      </w:r>
      <w:r w:rsidRPr="00F76391">
        <w:rPr>
          <w:rFonts w:ascii="Times New Roman" w:eastAsiaTheme="minorHAnsi" w:hAnsi="Times New Roman" w:cs="Times New Roman" w:hint="eastAsia"/>
          <w:sz w:val="24"/>
        </w:rPr>
        <w:t>数组第</w:t>
      </w:r>
      <w:r w:rsidRPr="00F76391">
        <w:rPr>
          <w:rFonts w:ascii="Times New Roman" w:eastAsiaTheme="minorHAnsi" w:hAnsi="Times New Roman" w:cs="Times New Roman" w:hint="eastAsia"/>
          <w:sz w:val="24"/>
        </w:rPr>
        <w:t>n</w:t>
      </w:r>
      <w:r w:rsidRPr="00F76391">
        <w:rPr>
          <w:rFonts w:ascii="Times New Roman" w:eastAsiaTheme="minorHAnsi" w:hAnsi="Times New Roman" w:cs="Times New Roman" w:hint="eastAsia"/>
          <w:sz w:val="24"/>
        </w:rPr>
        <w:t>个字符后面的字符存储起来，再将数组</w:t>
      </w:r>
      <w:r w:rsidRPr="00F76391">
        <w:rPr>
          <w:rFonts w:ascii="Times New Roman" w:eastAsiaTheme="minorHAnsi" w:hAnsi="Times New Roman" w:cs="Times New Roman" w:hint="eastAsia"/>
          <w:sz w:val="24"/>
        </w:rPr>
        <w:t>t</w:t>
      </w:r>
      <w:r w:rsidRPr="00F76391">
        <w:rPr>
          <w:rFonts w:ascii="Times New Roman" w:eastAsiaTheme="minorHAnsi" w:hAnsi="Times New Roman" w:cs="Times New Roman" w:hint="eastAsia"/>
          <w:sz w:val="24"/>
        </w:rPr>
        <w:t>的字符连接到数组</w:t>
      </w:r>
      <w:r w:rsidRPr="00F76391">
        <w:rPr>
          <w:rFonts w:ascii="Times New Roman" w:eastAsiaTheme="minorHAnsi" w:hAnsi="Times New Roman" w:cs="Times New Roman" w:hint="eastAsia"/>
          <w:sz w:val="24"/>
        </w:rPr>
        <w:t>s</w:t>
      </w:r>
      <w:r w:rsidRPr="00F76391">
        <w:rPr>
          <w:rFonts w:ascii="Times New Roman" w:eastAsiaTheme="minorHAnsi" w:hAnsi="Times New Roman" w:cs="Times New Roman" w:hint="eastAsia"/>
          <w:sz w:val="24"/>
        </w:rPr>
        <w:t>的第</w:t>
      </w:r>
      <w:r w:rsidRPr="00F76391">
        <w:rPr>
          <w:rFonts w:ascii="Times New Roman" w:eastAsiaTheme="minorHAnsi" w:hAnsi="Times New Roman" w:cs="Times New Roman" w:hint="eastAsia"/>
          <w:sz w:val="24"/>
        </w:rPr>
        <w:t>n</w:t>
      </w:r>
      <w:r w:rsidRPr="00F76391">
        <w:rPr>
          <w:rFonts w:ascii="Times New Roman" w:eastAsiaTheme="minorHAnsi" w:hAnsi="Times New Roman" w:cs="Times New Roman" w:hint="eastAsia"/>
          <w:sz w:val="24"/>
        </w:rPr>
        <w:t>个字符后面，然后再将</w:t>
      </w:r>
      <w:r w:rsidRPr="00F76391">
        <w:rPr>
          <w:rFonts w:ascii="Times New Roman" w:eastAsiaTheme="minorHAnsi" w:hAnsi="Times New Roman" w:cs="Times New Roman" w:hint="eastAsia"/>
          <w:sz w:val="24"/>
        </w:rPr>
        <w:t>temp</w:t>
      </w:r>
      <w:r w:rsidRPr="00F76391">
        <w:rPr>
          <w:rFonts w:ascii="Times New Roman" w:eastAsiaTheme="minorHAnsi" w:hAnsi="Times New Roman" w:cs="Times New Roman" w:hint="eastAsia"/>
          <w:sz w:val="24"/>
        </w:rPr>
        <w:t>数组中的内容连接到</w:t>
      </w:r>
      <w:r w:rsidRPr="00F76391">
        <w:rPr>
          <w:rFonts w:ascii="Times New Roman" w:eastAsiaTheme="minorHAnsi" w:hAnsi="Times New Roman" w:cs="Times New Roman" w:hint="eastAsia"/>
          <w:sz w:val="24"/>
        </w:rPr>
        <w:t>s</w:t>
      </w:r>
      <w:r w:rsidRPr="00F76391">
        <w:rPr>
          <w:rFonts w:ascii="Times New Roman" w:eastAsiaTheme="minorHAnsi" w:hAnsi="Times New Roman" w:cs="Times New Roman" w:hint="eastAsia"/>
          <w:sz w:val="24"/>
        </w:rPr>
        <w:t>数组后面，并在最终的数组后补充一个空字符；</w:t>
      </w:r>
    </w:p>
    <w:p w14:paraId="6BF77F8F" w14:textId="77777777" w:rsidR="00F76391" w:rsidRPr="00F76391" w:rsidRDefault="00F76391" w:rsidP="00F76391">
      <w:pPr>
        <w:numPr>
          <w:ilvl w:val="0"/>
          <w:numId w:val="22"/>
        </w:numPr>
        <w:spacing w:line="360" w:lineRule="auto"/>
        <w:jc w:val="left"/>
        <w:rPr>
          <w:rFonts w:ascii="Times New Roman" w:eastAsiaTheme="minorHAnsi" w:hAnsi="Times New Roman" w:cs="Times New Roman"/>
          <w:sz w:val="24"/>
        </w:rPr>
      </w:pPr>
      <w:r w:rsidRPr="00F76391">
        <w:rPr>
          <w:rFonts w:ascii="Times New Roman" w:eastAsiaTheme="minorHAnsi" w:hAnsi="Times New Roman" w:cs="Times New Roman" w:hint="eastAsia"/>
          <w:sz w:val="24"/>
        </w:rPr>
        <w:t>函数代码</w:t>
      </w:r>
      <w:r w:rsidRPr="00F76391">
        <w:rPr>
          <w:rFonts w:ascii="Times New Roman" w:eastAsiaTheme="minorHAnsi" w:hAnsi="Times New Roman" w:cs="Times New Roman" w:hint="eastAsia"/>
          <w:sz w:val="24"/>
        </w:rPr>
        <w:t>;</w:t>
      </w:r>
    </w:p>
    <w:p w14:paraId="10E5704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strnins</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s</w:t>
      </w:r>
      <w:r w:rsidRPr="00F76391">
        <w:rPr>
          <w:rFonts w:ascii="Consolas" w:eastAsia="宋体" w:hAnsi="Consolas" w:cs="宋体"/>
          <w:color w:val="0000FF"/>
          <w:kern w:val="0"/>
          <w:szCs w:val="21"/>
        </w:rPr>
        <w:t>[]</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t</w:t>
      </w:r>
      <w:r w:rsidRPr="00F76391">
        <w:rPr>
          <w:rFonts w:ascii="Consolas" w:eastAsia="宋体" w:hAnsi="Consolas" w:cs="宋体"/>
          <w:color w:val="0000FF"/>
          <w:kern w:val="0"/>
          <w:szCs w:val="21"/>
        </w:rPr>
        <w:t>[]</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n</w:t>
      </w:r>
      <w:r w:rsidRPr="00F76391">
        <w:rPr>
          <w:rFonts w:ascii="Consolas" w:eastAsia="宋体" w:hAnsi="Consolas" w:cs="宋体"/>
          <w:color w:val="000000"/>
          <w:kern w:val="0"/>
          <w:szCs w:val="21"/>
        </w:rPr>
        <w:t>)</w:t>
      </w:r>
    </w:p>
    <w:p w14:paraId="4D106F9D"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w:t>
      </w:r>
    </w:p>
    <w:p w14:paraId="0A96B97F"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rel</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s</w:t>
      </w:r>
      <w:r w:rsidRPr="00F76391">
        <w:rPr>
          <w:rFonts w:ascii="Consolas" w:eastAsia="宋体" w:hAnsi="Consolas" w:cs="宋体"/>
          <w:color w:val="000000"/>
          <w:kern w:val="0"/>
          <w:szCs w:val="21"/>
        </w:rPr>
        <w:t>;</w:t>
      </w:r>
    </w:p>
    <w:p w14:paraId="53570059"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n</w:t>
      </w:r>
      <w:r w:rsidRPr="00F76391">
        <w:rPr>
          <w:rFonts w:ascii="Consolas" w:eastAsia="宋体" w:hAnsi="Consolas" w:cs="宋体"/>
          <w:color w:val="000000"/>
          <w:kern w:val="0"/>
          <w:szCs w:val="21"/>
        </w:rPr>
        <w:t>;</w:t>
      </w:r>
    </w:p>
    <w:p w14:paraId="4BB52D8C"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p>
    <w:p w14:paraId="00A13E30"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temp</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30</w:t>
      </w:r>
      <w:r w:rsidRPr="00F76391">
        <w:rPr>
          <w:rFonts w:ascii="Consolas" w:eastAsia="宋体" w:hAnsi="Consolas" w:cs="宋体"/>
          <w:color w:val="000000"/>
          <w:kern w:val="0"/>
          <w:szCs w:val="21"/>
        </w:rPr>
        <w:t>];</w:t>
      </w:r>
    </w:p>
    <w:p w14:paraId="44DB613F"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while</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s</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w:t>
      </w:r>
      <w:r w:rsidRPr="00F76391">
        <w:rPr>
          <w:rFonts w:ascii="Consolas" w:eastAsia="宋体" w:hAnsi="Consolas" w:cs="宋体"/>
          <w:color w:val="EE0000"/>
          <w:kern w:val="0"/>
          <w:szCs w:val="21"/>
        </w:rPr>
        <w:t>\0</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p>
    <w:p w14:paraId="2F2E955D"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2924F02C"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temp</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s</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p>
    <w:p w14:paraId="091E843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72C38068"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temp</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w:t>
      </w:r>
      <w:r w:rsidRPr="00F76391">
        <w:rPr>
          <w:rFonts w:ascii="Consolas" w:eastAsia="宋体" w:hAnsi="Consolas" w:cs="宋体"/>
          <w:color w:val="EE0000"/>
          <w:kern w:val="0"/>
          <w:szCs w:val="21"/>
        </w:rPr>
        <w:t>\0</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p>
    <w:p w14:paraId="5121FFB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n</w:t>
      </w:r>
      <w:r w:rsidRPr="00F76391">
        <w:rPr>
          <w:rFonts w:ascii="Consolas" w:eastAsia="宋体" w:hAnsi="Consolas" w:cs="宋体"/>
          <w:color w:val="000000"/>
          <w:kern w:val="0"/>
          <w:szCs w:val="21"/>
        </w:rPr>
        <w:t>;</w:t>
      </w:r>
    </w:p>
    <w:p w14:paraId="205C7CC8"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while</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t</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w:t>
      </w:r>
      <w:r w:rsidRPr="00F76391">
        <w:rPr>
          <w:rFonts w:ascii="Consolas" w:eastAsia="宋体" w:hAnsi="Consolas" w:cs="宋体"/>
          <w:color w:val="EE0000"/>
          <w:kern w:val="0"/>
          <w:szCs w:val="21"/>
        </w:rPr>
        <w:t>\0</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p>
    <w:p w14:paraId="172BC1F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04BC5116"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s</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t</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p>
    <w:p w14:paraId="477F693F"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7DF56ED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p>
    <w:p w14:paraId="4BA985C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while</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temp</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w:t>
      </w:r>
      <w:r w:rsidRPr="00F76391">
        <w:rPr>
          <w:rFonts w:ascii="Consolas" w:eastAsia="宋体" w:hAnsi="Consolas" w:cs="宋体"/>
          <w:color w:val="EE0000"/>
          <w:kern w:val="0"/>
          <w:szCs w:val="21"/>
        </w:rPr>
        <w:t>\0</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p>
    <w:p w14:paraId="417EA160"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s</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temp</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p>
    <w:p w14:paraId="3201B78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s</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w:t>
      </w:r>
      <w:r w:rsidRPr="00F76391">
        <w:rPr>
          <w:rFonts w:ascii="Consolas" w:eastAsia="宋体" w:hAnsi="Consolas" w:cs="宋体"/>
          <w:color w:val="EE0000"/>
          <w:kern w:val="0"/>
          <w:szCs w:val="21"/>
        </w:rPr>
        <w:t>\0</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p>
    <w:p w14:paraId="06EB16E8"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return</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rel</w:t>
      </w:r>
      <w:r w:rsidRPr="00F76391">
        <w:rPr>
          <w:rFonts w:ascii="Consolas" w:eastAsia="宋体" w:hAnsi="Consolas" w:cs="宋体"/>
          <w:color w:val="000000"/>
          <w:kern w:val="0"/>
          <w:szCs w:val="21"/>
        </w:rPr>
        <w:t>;</w:t>
      </w:r>
    </w:p>
    <w:p w14:paraId="03DA79B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6F7CBE4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w:t>
      </w:r>
    </w:p>
    <w:p w14:paraId="1F9D2867" w14:textId="77777777" w:rsidR="00F76391" w:rsidRPr="00F76391" w:rsidRDefault="00F76391" w:rsidP="00F76391">
      <w:pPr>
        <w:numPr>
          <w:ilvl w:val="0"/>
          <w:numId w:val="22"/>
        </w:numPr>
        <w:spacing w:line="360" w:lineRule="auto"/>
        <w:jc w:val="left"/>
        <w:rPr>
          <w:rFonts w:ascii="Times New Roman" w:eastAsiaTheme="minorHAnsi" w:hAnsi="Times New Roman" w:cs="Times New Roman"/>
          <w:sz w:val="24"/>
        </w:rPr>
      </w:pPr>
      <w:r w:rsidRPr="00F76391">
        <w:rPr>
          <w:rFonts w:ascii="Times New Roman" w:eastAsiaTheme="minorHAnsi" w:hAnsi="Times New Roman" w:cs="Times New Roman" w:hint="eastAsia"/>
          <w:sz w:val="24"/>
        </w:rPr>
        <w:t>运行结果：</w:t>
      </w:r>
    </w:p>
    <w:p w14:paraId="6B23B349" w14:textId="77777777" w:rsidR="00F76391" w:rsidRPr="00F76391" w:rsidRDefault="00F76391" w:rsidP="00F76391">
      <w:pPr>
        <w:numPr>
          <w:ilvl w:val="0"/>
          <w:numId w:val="23"/>
        </w:numPr>
        <w:spacing w:line="360" w:lineRule="auto"/>
        <w:jc w:val="left"/>
        <w:rPr>
          <w:rFonts w:ascii="Times New Roman" w:eastAsiaTheme="minorHAnsi" w:hAnsi="Times New Roman" w:cs="Times New Roman"/>
          <w:sz w:val="24"/>
        </w:rPr>
      </w:pPr>
      <w:r w:rsidRPr="00F76391">
        <w:rPr>
          <w:rFonts w:ascii="Times New Roman" w:eastAsiaTheme="minorHAnsi" w:hAnsi="Times New Roman" w:cs="Times New Roman"/>
          <w:sz w:val="24"/>
        </w:rPr>
        <w:t>输入</w:t>
      </w:r>
      <w:bookmarkStart w:id="25" w:name="_Hlk57837523"/>
      <w:r w:rsidRPr="00F76391">
        <w:rPr>
          <w:rFonts w:ascii="Times New Roman" w:eastAsiaTheme="minorHAnsi" w:hAnsi="Times New Roman" w:cs="Times New Roman"/>
          <w:sz w:val="24"/>
        </w:rPr>
        <w:t>s</w:t>
      </w:r>
      <w:r w:rsidRPr="00F76391">
        <w:rPr>
          <w:rFonts w:ascii="Times New Roman" w:eastAsiaTheme="minorHAnsi" w:hAnsi="Times New Roman" w:cs="Times New Roman" w:hint="eastAsia"/>
          <w:sz w:val="24"/>
        </w:rPr>
        <w:t>[</w:t>
      </w:r>
      <w:r w:rsidRPr="00F76391">
        <w:rPr>
          <w:rFonts w:ascii="Times New Roman" w:eastAsiaTheme="minorHAnsi" w:hAnsi="Times New Roman" w:cs="Times New Roman"/>
          <w:sz w:val="24"/>
        </w:rPr>
        <w:t>10]=“</w:t>
      </w:r>
      <w:r w:rsidRPr="00F76391">
        <w:rPr>
          <w:rFonts w:ascii="Times New Roman" w:eastAsiaTheme="minorHAnsi" w:hAnsi="Times New Roman" w:cs="Times New Roman" w:hint="eastAsia"/>
          <w:sz w:val="24"/>
        </w:rPr>
        <w:t>a</w:t>
      </w:r>
      <w:r w:rsidRPr="00F76391">
        <w:rPr>
          <w:rFonts w:ascii="Times New Roman" w:eastAsiaTheme="minorHAnsi" w:hAnsi="Times New Roman" w:cs="Times New Roman"/>
          <w:sz w:val="24"/>
        </w:rPr>
        <w:t>bcde”</w:t>
      </w:r>
      <w:r w:rsidRPr="00F76391">
        <w:rPr>
          <w:rFonts w:ascii="Times New Roman" w:eastAsiaTheme="minorHAnsi" w:hAnsi="Times New Roman" w:cs="Times New Roman" w:hint="eastAsia"/>
          <w:sz w:val="24"/>
        </w:rPr>
        <w:t>,</w:t>
      </w:r>
      <w:r w:rsidRPr="00F76391">
        <w:rPr>
          <w:rFonts w:ascii="Times New Roman" w:eastAsiaTheme="minorHAnsi" w:hAnsi="Times New Roman" w:cs="Times New Roman"/>
          <w:sz w:val="24"/>
        </w:rPr>
        <w:t>t[10]=“</w:t>
      </w:r>
      <w:r w:rsidRPr="00F76391">
        <w:rPr>
          <w:rFonts w:ascii="Times New Roman" w:eastAsiaTheme="minorHAnsi" w:hAnsi="Times New Roman" w:cs="Times New Roman" w:hint="eastAsia"/>
          <w:sz w:val="24"/>
        </w:rPr>
        <w:t>ef</w:t>
      </w:r>
      <w:r w:rsidRPr="00F76391">
        <w:rPr>
          <w:rFonts w:ascii="Times New Roman" w:eastAsiaTheme="minorHAnsi" w:hAnsi="Times New Roman" w:cs="Times New Roman"/>
          <w:sz w:val="24"/>
        </w:rPr>
        <w:t>”</w:t>
      </w:r>
      <w:bookmarkEnd w:id="25"/>
      <w:r w:rsidRPr="00F76391">
        <w:rPr>
          <w:rFonts w:ascii="Times New Roman" w:eastAsiaTheme="minorHAnsi" w:hAnsi="Times New Roman" w:cs="Times New Roman" w:hint="eastAsia"/>
          <w:sz w:val="24"/>
        </w:rPr>
        <w:t>，</w:t>
      </w:r>
      <w:r w:rsidRPr="00F76391">
        <w:rPr>
          <w:rFonts w:ascii="Times New Roman" w:eastAsiaTheme="minorHAnsi" w:hAnsi="Times New Roman" w:cs="Times New Roman" w:hint="eastAsia"/>
          <w:sz w:val="24"/>
        </w:rPr>
        <w:t>n=2</w:t>
      </w:r>
    </w:p>
    <w:p w14:paraId="53A1D661" w14:textId="77777777" w:rsidR="00F76391" w:rsidRPr="00F76391" w:rsidRDefault="00F76391" w:rsidP="00F76391">
      <w:pPr>
        <w:spacing w:line="360" w:lineRule="auto"/>
        <w:ind w:left="1135"/>
        <w:jc w:val="left"/>
        <w:rPr>
          <w:rFonts w:ascii="Times New Roman" w:eastAsiaTheme="minorHAnsi" w:hAnsi="Times New Roman" w:cs="Times New Roman"/>
          <w:sz w:val="24"/>
        </w:rPr>
      </w:pPr>
      <w:r w:rsidRPr="00F76391">
        <w:rPr>
          <w:rFonts w:ascii="Times New Roman" w:eastAsiaTheme="minorHAnsi" w:hAnsi="Times New Roman" w:cs="Times New Roman"/>
          <w:noProof/>
          <w:sz w:val="24"/>
        </w:rPr>
        <w:drawing>
          <wp:inline distT="0" distB="0" distL="0" distR="0" wp14:anchorId="516A001C" wp14:editId="6A93002C">
            <wp:extent cx="1924149" cy="666784"/>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24149" cy="666784"/>
                    </a:xfrm>
                    <a:prstGeom prst="rect">
                      <a:avLst/>
                    </a:prstGeom>
                  </pic:spPr>
                </pic:pic>
              </a:graphicData>
            </a:graphic>
          </wp:inline>
        </w:drawing>
      </w:r>
    </w:p>
    <w:p w14:paraId="02AA1F95" w14:textId="77777777" w:rsidR="00F76391" w:rsidRPr="00F76391" w:rsidRDefault="00F76391" w:rsidP="00F76391">
      <w:pPr>
        <w:numPr>
          <w:ilvl w:val="0"/>
          <w:numId w:val="23"/>
        </w:numPr>
        <w:spacing w:line="360" w:lineRule="auto"/>
        <w:jc w:val="left"/>
        <w:rPr>
          <w:rFonts w:ascii="Times New Roman" w:eastAsiaTheme="minorHAnsi" w:hAnsi="Times New Roman" w:cs="Times New Roman"/>
          <w:sz w:val="24"/>
        </w:rPr>
      </w:pPr>
      <w:r w:rsidRPr="00F76391">
        <w:rPr>
          <w:rFonts w:ascii="Times New Roman" w:eastAsiaTheme="minorHAnsi" w:hAnsi="Times New Roman" w:cs="Times New Roman" w:hint="eastAsia"/>
          <w:sz w:val="24"/>
        </w:rPr>
        <w:lastRenderedPageBreak/>
        <w:t>输入</w:t>
      </w:r>
      <w:r w:rsidRPr="00F76391">
        <w:rPr>
          <w:rFonts w:ascii="Times New Roman" w:eastAsiaTheme="minorHAnsi" w:hAnsi="Times New Roman" w:cs="Times New Roman"/>
          <w:sz w:val="24"/>
        </w:rPr>
        <w:t>s</w:t>
      </w:r>
      <w:r w:rsidRPr="00F76391">
        <w:rPr>
          <w:rFonts w:ascii="Times New Roman" w:eastAsiaTheme="minorHAnsi" w:hAnsi="Times New Roman" w:cs="Times New Roman" w:hint="eastAsia"/>
          <w:sz w:val="24"/>
        </w:rPr>
        <w:t>[</w:t>
      </w:r>
      <w:r w:rsidRPr="00F76391">
        <w:rPr>
          <w:rFonts w:ascii="Times New Roman" w:eastAsiaTheme="minorHAnsi" w:hAnsi="Times New Roman" w:cs="Times New Roman"/>
          <w:sz w:val="24"/>
        </w:rPr>
        <w:t>10]=</w:t>
      </w:r>
      <w:r w:rsidRPr="00F76391">
        <w:rPr>
          <w:rFonts w:ascii="Times New Roman" w:eastAsiaTheme="minorHAnsi" w:hAnsi="Times New Roman" w:cs="Times New Roman" w:hint="eastAsia"/>
          <w:sz w:val="24"/>
        </w:rPr>
        <w:t>“</w:t>
      </w:r>
      <w:r w:rsidRPr="00F76391">
        <w:rPr>
          <w:rFonts w:ascii="Times New Roman" w:eastAsiaTheme="minorHAnsi" w:hAnsi="Times New Roman" w:cs="Times New Roman"/>
          <w:sz w:val="24"/>
        </w:rPr>
        <w:t>++-+”</w:t>
      </w:r>
      <w:r w:rsidRPr="00F76391">
        <w:rPr>
          <w:rFonts w:ascii="Times New Roman" w:eastAsiaTheme="minorHAnsi" w:hAnsi="Times New Roman" w:cs="Times New Roman" w:hint="eastAsia"/>
          <w:sz w:val="24"/>
        </w:rPr>
        <w:t>,</w:t>
      </w:r>
      <w:r w:rsidRPr="00F76391">
        <w:rPr>
          <w:rFonts w:ascii="Times New Roman" w:eastAsiaTheme="minorHAnsi" w:hAnsi="Times New Roman" w:cs="Times New Roman"/>
          <w:sz w:val="24"/>
        </w:rPr>
        <w:t>t[10]=“-”</w:t>
      </w:r>
      <w:r w:rsidRPr="00F76391">
        <w:rPr>
          <w:rFonts w:ascii="Times New Roman" w:eastAsiaTheme="minorHAnsi" w:hAnsi="Times New Roman" w:cs="Times New Roman" w:hint="eastAsia"/>
          <w:sz w:val="24"/>
        </w:rPr>
        <w:t>,</w:t>
      </w:r>
      <w:r w:rsidRPr="00F76391">
        <w:rPr>
          <w:rFonts w:ascii="Times New Roman" w:eastAsiaTheme="minorHAnsi" w:hAnsi="Times New Roman" w:cs="Times New Roman"/>
          <w:sz w:val="24"/>
        </w:rPr>
        <w:t>n=1</w:t>
      </w:r>
    </w:p>
    <w:p w14:paraId="538A5086" w14:textId="77777777" w:rsidR="00F76391" w:rsidRPr="00F76391" w:rsidRDefault="00F76391" w:rsidP="00F76391">
      <w:pPr>
        <w:spacing w:line="360" w:lineRule="auto"/>
        <w:ind w:left="1135"/>
        <w:jc w:val="left"/>
        <w:rPr>
          <w:rFonts w:ascii="Times New Roman" w:eastAsiaTheme="minorHAnsi" w:hAnsi="Times New Roman" w:cs="Times New Roman"/>
          <w:sz w:val="24"/>
        </w:rPr>
      </w:pPr>
      <w:r w:rsidRPr="00F76391">
        <w:rPr>
          <w:rFonts w:ascii="Times New Roman" w:eastAsiaTheme="minorHAnsi" w:hAnsi="Times New Roman" w:cs="Times New Roman"/>
          <w:noProof/>
          <w:sz w:val="24"/>
        </w:rPr>
        <w:drawing>
          <wp:inline distT="0" distB="0" distL="0" distR="0" wp14:anchorId="247A7532" wp14:editId="08EED782">
            <wp:extent cx="1790792" cy="619157"/>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90792" cy="619157"/>
                    </a:xfrm>
                    <a:prstGeom prst="rect">
                      <a:avLst/>
                    </a:prstGeom>
                  </pic:spPr>
                </pic:pic>
              </a:graphicData>
            </a:graphic>
          </wp:inline>
        </w:drawing>
      </w:r>
    </w:p>
    <w:p w14:paraId="7C4003C3" w14:textId="77777777" w:rsidR="00F76391" w:rsidRPr="00F76391" w:rsidRDefault="00F76391" w:rsidP="00F76391">
      <w:pPr>
        <w:keepNext/>
        <w:keepLines/>
        <w:spacing w:before="260" w:after="260" w:line="416" w:lineRule="auto"/>
        <w:outlineLvl w:val="1"/>
        <w:rPr>
          <w:rFonts w:ascii="Times New Roman" w:eastAsia="宋体" w:hAnsi="Times New Roman" w:cs="Times New Roman"/>
          <w:b/>
          <w:bCs/>
          <w:sz w:val="28"/>
          <w:szCs w:val="28"/>
        </w:rPr>
      </w:pPr>
      <w:r w:rsidRPr="00F76391">
        <w:rPr>
          <w:rFonts w:ascii="Times New Roman" w:eastAsia="宋体" w:hAnsi="Times New Roman" w:cs="Times New Roman"/>
          <w:b/>
          <w:bCs/>
          <w:sz w:val="28"/>
          <w:szCs w:val="28"/>
        </w:rPr>
        <w:t>1.</w:t>
      </w:r>
      <w:r w:rsidRPr="00F76391">
        <w:rPr>
          <w:rFonts w:ascii="Times New Roman" w:eastAsia="宋体" w:hAnsi="Times New Roman" w:cs="Times New Roman" w:hint="eastAsia"/>
          <w:b/>
          <w:bCs/>
          <w:sz w:val="28"/>
          <w:szCs w:val="28"/>
        </w:rPr>
        <w:t>3</w:t>
      </w:r>
      <w:r w:rsidRPr="00F76391">
        <w:rPr>
          <w:rFonts w:ascii="Times New Roman" w:eastAsia="宋体" w:hAnsi="Times New Roman" w:cs="Times New Roman"/>
          <w:b/>
          <w:bCs/>
          <w:sz w:val="28"/>
          <w:szCs w:val="28"/>
        </w:rPr>
        <w:t xml:space="preserve"> </w:t>
      </w:r>
      <w:r w:rsidRPr="00F76391">
        <w:rPr>
          <w:rFonts w:ascii="Times New Roman" w:eastAsia="宋体" w:hAnsi="宋体" w:cs="Times New Roman"/>
          <w:b/>
          <w:bCs/>
          <w:sz w:val="28"/>
          <w:szCs w:val="28"/>
        </w:rPr>
        <w:t>实验小结</w:t>
      </w:r>
    </w:p>
    <w:p w14:paraId="3EDD53F0" w14:textId="77777777" w:rsidR="00F76391" w:rsidRPr="00F76391" w:rsidRDefault="00F76391" w:rsidP="00F76391">
      <w:pPr>
        <w:spacing w:line="360" w:lineRule="auto"/>
        <w:jc w:val="left"/>
        <w:rPr>
          <w:rFonts w:ascii="Times New Roman" w:eastAsiaTheme="minorHAnsi" w:hAnsi="Times New Roman" w:cs="Times New Roman"/>
          <w:sz w:val="24"/>
        </w:rPr>
      </w:pPr>
      <w:r w:rsidRPr="00F76391">
        <w:rPr>
          <w:rFonts w:ascii="Times New Roman" w:eastAsiaTheme="minorHAnsi" w:hAnsi="Times New Roman" w:cs="Times New Roman"/>
          <w:sz w:val="24"/>
        </w:rPr>
        <w:tab/>
      </w:r>
      <w:r w:rsidRPr="00F76391">
        <w:rPr>
          <w:rFonts w:ascii="Times New Roman" w:eastAsiaTheme="minorHAnsi" w:hAnsi="Times New Roman" w:cs="Times New Roman"/>
          <w:sz w:val="24"/>
        </w:rPr>
        <w:t>通过本次数组实验，再加上自己之前对数组的一些了解，</w:t>
      </w:r>
      <w:r w:rsidRPr="00F76391">
        <w:rPr>
          <w:rFonts w:ascii="Times New Roman" w:eastAsiaTheme="minorHAnsi" w:hAnsi="Times New Roman" w:cs="Times New Roman" w:hint="eastAsia"/>
          <w:sz w:val="24"/>
        </w:rPr>
        <w:t>在将数组传递给函数时，出了许多问题，后来发现函数调用时，实际的参数只需要写数组名，现在问题已经解决，实验过后，相信自己能够更好地在实践中应用数组，也能够更好地把模块化的思维带入平时的编程中。</w:t>
      </w:r>
    </w:p>
    <w:p w14:paraId="2B1D2C33" w14:textId="1F460112" w:rsidR="00F76391" w:rsidRDefault="00F76391" w:rsidP="004402D5">
      <w:pPr>
        <w:widowControl/>
        <w:shd w:val="clear" w:color="auto" w:fill="FFFFFF"/>
        <w:spacing w:line="285" w:lineRule="atLeast"/>
        <w:jc w:val="left"/>
        <w:rPr>
          <w:rFonts w:ascii="Times New Roman" w:eastAsia="宋体" w:hAnsi="Times New Roman" w:cs="Times New Roman"/>
          <w:sz w:val="24"/>
          <w:szCs w:val="24"/>
        </w:rPr>
      </w:pPr>
    </w:p>
    <w:p w14:paraId="5BA3D825" w14:textId="37A7DDA8" w:rsidR="0064621E" w:rsidRDefault="0064621E" w:rsidP="004402D5">
      <w:pPr>
        <w:widowControl/>
        <w:shd w:val="clear" w:color="auto" w:fill="FFFFFF"/>
        <w:spacing w:line="285" w:lineRule="atLeast"/>
        <w:jc w:val="left"/>
        <w:rPr>
          <w:rFonts w:ascii="Times New Roman" w:eastAsia="宋体" w:hAnsi="Times New Roman" w:cs="Times New Roman"/>
          <w:sz w:val="24"/>
          <w:szCs w:val="24"/>
        </w:rPr>
      </w:pPr>
    </w:p>
    <w:p w14:paraId="3DEF442F" w14:textId="1F1783DC" w:rsidR="0064621E" w:rsidRDefault="0064621E" w:rsidP="004402D5">
      <w:pPr>
        <w:widowControl/>
        <w:shd w:val="clear" w:color="auto" w:fill="FFFFFF"/>
        <w:spacing w:line="285" w:lineRule="atLeast"/>
        <w:jc w:val="left"/>
        <w:rPr>
          <w:rFonts w:ascii="Times New Roman" w:eastAsia="宋体" w:hAnsi="Times New Roman" w:cs="Times New Roman"/>
          <w:sz w:val="24"/>
          <w:szCs w:val="24"/>
        </w:rPr>
      </w:pPr>
    </w:p>
    <w:p w14:paraId="642A5F05" w14:textId="488C2353" w:rsidR="0064621E" w:rsidRDefault="0064621E" w:rsidP="004402D5">
      <w:pPr>
        <w:widowControl/>
        <w:shd w:val="clear" w:color="auto" w:fill="FFFFFF"/>
        <w:spacing w:line="285" w:lineRule="atLeast"/>
        <w:jc w:val="left"/>
        <w:rPr>
          <w:rFonts w:ascii="Times New Roman" w:eastAsia="宋体" w:hAnsi="Times New Roman" w:cs="Times New Roman"/>
          <w:sz w:val="24"/>
          <w:szCs w:val="24"/>
        </w:rPr>
      </w:pPr>
    </w:p>
    <w:p w14:paraId="4333FF31" w14:textId="3CD1E50D" w:rsidR="0064621E" w:rsidRDefault="0064621E" w:rsidP="004402D5">
      <w:pPr>
        <w:widowControl/>
        <w:shd w:val="clear" w:color="auto" w:fill="FFFFFF"/>
        <w:spacing w:line="285" w:lineRule="atLeast"/>
        <w:jc w:val="left"/>
        <w:rPr>
          <w:rFonts w:ascii="Times New Roman" w:eastAsia="宋体" w:hAnsi="Times New Roman" w:cs="Times New Roman"/>
          <w:sz w:val="24"/>
          <w:szCs w:val="24"/>
        </w:rPr>
      </w:pPr>
    </w:p>
    <w:p w14:paraId="5B4CECED" w14:textId="312A2BB2" w:rsidR="0064621E" w:rsidRDefault="0064621E" w:rsidP="004402D5">
      <w:pPr>
        <w:widowControl/>
        <w:shd w:val="clear" w:color="auto" w:fill="FFFFFF"/>
        <w:spacing w:line="285" w:lineRule="atLeast"/>
        <w:jc w:val="left"/>
        <w:rPr>
          <w:rFonts w:ascii="Times New Roman" w:eastAsia="宋体" w:hAnsi="Times New Roman" w:cs="Times New Roman"/>
          <w:sz w:val="24"/>
          <w:szCs w:val="24"/>
        </w:rPr>
      </w:pPr>
    </w:p>
    <w:p w14:paraId="39DB1F36" w14:textId="26492266" w:rsidR="0064621E" w:rsidRDefault="0064621E" w:rsidP="004402D5">
      <w:pPr>
        <w:widowControl/>
        <w:shd w:val="clear" w:color="auto" w:fill="FFFFFF"/>
        <w:spacing w:line="285" w:lineRule="atLeast"/>
        <w:jc w:val="left"/>
        <w:rPr>
          <w:rFonts w:ascii="Times New Roman" w:eastAsia="宋体" w:hAnsi="Times New Roman" w:cs="Times New Roman"/>
          <w:sz w:val="24"/>
          <w:szCs w:val="24"/>
        </w:rPr>
      </w:pPr>
    </w:p>
    <w:p w14:paraId="5EB97D57" w14:textId="0D0A6E17" w:rsidR="0064621E" w:rsidRDefault="0064621E" w:rsidP="004402D5">
      <w:pPr>
        <w:widowControl/>
        <w:shd w:val="clear" w:color="auto" w:fill="FFFFFF"/>
        <w:spacing w:line="285" w:lineRule="atLeast"/>
        <w:jc w:val="left"/>
        <w:rPr>
          <w:rFonts w:ascii="Times New Roman" w:eastAsia="宋体" w:hAnsi="Times New Roman" w:cs="Times New Roman"/>
          <w:sz w:val="24"/>
          <w:szCs w:val="24"/>
        </w:rPr>
      </w:pPr>
    </w:p>
    <w:p w14:paraId="642E2904" w14:textId="59E8754A" w:rsidR="0064621E" w:rsidRDefault="0064621E" w:rsidP="004402D5">
      <w:pPr>
        <w:widowControl/>
        <w:shd w:val="clear" w:color="auto" w:fill="FFFFFF"/>
        <w:spacing w:line="285" w:lineRule="atLeast"/>
        <w:jc w:val="left"/>
        <w:rPr>
          <w:rFonts w:ascii="Times New Roman" w:eastAsia="宋体" w:hAnsi="Times New Roman" w:cs="Times New Roman"/>
          <w:sz w:val="24"/>
          <w:szCs w:val="24"/>
        </w:rPr>
      </w:pPr>
    </w:p>
    <w:p w14:paraId="45E874DE" w14:textId="01D85274" w:rsidR="0064621E" w:rsidRDefault="0064621E" w:rsidP="004402D5">
      <w:pPr>
        <w:widowControl/>
        <w:shd w:val="clear" w:color="auto" w:fill="FFFFFF"/>
        <w:spacing w:line="285" w:lineRule="atLeast"/>
        <w:jc w:val="left"/>
        <w:rPr>
          <w:rFonts w:ascii="Times New Roman" w:eastAsia="宋体" w:hAnsi="Times New Roman" w:cs="Times New Roman"/>
          <w:sz w:val="24"/>
          <w:szCs w:val="24"/>
        </w:rPr>
      </w:pPr>
    </w:p>
    <w:p w14:paraId="62DFCB89" w14:textId="3E9024BB" w:rsidR="0064621E" w:rsidRDefault="0064621E" w:rsidP="004402D5">
      <w:pPr>
        <w:widowControl/>
        <w:shd w:val="clear" w:color="auto" w:fill="FFFFFF"/>
        <w:spacing w:line="285" w:lineRule="atLeast"/>
        <w:jc w:val="left"/>
        <w:rPr>
          <w:rFonts w:ascii="Times New Roman" w:eastAsia="宋体" w:hAnsi="Times New Roman" w:cs="Times New Roman"/>
          <w:sz w:val="24"/>
          <w:szCs w:val="24"/>
        </w:rPr>
      </w:pPr>
    </w:p>
    <w:p w14:paraId="3ADE023C" w14:textId="72088BA4" w:rsidR="0064621E" w:rsidRDefault="0064621E" w:rsidP="004402D5">
      <w:pPr>
        <w:widowControl/>
        <w:shd w:val="clear" w:color="auto" w:fill="FFFFFF"/>
        <w:spacing w:line="285" w:lineRule="atLeast"/>
        <w:jc w:val="left"/>
        <w:rPr>
          <w:rFonts w:ascii="Times New Roman" w:eastAsia="宋体" w:hAnsi="Times New Roman" w:cs="Times New Roman"/>
          <w:sz w:val="24"/>
          <w:szCs w:val="24"/>
        </w:rPr>
      </w:pPr>
    </w:p>
    <w:p w14:paraId="4CE1F63B" w14:textId="13B025C1" w:rsidR="0064621E" w:rsidRDefault="0064621E" w:rsidP="004402D5">
      <w:pPr>
        <w:widowControl/>
        <w:shd w:val="clear" w:color="auto" w:fill="FFFFFF"/>
        <w:spacing w:line="285" w:lineRule="atLeast"/>
        <w:jc w:val="left"/>
        <w:rPr>
          <w:rFonts w:ascii="Times New Roman" w:eastAsia="宋体" w:hAnsi="Times New Roman" w:cs="Times New Roman"/>
          <w:sz w:val="24"/>
          <w:szCs w:val="24"/>
        </w:rPr>
      </w:pPr>
    </w:p>
    <w:p w14:paraId="67A51B4D" w14:textId="44155009" w:rsidR="0064621E" w:rsidRDefault="0064621E" w:rsidP="004402D5">
      <w:pPr>
        <w:widowControl/>
        <w:shd w:val="clear" w:color="auto" w:fill="FFFFFF"/>
        <w:spacing w:line="285" w:lineRule="atLeast"/>
        <w:jc w:val="left"/>
        <w:rPr>
          <w:rFonts w:ascii="Times New Roman" w:eastAsia="宋体" w:hAnsi="Times New Roman" w:cs="Times New Roman"/>
          <w:sz w:val="24"/>
          <w:szCs w:val="24"/>
        </w:rPr>
      </w:pPr>
    </w:p>
    <w:p w14:paraId="00AC34CD" w14:textId="6972538B" w:rsidR="0064621E" w:rsidRDefault="0064621E" w:rsidP="004402D5">
      <w:pPr>
        <w:widowControl/>
        <w:shd w:val="clear" w:color="auto" w:fill="FFFFFF"/>
        <w:spacing w:line="285" w:lineRule="atLeast"/>
        <w:jc w:val="left"/>
        <w:rPr>
          <w:rFonts w:ascii="Times New Roman" w:eastAsia="宋体" w:hAnsi="Times New Roman" w:cs="Times New Roman"/>
          <w:sz w:val="24"/>
          <w:szCs w:val="24"/>
        </w:rPr>
      </w:pPr>
    </w:p>
    <w:p w14:paraId="61FBE8BE" w14:textId="181C9FE3" w:rsidR="0064621E" w:rsidRDefault="0064621E" w:rsidP="004402D5">
      <w:pPr>
        <w:widowControl/>
        <w:shd w:val="clear" w:color="auto" w:fill="FFFFFF"/>
        <w:spacing w:line="285" w:lineRule="atLeast"/>
        <w:jc w:val="left"/>
        <w:rPr>
          <w:rFonts w:ascii="Times New Roman" w:eastAsia="宋体" w:hAnsi="Times New Roman" w:cs="Times New Roman"/>
          <w:sz w:val="24"/>
          <w:szCs w:val="24"/>
        </w:rPr>
      </w:pPr>
    </w:p>
    <w:p w14:paraId="1D2E794B" w14:textId="1AF00412" w:rsidR="0064621E" w:rsidRDefault="0064621E" w:rsidP="004402D5">
      <w:pPr>
        <w:widowControl/>
        <w:shd w:val="clear" w:color="auto" w:fill="FFFFFF"/>
        <w:spacing w:line="285" w:lineRule="atLeast"/>
        <w:jc w:val="left"/>
        <w:rPr>
          <w:rFonts w:ascii="Times New Roman" w:eastAsia="宋体" w:hAnsi="Times New Roman" w:cs="Times New Roman"/>
          <w:sz w:val="24"/>
          <w:szCs w:val="24"/>
        </w:rPr>
      </w:pPr>
    </w:p>
    <w:p w14:paraId="04D8E781" w14:textId="103605D9" w:rsidR="0064621E" w:rsidRDefault="0064621E" w:rsidP="004402D5">
      <w:pPr>
        <w:widowControl/>
        <w:shd w:val="clear" w:color="auto" w:fill="FFFFFF"/>
        <w:spacing w:line="285" w:lineRule="atLeast"/>
        <w:jc w:val="left"/>
        <w:rPr>
          <w:rFonts w:ascii="Times New Roman" w:eastAsia="宋体" w:hAnsi="Times New Roman" w:cs="Times New Roman"/>
          <w:sz w:val="24"/>
          <w:szCs w:val="24"/>
        </w:rPr>
      </w:pPr>
    </w:p>
    <w:p w14:paraId="038B2256" w14:textId="0BB1022E" w:rsidR="0064621E" w:rsidRDefault="0064621E" w:rsidP="004402D5">
      <w:pPr>
        <w:widowControl/>
        <w:shd w:val="clear" w:color="auto" w:fill="FFFFFF"/>
        <w:spacing w:line="285" w:lineRule="atLeast"/>
        <w:jc w:val="left"/>
        <w:rPr>
          <w:rFonts w:ascii="Times New Roman" w:eastAsia="宋体" w:hAnsi="Times New Roman" w:cs="Times New Roman"/>
          <w:sz w:val="24"/>
          <w:szCs w:val="24"/>
        </w:rPr>
      </w:pPr>
    </w:p>
    <w:p w14:paraId="20AD5663" w14:textId="34D7C5DE" w:rsidR="0064621E" w:rsidRDefault="0064621E" w:rsidP="004402D5">
      <w:pPr>
        <w:widowControl/>
        <w:shd w:val="clear" w:color="auto" w:fill="FFFFFF"/>
        <w:spacing w:line="285" w:lineRule="atLeast"/>
        <w:jc w:val="left"/>
        <w:rPr>
          <w:rFonts w:ascii="Times New Roman" w:eastAsia="宋体" w:hAnsi="Times New Roman" w:cs="Times New Roman"/>
          <w:sz w:val="24"/>
          <w:szCs w:val="24"/>
        </w:rPr>
      </w:pPr>
    </w:p>
    <w:p w14:paraId="54CEAE70" w14:textId="1806E1E5" w:rsidR="0064621E" w:rsidRDefault="0064621E" w:rsidP="004402D5">
      <w:pPr>
        <w:widowControl/>
        <w:shd w:val="clear" w:color="auto" w:fill="FFFFFF"/>
        <w:spacing w:line="285" w:lineRule="atLeast"/>
        <w:jc w:val="left"/>
        <w:rPr>
          <w:rFonts w:ascii="Times New Roman" w:eastAsia="宋体" w:hAnsi="Times New Roman" w:cs="Times New Roman"/>
          <w:sz w:val="24"/>
          <w:szCs w:val="24"/>
        </w:rPr>
      </w:pPr>
    </w:p>
    <w:p w14:paraId="5B14D48C" w14:textId="492AEE34" w:rsidR="0064621E" w:rsidRDefault="0064621E" w:rsidP="004402D5">
      <w:pPr>
        <w:widowControl/>
        <w:shd w:val="clear" w:color="auto" w:fill="FFFFFF"/>
        <w:spacing w:line="285" w:lineRule="atLeast"/>
        <w:jc w:val="left"/>
        <w:rPr>
          <w:rFonts w:ascii="Times New Roman" w:eastAsia="宋体" w:hAnsi="Times New Roman" w:cs="Times New Roman"/>
          <w:sz w:val="24"/>
          <w:szCs w:val="24"/>
        </w:rPr>
      </w:pPr>
    </w:p>
    <w:p w14:paraId="0F011796" w14:textId="37F28F0A" w:rsidR="0064621E" w:rsidRDefault="0064621E" w:rsidP="004402D5">
      <w:pPr>
        <w:widowControl/>
        <w:shd w:val="clear" w:color="auto" w:fill="FFFFFF"/>
        <w:spacing w:line="285" w:lineRule="atLeast"/>
        <w:jc w:val="left"/>
        <w:rPr>
          <w:rFonts w:ascii="Times New Roman" w:eastAsia="宋体" w:hAnsi="Times New Roman" w:cs="Times New Roman"/>
          <w:sz w:val="24"/>
          <w:szCs w:val="24"/>
        </w:rPr>
      </w:pPr>
    </w:p>
    <w:p w14:paraId="6F66394A" w14:textId="3FB0B0BD" w:rsidR="0064621E" w:rsidRDefault="0064621E" w:rsidP="004402D5">
      <w:pPr>
        <w:widowControl/>
        <w:shd w:val="clear" w:color="auto" w:fill="FFFFFF"/>
        <w:spacing w:line="285" w:lineRule="atLeast"/>
        <w:jc w:val="left"/>
        <w:rPr>
          <w:rFonts w:ascii="Times New Roman" w:eastAsia="宋体" w:hAnsi="Times New Roman" w:cs="Times New Roman"/>
          <w:sz w:val="24"/>
          <w:szCs w:val="24"/>
        </w:rPr>
      </w:pPr>
    </w:p>
    <w:p w14:paraId="78790904" w14:textId="565BCDCC" w:rsidR="0064621E" w:rsidRDefault="0064621E" w:rsidP="004402D5">
      <w:pPr>
        <w:widowControl/>
        <w:shd w:val="clear" w:color="auto" w:fill="FFFFFF"/>
        <w:spacing w:line="285" w:lineRule="atLeast"/>
        <w:jc w:val="left"/>
        <w:rPr>
          <w:rFonts w:ascii="Times New Roman" w:eastAsia="宋体" w:hAnsi="Times New Roman" w:cs="Times New Roman"/>
          <w:sz w:val="24"/>
          <w:szCs w:val="24"/>
        </w:rPr>
      </w:pPr>
    </w:p>
    <w:p w14:paraId="1AF2E1F4" w14:textId="72D3151F" w:rsidR="0064621E" w:rsidRDefault="0064621E" w:rsidP="004402D5">
      <w:pPr>
        <w:widowControl/>
        <w:shd w:val="clear" w:color="auto" w:fill="FFFFFF"/>
        <w:spacing w:line="285" w:lineRule="atLeast"/>
        <w:jc w:val="left"/>
        <w:rPr>
          <w:rFonts w:ascii="Times New Roman" w:eastAsia="宋体" w:hAnsi="Times New Roman" w:cs="Times New Roman"/>
          <w:sz w:val="24"/>
          <w:szCs w:val="24"/>
        </w:rPr>
      </w:pPr>
    </w:p>
    <w:p w14:paraId="26DE2B0B" w14:textId="34260450" w:rsidR="0064621E" w:rsidRDefault="0064621E" w:rsidP="004402D5">
      <w:pPr>
        <w:widowControl/>
        <w:shd w:val="clear" w:color="auto" w:fill="FFFFFF"/>
        <w:spacing w:line="285" w:lineRule="atLeast"/>
        <w:jc w:val="left"/>
        <w:rPr>
          <w:rFonts w:ascii="Times New Roman" w:eastAsia="宋体" w:hAnsi="Times New Roman" w:cs="Times New Roman"/>
          <w:sz w:val="24"/>
          <w:szCs w:val="24"/>
        </w:rPr>
      </w:pPr>
    </w:p>
    <w:p w14:paraId="758D8966" w14:textId="77777777" w:rsidR="000C6848" w:rsidRPr="000C6848" w:rsidRDefault="000C6848" w:rsidP="000C6848">
      <w:pPr>
        <w:widowControl/>
        <w:spacing w:beforeLines="50" w:before="156"/>
        <w:ind w:firstLine="424"/>
        <w:jc w:val="center"/>
        <w:outlineLvl w:val="0"/>
        <w:rPr>
          <w:rFonts w:ascii="Times New Roman" w:eastAsia="黑体" w:hAnsi="Times New Roman" w:cs="Times New Roman" w:hint="eastAsia"/>
          <w:b/>
          <w:bCs/>
          <w:kern w:val="44"/>
          <w:sz w:val="36"/>
          <w:szCs w:val="21"/>
        </w:rPr>
      </w:pPr>
      <w:r w:rsidRPr="000C6848">
        <w:rPr>
          <w:rFonts w:ascii="Times New Roman" w:eastAsia="黑体" w:hAnsi="Times New Roman" w:cs="Times New Roman" w:hint="eastAsia"/>
          <w:b/>
          <w:bCs/>
          <w:kern w:val="44"/>
          <w:sz w:val="36"/>
          <w:szCs w:val="21"/>
        </w:rPr>
        <w:lastRenderedPageBreak/>
        <w:t>实验</w:t>
      </w:r>
      <w:r w:rsidRPr="000C6848">
        <w:rPr>
          <w:rFonts w:ascii="Times New Roman" w:eastAsia="黑体" w:hAnsi="Times New Roman" w:cs="Times New Roman" w:hint="eastAsia"/>
          <w:b/>
          <w:bCs/>
          <w:kern w:val="44"/>
          <w:sz w:val="36"/>
          <w:szCs w:val="21"/>
        </w:rPr>
        <w:t xml:space="preserve">6  </w:t>
      </w:r>
      <w:r w:rsidRPr="000C6848">
        <w:rPr>
          <w:rFonts w:ascii="Times New Roman" w:eastAsia="黑体" w:hAnsi="Times New Roman" w:cs="Times New Roman" w:hint="eastAsia"/>
          <w:b/>
          <w:bCs/>
          <w:kern w:val="44"/>
          <w:sz w:val="36"/>
          <w:szCs w:val="21"/>
        </w:rPr>
        <w:t>指针实验</w:t>
      </w:r>
    </w:p>
    <w:p w14:paraId="51DD0FC1" w14:textId="77777777" w:rsidR="000C6848" w:rsidRPr="000C6848" w:rsidRDefault="000C6848" w:rsidP="000C6848">
      <w:pPr>
        <w:spacing w:beforeLines="50" w:before="156"/>
        <w:ind w:leftChars="-67" w:left="-141"/>
        <w:jc w:val="left"/>
        <w:outlineLvl w:val="1"/>
        <w:rPr>
          <w:rFonts w:ascii="Times New Roman" w:eastAsia="黑体" w:hAnsi="Times New Roman" w:cs="Times New Roman" w:hint="eastAsia"/>
          <w:b/>
          <w:bCs/>
          <w:sz w:val="28"/>
          <w:szCs w:val="32"/>
        </w:rPr>
      </w:pPr>
      <w:r w:rsidRPr="000C6848">
        <w:rPr>
          <w:rFonts w:ascii="Times New Roman" w:eastAsia="黑体" w:hAnsi="Times New Roman" w:cs="Times New Roman" w:hint="eastAsia"/>
          <w:b/>
          <w:bCs/>
          <w:sz w:val="28"/>
          <w:szCs w:val="32"/>
        </w:rPr>
        <w:t>6.1</w:t>
      </w:r>
      <w:r w:rsidRPr="000C6848">
        <w:rPr>
          <w:rFonts w:ascii="Times New Roman" w:eastAsia="黑体" w:hAnsi="Times New Roman" w:cs="Times New Roman" w:hint="eastAsia"/>
          <w:b/>
          <w:bCs/>
          <w:sz w:val="28"/>
          <w:szCs w:val="32"/>
        </w:rPr>
        <w:t>、实验目的</w:t>
      </w:r>
    </w:p>
    <w:p w14:paraId="28B24923" w14:textId="77777777" w:rsidR="000C6848" w:rsidRPr="000C6848" w:rsidRDefault="000C6848" w:rsidP="000C6848">
      <w:pPr>
        <w:spacing w:line="360" w:lineRule="auto"/>
        <w:jc w:val="left"/>
        <w:rPr>
          <w:rFonts w:ascii="Times New Roman" w:eastAsia="宋体" w:hAnsi="Times New Roman" w:cs="Times New Roman" w:hint="eastAsia"/>
          <w:sz w:val="24"/>
        </w:rPr>
      </w:pPr>
      <w:r w:rsidRPr="000C6848">
        <w:rPr>
          <w:rFonts w:ascii="Times New Roman" w:eastAsia="宋体" w:hAnsi="Times New Roman" w:cs="Times New Roman" w:hint="eastAsia"/>
          <w:sz w:val="24"/>
        </w:rPr>
        <w:t>（</w:t>
      </w:r>
      <w:r w:rsidRPr="000C6848">
        <w:rPr>
          <w:rFonts w:ascii="Times New Roman" w:eastAsia="宋体" w:hAnsi="Times New Roman" w:cs="Times New Roman" w:hint="eastAsia"/>
          <w:sz w:val="24"/>
        </w:rPr>
        <w:t>1</w:t>
      </w:r>
      <w:r w:rsidRPr="000C6848">
        <w:rPr>
          <w:rFonts w:ascii="Times New Roman" w:eastAsia="宋体" w:hAnsi="Times New Roman" w:cs="Times New Roman" w:hint="eastAsia"/>
          <w:sz w:val="24"/>
        </w:rPr>
        <w:t>）熟练掌握指针的说明、赋值、使用。</w:t>
      </w:r>
    </w:p>
    <w:p w14:paraId="5AAC9E60" w14:textId="77777777" w:rsidR="000C6848" w:rsidRPr="000C6848" w:rsidRDefault="000C6848" w:rsidP="000C6848">
      <w:pPr>
        <w:spacing w:line="360" w:lineRule="auto"/>
        <w:jc w:val="left"/>
        <w:rPr>
          <w:rFonts w:ascii="Times New Roman" w:eastAsia="宋体" w:hAnsi="Times New Roman" w:cs="Times New Roman" w:hint="eastAsia"/>
          <w:sz w:val="24"/>
        </w:rPr>
      </w:pPr>
      <w:r w:rsidRPr="000C6848">
        <w:rPr>
          <w:rFonts w:ascii="Times New Roman" w:eastAsia="宋体" w:hAnsi="Times New Roman" w:cs="Times New Roman" w:hint="eastAsia"/>
          <w:sz w:val="24"/>
        </w:rPr>
        <w:t>（</w:t>
      </w:r>
      <w:r w:rsidRPr="000C6848">
        <w:rPr>
          <w:rFonts w:ascii="Times New Roman" w:eastAsia="宋体" w:hAnsi="Times New Roman" w:cs="Times New Roman" w:hint="eastAsia"/>
          <w:sz w:val="24"/>
        </w:rPr>
        <w:t>2</w:t>
      </w:r>
      <w:r w:rsidRPr="000C6848">
        <w:rPr>
          <w:rFonts w:ascii="Times New Roman" w:eastAsia="宋体" w:hAnsi="Times New Roman" w:cs="Times New Roman" w:hint="eastAsia"/>
          <w:sz w:val="24"/>
        </w:rPr>
        <w:t>）掌握用指针引用数组的元素，熟悉指向数组的指针的使用。</w:t>
      </w:r>
    </w:p>
    <w:p w14:paraId="2B44C0D6" w14:textId="77777777" w:rsidR="000C6848" w:rsidRPr="000C6848" w:rsidRDefault="000C6848" w:rsidP="000C6848">
      <w:pPr>
        <w:spacing w:line="360" w:lineRule="auto"/>
        <w:jc w:val="left"/>
        <w:rPr>
          <w:rFonts w:ascii="Times New Roman" w:eastAsia="宋体" w:hAnsi="Times New Roman" w:cs="Times New Roman" w:hint="eastAsia"/>
          <w:sz w:val="24"/>
        </w:rPr>
      </w:pPr>
      <w:r w:rsidRPr="000C6848">
        <w:rPr>
          <w:rFonts w:ascii="Times New Roman" w:eastAsia="宋体" w:hAnsi="Times New Roman" w:cs="Times New Roman" w:hint="eastAsia"/>
          <w:sz w:val="24"/>
        </w:rPr>
        <w:t>（</w:t>
      </w:r>
      <w:r w:rsidRPr="000C6848">
        <w:rPr>
          <w:rFonts w:ascii="Times New Roman" w:eastAsia="宋体" w:hAnsi="Times New Roman" w:cs="Times New Roman" w:hint="eastAsia"/>
          <w:sz w:val="24"/>
        </w:rPr>
        <w:t>3</w:t>
      </w:r>
      <w:r w:rsidRPr="000C6848">
        <w:rPr>
          <w:rFonts w:ascii="Times New Roman" w:eastAsia="宋体" w:hAnsi="Times New Roman" w:cs="Times New Roman" w:hint="eastAsia"/>
          <w:sz w:val="24"/>
        </w:rPr>
        <w:t>）熟练掌握字符数组与字符串的使用，掌握指针数组及字符指针数组的用法。</w:t>
      </w:r>
    </w:p>
    <w:p w14:paraId="07A6A42B" w14:textId="77777777" w:rsidR="000C6848" w:rsidRPr="000C6848" w:rsidRDefault="000C6848" w:rsidP="000C6848">
      <w:pPr>
        <w:spacing w:line="360" w:lineRule="auto"/>
        <w:jc w:val="left"/>
        <w:rPr>
          <w:rFonts w:ascii="Times New Roman" w:eastAsia="宋体" w:hAnsi="Times New Roman" w:cs="Times New Roman" w:hint="eastAsia"/>
          <w:sz w:val="24"/>
        </w:rPr>
      </w:pPr>
      <w:r w:rsidRPr="000C6848">
        <w:rPr>
          <w:rFonts w:ascii="Times New Roman" w:eastAsia="宋体" w:hAnsi="Times New Roman" w:cs="Times New Roman" w:hint="eastAsia"/>
          <w:sz w:val="24"/>
        </w:rPr>
        <w:t>（</w:t>
      </w:r>
      <w:r w:rsidRPr="000C6848">
        <w:rPr>
          <w:rFonts w:ascii="Times New Roman" w:eastAsia="宋体" w:hAnsi="Times New Roman" w:cs="Times New Roman" w:hint="eastAsia"/>
          <w:sz w:val="24"/>
        </w:rPr>
        <w:t>4</w:t>
      </w:r>
      <w:r w:rsidRPr="000C6848">
        <w:rPr>
          <w:rFonts w:ascii="Times New Roman" w:eastAsia="宋体" w:hAnsi="Times New Roman" w:cs="Times New Roman" w:hint="eastAsia"/>
          <w:sz w:val="24"/>
        </w:rPr>
        <w:t>）掌握指针函数与函数指针的用法。</w:t>
      </w:r>
    </w:p>
    <w:p w14:paraId="1EF4B19B" w14:textId="77777777" w:rsidR="000C6848" w:rsidRPr="000C6848" w:rsidRDefault="000C6848" w:rsidP="000C6848">
      <w:pPr>
        <w:spacing w:line="360" w:lineRule="auto"/>
        <w:jc w:val="left"/>
        <w:rPr>
          <w:rFonts w:ascii="Times New Roman" w:eastAsia="宋体" w:hAnsi="Times New Roman" w:cs="Times New Roman" w:hint="eastAsia"/>
          <w:sz w:val="24"/>
        </w:rPr>
      </w:pPr>
      <w:r w:rsidRPr="000C6848">
        <w:rPr>
          <w:rFonts w:ascii="Times New Roman" w:eastAsia="宋体" w:hAnsi="Times New Roman" w:cs="Times New Roman" w:hint="eastAsia"/>
          <w:sz w:val="24"/>
        </w:rPr>
        <w:t>（</w:t>
      </w:r>
      <w:r w:rsidRPr="000C6848">
        <w:rPr>
          <w:rFonts w:ascii="Times New Roman" w:eastAsia="宋体" w:hAnsi="Times New Roman" w:cs="Times New Roman" w:hint="eastAsia"/>
          <w:sz w:val="24"/>
        </w:rPr>
        <w:t>5</w:t>
      </w:r>
      <w:r w:rsidRPr="000C6848">
        <w:rPr>
          <w:rFonts w:ascii="Times New Roman" w:eastAsia="宋体" w:hAnsi="Times New Roman" w:cs="Times New Roman" w:hint="eastAsia"/>
          <w:sz w:val="24"/>
        </w:rPr>
        <w:t>）掌握带有参数的</w:t>
      </w:r>
      <w:r w:rsidRPr="000C6848">
        <w:rPr>
          <w:rFonts w:ascii="Times New Roman" w:eastAsia="宋体" w:hAnsi="Times New Roman" w:cs="Times New Roman" w:hint="eastAsia"/>
          <w:sz w:val="24"/>
        </w:rPr>
        <w:t>main</w:t>
      </w:r>
      <w:r w:rsidRPr="000C6848">
        <w:rPr>
          <w:rFonts w:ascii="Times New Roman" w:eastAsia="宋体" w:hAnsi="Times New Roman" w:cs="Times New Roman" w:hint="eastAsia"/>
          <w:sz w:val="24"/>
        </w:rPr>
        <w:t>函数的用法。</w:t>
      </w:r>
    </w:p>
    <w:p w14:paraId="2C4E52B0" w14:textId="77777777" w:rsidR="000C6848" w:rsidRPr="000C6848" w:rsidRDefault="000C6848" w:rsidP="000C6848">
      <w:pPr>
        <w:spacing w:beforeLines="50" w:before="156"/>
        <w:ind w:leftChars="-67" w:left="-141"/>
        <w:jc w:val="left"/>
        <w:outlineLvl w:val="1"/>
        <w:rPr>
          <w:rFonts w:ascii="Times New Roman" w:eastAsia="黑体" w:hAnsi="Times New Roman" w:cs="Times New Roman" w:hint="eastAsia"/>
          <w:b/>
          <w:bCs/>
          <w:sz w:val="28"/>
          <w:szCs w:val="32"/>
        </w:rPr>
      </w:pPr>
      <w:r w:rsidRPr="000C6848">
        <w:rPr>
          <w:rFonts w:ascii="Times New Roman" w:eastAsia="黑体" w:hAnsi="Times New Roman" w:cs="Times New Roman" w:hint="eastAsia"/>
          <w:b/>
          <w:bCs/>
          <w:sz w:val="28"/>
          <w:szCs w:val="32"/>
        </w:rPr>
        <w:t>6.2</w:t>
      </w:r>
      <w:r w:rsidRPr="000C6848">
        <w:rPr>
          <w:rFonts w:ascii="Times New Roman" w:eastAsia="黑体" w:hAnsi="Times New Roman" w:cs="Times New Roman" w:hint="eastAsia"/>
          <w:b/>
          <w:bCs/>
          <w:sz w:val="28"/>
          <w:szCs w:val="32"/>
        </w:rPr>
        <w:t>、实验题目及要求</w:t>
      </w:r>
    </w:p>
    <w:p w14:paraId="53C6F96F" w14:textId="77777777" w:rsidR="000C6848" w:rsidRPr="000C6848" w:rsidRDefault="000C6848" w:rsidP="000C6848">
      <w:pPr>
        <w:widowControl/>
        <w:spacing w:beforeLines="10" w:before="31"/>
        <w:ind w:firstLineChars="176" w:firstLine="422"/>
        <w:jc w:val="left"/>
        <w:outlineLvl w:val="2"/>
        <w:rPr>
          <w:rFonts w:ascii="Times New Roman" w:eastAsia="等线" w:hAnsi="Times New Roman" w:cs="Times New Roman" w:hint="eastAsia"/>
          <w:b/>
          <w:bCs/>
          <w:kern w:val="28"/>
          <w:sz w:val="24"/>
          <w:szCs w:val="32"/>
        </w:rPr>
      </w:pPr>
      <w:r w:rsidRPr="000C6848">
        <w:rPr>
          <w:rFonts w:ascii="Times New Roman" w:eastAsia="等线" w:hAnsi="Times New Roman" w:cs="Times New Roman" w:hint="eastAsia"/>
          <w:b/>
          <w:bCs/>
          <w:kern w:val="28"/>
          <w:sz w:val="24"/>
          <w:szCs w:val="32"/>
        </w:rPr>
        <w:t>1</w:t>
      </w:r>
      <w:r w:rsidRPr="000C6848">
        <w:rPr>
          <w:rFonts w:ascii="Times New Roman" w:eastAsia="等线" w:hAnsi="Times New Roman" w:cs="Times New Roman" w:hint="eastAsia"/>
          <w:b/>
          <w:bCs/>
          <w:kern w:val="28"/>
          <w:sz w:val="24"/>
          <w:szCs w:val="32"/>
        </w:rPr>
        <w:t>、源程序改错题</w:t>
      </w:r>
    </w:p>
    <w:p w14:paraId="135C0CD1" w14:textId="77777777" w:rsidR="000C6848" w:rsidRPr="000C6848" w:rsidRDefault="000C6848" w:rsidP="000C6848">
      <w:pPr>
        <w:spacing w:line="360" w:lineRule="auto"/>
        <w:ind w:firstLine="480"/>
        <w:rPr>
          <w:rFonts w:ascii="Times New Roman" w:eastAsia="宋体" w:hAnsi="Times New Roman" w:cs="Times New Roman"/>
          <w:sz w:val="24"/>
          <w:szCs w:val="24"/>
        </w:rPr>
      </w:pPr>
      <w:r w:rsidRPr="000C6848">
        <w:rPr>
          <w:rFonts w:ascii="Times New Roman" w:eastAsia="宋体" w:hAnsi="Times New Roman" w:cs="Times New Roman" w:hint="eastAsia"/>
          <w:sz w:val="24"/>
          <w:szCs w:val="24"/>
        </w:rPr>
        <w:t>在下面所给的源程序中，函数</w:t>
      </w:r>
      <w:r w:rsidRPr="000C6848">
        <w:rPr>
          <w:rFonts w:ascii="Times New Roman" w:eastAsia="宋体" w:hAnsi="Times New Roman" w:cs="Times New Roman" w:hint="eastAsia"/>
          <w:sz w:val="24"/>
          <w:szCs w:val="24"/>
        </w:rPr>
        <w:t>s</w:t>
      </w:r>
      <w:r w:rsidRPr="000C6848">
        <w:rPr>
          <w:rFonts w:ascii="Times New Roman" w:eastAsia="宋体" w:hAnsi="Times New Roman" w:cs="Times New Roman"/>
          <w:sz w:val="24"/>
          <w:szCs w:val="24"/>
        </w:rPr>
        <w:t>trcopy(t, s)</w:t>
      </w:r>
      <w:r w:rsidRPr="000C6848">
        <w:rPr>
          <w:rFonts w:ascii="Times New Roman" w:eastAsia="宋体" w:hAnsi="Times New Roman" w:cs="Times New Roman" w:hint="eastAsia"/>
          <w:sz w:val="24"/>
          <w:szCs w:val="24"/>
        </w:rPr>
        <w:t>的功能是将字符串</w:t>
      </w:r>
      <w:r w:rsidRPr="000C6848">
        <w:rPr>
          <w:rFonts w:ascii="Times New Roman" w:eastAsia="宋体" w:hAnsi="Times New Roman" w:cs="Times New Roman" w:hint="eastAsia"/>
          <w:sz w:val="24"/>
          <w:szCs w:val="24"/>
        </w:rPr>
        <w:t>s</w:t>
      </w:r>
      <w:r w:rsidRPr="000C6848">
        <w:rPr>
          <w:rFonts w:ascii="Times New Roman" w:eastAsia="宋体" w:hAnsi="Times New Roman" w:cs="Times New Roman" w:hint="eastAsia"/>
          <w:sz w:val="24"/>
          <w:szCs w:val="24"/>
        </w:rPr>
        <w:t>复制给字符串</w:t>
      </w:r>
      <w:r w:rsidRPr="000C6848">
        <w:rPr>
          <w:rFonts w:ascii="Times New Roman" w:eastAsia="宋体" w:hAnsi="Times New Roman" w:cs="Times New Roman" w:hint="eastAsia"/>
          <w:sz w:val="24"/>
          <w:szCs w:val="24"/>
        </w:rPr>
        <w:t>t</w:t>
      </w:r>
      <w:r w:rsidRPr="000C6848">
        <w:rPr>
          <w:rFonts w:ascii="Times New Roman" w:eastAsia="宋体" w:hAnsi="Times New Roman" w:cs="Times New Roman" w:hint="eastAsia"/>
          <w:sz w:val="24"/>
          <w:szCs w:val="24"/>
        </w:rPr>
        <w:t>，并且返回串</w:t>
      </w:r>
      <w:r w:rsidRPr="000C6848">
        <w:rPr>
          <w:rFonts w:ascii="Times New Roman" w:eastAsia="宋体" w:hAnsi="Times New Roman" w:cs="Times New Roman" w:hint="eastAsia"/>
          <w:sz w:val="24"/>
          <w:szCs w:val="24"/>
        </w:rPr>
        <w:t>t</w:t>
      </w:r>
      <w:r w:rsidRPr="000C6848">
        <w:rPr>
          <w:rFonts w:ascii="Times New Roman" w:eastAsia="宋体" w:hAnsi="Times New Roman" w:cs="Times New Roman" w:hint="eastAsia"/>
          <w:sz w:val="24"/>
          <w:szCs w:val="24"/>
        </w:rPr>
        <w:t>的首地址。请单步跟踪程序，根据程序运行时出现的现象或观察到的字符串的值，分析并排除源程序的逻辑错误，使之能按照要求输出如下结果：</w:t>
      </w:r>
    </w:p>
    <w:p w14:paraId="4D645A35" w14:textId="77777777" w:rsidR="000C6848" w:rsidRPr="000C6848" w:rsidRDefault="000C6848" w:rsidP="000C6848">
      <w:pPr>
        <w:spacing w:line="360" w:lineRule="auto"/>
        <w:ind w:firstLine="480"/>
        <w:rPr>
          <w:rFonts w:ascii="Times New Roman" w:eastAsia="宋体" w:hAnsi="Times New Roman" w:cs="Times New Roman"/>
          <w:sz w:val="24"/>
          <w:szCs w:val="24"/>
        </w:rPr>
      </w:pPr>
      <w:r w:rsidRPr="000C6848">
        <w:rPr>
          <w:rFonts w:ascii="Times New Roman" w:eastAsia="宋体" w:hAnsi="Times New Roman" w:cs="Times New Roman" w:hint="eastAsia"/>
          <w:sz w:val="24"/>
          <w:szCs w:val="24"/>
        </w:rPr>
        <w:t>I</w:t>
      </w:r>
      <w:r w:rsidRPr="000C6848">
        <w:rPr>
          <w:rFonts w:ascii="Times New Roman" w:eastAsia="宋体" w:hAnsi="Times New Roman" w:cs="Times New Roman"/>
          <w:sz w:val="24"/>
          <w:szCs w:val="24"/>
        </w:rPr>
        <w:t>nput a string:</w:t>
      </w:r>
    </w:p>
    <w:p w14:paraId="1DE58A82" w14:textId="77777777" w:rsidR="000C6848" w:rsidRPr="000C6848" w:rsidRDefault="000C6848" w:rsidP="000C6848">
      <w:pPr>
        <w:spacing w:line="360" w:lineRule="auto"/>
        <w:ind w:firstLine="480"/>
        <w:rPr>
          <w:rFonts w:ascii="Times New Roman" w:eastAsia="宋体" w:hAnsi="Times New Roman" w:cs="Times New Roman"/>
          <w:sz w:val="24"/>
          <w:szCs w:val="24"/>
        </w:rPr>
      </w:pPr>
      <w:r w:rsidRPr="000C6848">
        <w:rPr>
          <w:rFonts w:ascii="Times New Roman" w:eastAsia="宋体" w:hAnsi="Times New Roman" w:cs="Times New Roman"/>
          <w:sz w:val="24"/>
          <w:szCs w:val="24"/>
        </w:rPr>
        <w:t>programming</w:t>
      </w:r>
      <w:r w:rsidRPr="000C6848">
        <w:rPr>
          <w:rFonts w:ascii="宋体" w:eastAsia="宋体" w:hAnsi="宋体" w:cs="Times New Roman" w:hint="eastAsia"/>
          <w:sz w:val="24"/>
          <w:szCs w:val="24"/>
        </w:rPr>
        <w:t>↙</w:t>
      </w:r>
      <w:r w:rsidRPr="000C6848">
        <w:rPr>
          <w:rFonts w:ascii="Times New Roman" w:eastAsia="宋体" w:hAnsi="Times New Roman" w:cs="Times New Roman"/>
          <w:sz w:val="24"/>
          <w:szCs w:val="24"/>
        </w:rPr>
        <w:t xml:space="preserve"> </w:t>
      </w:r>
      <w:r w:rsidRPr="000C6848">
        <w:rPr>
          <w:rFonts w:ascii="Times New Roman" w:eastAsia="宋体" w:hAnsi="Times New Roman" w:cs="Times New Roman" w:hint="eastAsia"/>
          <w:sz w:val="24"/>
          <w:szCs w:val="24"/>
        </w:rPr>
        <w:t>（键盘输入）</w:t>
      </w:r>
    </w:p>
    <w:p w14:paraId="09FF5C3F" w14:textId="77777777" w:rsidR="000C6848" w:rsidRPr="000C6848" w:rsidRDefault="000C6848" w:rsidP="000C6848">
      <w:pPr>
        <w:spacing w:line="360" w:lineRule="auto"/>
        <w:ind w:firstLine="480"/>
        <w:rPr>
          <w:rFonts w:ascii="Times New Roman" w:eastAsia="宋体" w:hAnsi="Times New Roman" w:cs="Times New Roman"/>
          <w:sz w:val="24"/>
          <w:szCs w:val="24"/>
        </w:rPr>
      </w:pPr>
      <w:r w:rsidRPr="000C6848">
        <w:rPr>
          <w:rFonts w:ascii="Times New Roman" w:eastAsia="宋体" w:hAnsi="Times New Roman" w:cs="Times New Roman" w:hint="eastAsia"/>
          <w:sz w:val="24"/>
          <w:szCs w:val="24"/>
        </w:rPr>
        <w:t>p</w:t>
      </w:r>
      <w:r w:rsidRPr="000C6848">
        <w:rPr>
          <w:rFonts w:ascii="Times New Roman" w:eastAsia="宋体" w:hAnsi="Times New Roman" w:cs="Times New Roman"/>
          <w:sz w:val="24"/>
          <w:szCs w:val="24"/>
        </w:rPr>
        <w:t>rogramming</w:t>
      </w:r>
    </w:p>
    <w:p w14:paraId="24828726" w14:textId="77777777" w:rsidR="000C6848" w:rsidRPr="000C6848" w:rsidRDefault="000C6848" w:rsidP="000C6848">
      <w:pPr>
        <w:spacing w:line="360" w:lineRule="auto"/>
        <w:ind w:firstLine="480"/>
        <w:rPr>
          <w:rFonts w:ascii="Times New Roman" w:eastAsia="宋体" w:hAnsi="Times New Roman" w:cs="Times New Roman"/>
          <w:sz w:val="24"/>
          <w:szCs w:val="24"/>
        </w:rPr>
      </w:pPr>
      <w:r w:rsidRPr="000C6848">
        <w:rPr>
          <w:rFonts w:ascii="Times New Roman" w:eastAsia="宋体" w:hAnsi="Times New Roman" w:cs="Times New Roman"/>
          <w:sz w:val="24"/>
          <w:szCs w:val="24"/>
        </w:rPr>
        <w:t>Input a string again:</w:t>
      </w:r>
    </w:p>
    <w:p w14:paraId="3E87815D" w14:textId="77777777" w:rsidR="000C6848" w:rsidRPr="000C6848" w:rsidRDefault="000C6848" w:rsidP="000C6848">
      <w:pPr>
        <w:spacing w:line="360" w:lineRule="auto"/>
        <w:ind w:firstLine="480"/>
        <w:rPr>
          <w:rFonts w:ascii="宋体" w:eastAsia="宋体" w:hAnsi="宋体" w:cs="Times New Roman"/>
          <w:sz w:val="24"/>
          <w:szCs w:val="24"/>
        </w:rPr>
      </w:pPr>
      <w:r w:rsidRPr="000C6848">
        <w:rPr>
          <w:rFonts w:ascii="Times New Roman" w:eastAsia="宋体" w:hAnsi="Times New Roman" w:cs="Times New Roman"/>
          <w:sz w:val="24"/>
          <w:szCs w:val="24"/>
        </w:rPr>
        <w:t>language</w:t>
      </w:r>
      <w:r w:rsidRPr="000C6848">
        <w:rPr>
          <w:rFonts w:ascii="宋体" w:eastAsia="宋体" w:hAnsi="宋体" w:cs="Times New Roman" w:hint="eastAsia"/>
          <w:sz w:val="24"/>
          <w:szCs w:val="24"/>
        </w:rPr>
        <w:t>↙ （键盘输入）</w:t>
      </w:r>
    </w:p>
    <w:p w14:paraId="6F7AAE57" w14:textId="77777777" w:rsidR="000C6848" w:rsidRPr="000C6848" w:rsidRDefault="000C6848" w:rsidP="000C6848">
      <w:pPr>
        <w:spacing w:line="360" w:lineRule="auto"/>
        <w:ind w:firstLine="480"/>
        <w:rPr>
          <w:rFonts w:ascii="Times New Roman" w:eastAsia="宋体" w:hAnsi="Times New Roman" w:cs="Times New Roman"/>
          <w:sz w:val="24"/>
          <w:szCs w:val="24"/>
        </w:rPr>
      </w:pPr>
      <w:r w:rsidRPr="000C6848">
        <w:rPr>
          <w:rFonts w:ascii="Times New Roman" w:eastAsia="宋体" w:hAnsi="Times New Roman" w:cs="Times New Roman"/>
          <w:sz w:val="24"/>
          <w:szCs w:val="24"/>
        </w:rPr>
        <w:t>language</w:t>
      </w:r>
    </w:p>
    <w:p w14:paraId="507F2C7A" w14:textId="77777777" w:rsidR="000C6848" w:rsidRPr="000C6848" w:rsidRDefault="000C6848" w:rsidP="000C6848">
      <w:pPr>
        <w:spacing w:line="360" w:lineRule="auto"/>
        <w:ind w:firstLine="480"/>
        <w:rPr>
          <w:rFonts w:ascii="Times New Roman" w:eastAsia="宋体" w:hAnsi="Times New Roman" w:cs="Times New Roman"/>
          <w:sz w:val="24"/>
          <w:szCs w:val="24"/>
        </w:rPr>
      </w:pPr>
    </w:p>
    <w:p w14:paraId="39DA1B50" w14:textId="7045D766" w:rsidR="000C6848" w:rsidRPr="000C6848" w:rsidRDefault="000C6848" w:rsidP="000C6848">
      <w:pPr>
        <w:spacing w:line="360" w:lineRule="auto"/>
        <w:ind w:firstLine="480"/>
        <w:rPr>
          <w:rFonts w:ascii="Times New Roman" w:eastAsia="宋体" w:hAnsi="Times New Roman" w:cs="Times New Roman"/>
          <w:sz w:val="24"/>
          <w:szCs w:val="24"/>
        </w:rPr>
      </w:pPr>
      <w:r>
        <w:rPr>
          <w:rFonts w:ascii="Times New Roman" w:eastAsia="宋体" w:hAnsi="Times New Roman" w:cs="Times New Roman"/>
          <w:sz w:val="24"/>
          <w:szCs w:val="24"/>
        </w:rPr>
        <w:t xml:space="preserve">1 </w:t>
      </w:r>
      <w:r w:rsidRPr="000C6848">
        <w:rPr>
          <w:rFonts w:ascii="Times New Roman" w:eastAsia="宋体" w:hAnsi="Times New Roman" w:cs="Times New Roman"/>
          <w:sz w:val="24"/>
          <w:szCs w:val="24"/>
        </w:rPr>
        <w:t>#include&lt;stdio.h&gt;</w:t>
      </w:r>
    </w:p>
    <w:p w14:paraId="7F56A17A" w14:textId="43E42AD5" w:rsidR="000C6848" w:rsidRPr="000C6848" w:rsidRDefault="000C6848" w:rsidP="000C6848">
      <w:pPr>
        <w:spacing w:line="360" w:lineRule="auto"/>
        <w:ind w:firstLine="480"/>
        <w:rPr>
          <w:rFonts w:ascii="Times New Roman" w:eastAsia="宋体" w:hAnsi="Times New Roman" w:cs="Times New Roman"/>
          <w:sz w:val="24"/>
          <w:szCs w:val="24"/>
        </w:rPr>
      </w:pPr>
      <w:r>
        <w:rPr>
          <w:rFonts w:ascii="Times New Roman" w:eastAsia="宋体" w:hAnsi="Times New Roman" w:cs="Times New Roman"/>
          <w:sz w:val="24"/>
          <w:szCs w:val="24"/>
        </w:rPr>
        <w:t xml:space="preserve">2 </w:t>
      </w:r>
      <w:r w:rsidRPr="000C6848">
        <w:rPr>
          <w:rFonts w:ascii="Times New Roman" w:eastAsia="宋体" w:hAnsi="Times New Roman" w:cs="Times New Roman"/>
          <w:sz w:val="24"/>
          <w:szCs w:val="24"/>
        </w:rPr>
        <w:t>char *strcopy(char *, const char *);</w:t>
      </w:r>
    </w:p>
    <w:p w14:paraId="397DC839" w14:textId="34D7F6DF" w:rsidR="000C6848" w:rsidRPr="000C6848" w:rsidRDefault="000C6848" w:rsidP="000C6848">
      <w:pPr>
        <w:spacing w:line="360" w:lineRule="auto"/>
        <w:ind w:firstLine="480"/>
        <w:rPr>
          <w:rFonts w:ascii="Times New Roman" w:eastAsia="宋体" w:hAnsi="Times New Roman" w:cs="Times New Roman"/>
          <w:sz w:val="24"/>
          <w:szCs w:val="24"/>
        </w:rPr>
      </w:pPr>
      <w:r>
        <w:rPr>
          <w:rFonts w:ascii="Times New Roman" w:eastAsia="宋体" w:hAnsi="Times New Roman" w:cs="Times New Roman"/>
          <w:sz w:val="24"/>
          <w:szCs w:val="24"/>
        </w:rPr>
        <w:t xml:space="preserve">3 </w:t>
      </w:r>
      <w:r w:rsidRPr="000C6848">
        <w:rPr>
          <w:rFonts w:ascii="Times New Roman" w:eastAsia="宋体" w:hAnsi="Times New Roman" w:cs="Times New Roman"/>
          <w:sz w:val="24"/>
          <w:szCs w:val="24"/>
        </w:rPr>
        <w:t>int main(void)</w:t>
      </w:r>
    </w:p>
    <w:p w14:paraId="2976F2C6" w14:textId="52142D6D" w:rsidR="000C6848" w:rsidRPr="000C6848" w:rsidRDefault="000C6848" w:rsidP="000C6848">
      <w:pPr>
        <w:spacing w:line="360" w:lineRule="auto"/>
        <w:ind w:firstLine="480"/>
        <w:rPr>
          <w:rFonts w:ascii="Times New Roman" w:eastAsia="宋体" w:hAnsi="Times New Roman" w:cs="Times New Roman"/>
          <w:sz w:val="24"/>
          <w:szCs w:val="24"/>
        </w:rPr>
      </w:pPr>
      <w:r>
        <w:rPr>
          <w:rFonts w:ascii="Times New Roman" w:eastAsia="宋体" w:hAnsi="Times New Roman" w:cs="Times New Roman"/>
          <w:sz w:val="24"/>
          <w:szCs w:val="24"/>
        </w:rPr>
        <w:t xml:space="preserve">4 </w:t>
      </w:r>
      <w:r w:rsidRPr="000C6848">
        <w:rPr>
          <w:rFonts w:ascii="Times New Roman" w:eastAsia="宋体" w:hAnsi="Times New Roman" w:cs="Times New Roman"/>
          <w:sz w:val="24"/>
          <w:szCs w:val="24"/>
        </w:rPr>
        <w:t>{</w:t>
      </w:r>
    </w:p>
    <w:p w14:paraId="534C5505" w14:textId="4A56A0CE" w:rsidR="000C6848" w:rsidRPr="000C6848" w:rsidRDefault="000C6848" w:rsidP="000C6848">
      <w:pPr>
        <w:spacing w:line="360" w:lineRule="auto"/>
        <w:ind w:firstLine="480"/>
        <w:rPr>
          <w:rFonts w:ascii="Times New Roman" w:eastAsia="宋体" w:hAnsi="Times New Roman" w:cs="Times New Roman"/>
          <w:sz w:val="24"/>
          <w:szCs w:val="24"/>
        </w:rPr>
      </w:pPr>
      <w:r>
        <w:rPr>
          <w:rFonts w:ascii="Times New Roman" w:eastAsia="宋体" w:hAnsi="Times New Roman" w:cs="Times New Roman"/>
          <w:sz w:val="24"/>
          <w:szCs w:val="24"/>
        </w:rPr>
        <w:t xml:space="preserve">5 </w:t>
      </w:r>
      <w:r w:rsidRPr="000C6848">
        <w:rPr>
          <w:rFonts w:ascii="Times New Roman" w:eastAsia="宋体" w:hAnsi="Times New Roman" w:cs="Times New Roman"/>
          <w:sz w:val="24"/>
          <w:szCs w:val="24"/>
        </w:rPr>
        <w:tab/>
      </w:r>
      <w:r>
        <w:rPr>
          <w:rFonts w:ascii="Times New Roman" w:eastAsia="宋体" w:hAnsi="Times New Roman" w:cs="Times New Roman"/>
          <w:sz w:val="24"/>
          <w:szCs w:val="24"/>
        </w:rPr>
        <w:tab/>
      </w:r>
      <w:r w:rsidRPr="000C6848">
        <w:rPr>
          <w:rFonts w:ascii="Times New Roman" w:eastAsia="宋体" w:hAnsi="Times New Roman" w:cs="Times New Roman"/>
          <w:sz w:val="24"/>
          <w:szCs w:val="24"/>
        </w:rPr>
        <w:t>char *s1, *s2, *s3;</w:t>
      </w:r>
    </w:p>
    <w:p w14:paraId="32667869" w14:textId="36BB4BC5" w:rsidR="000C6848" w:rsidRPr="000C6848" w:rsidRDefault="000C6848" w:rsidP="000C6848">
      <w:pPr>
        <w:spacing w:line="360" w:lineRule="auto"/>
        <w:ind w:firstLine="480"/>
        <w:rPr>
          <w:rFonts w:ascii="Times New Roman" w:eastAsia="宋体" w:hAnsi="Times New Roman" w:cs="Times New Roman"/>
          <w:sz w:val="24"/>
          <w:szCs w:val="24"/>
        </w:rPr>
      </w:pPr>
      <w:r>
        <w:rPr>
          <w:rFonts w:ascii="Times New Roman" w:eastAsia="宋体" w:hAnsi="Times New Roman" w:cs="Times New Roman"/>
          <w:sz w:val="24"/>
          <w:szCs w:val="24"/>
        </w:rPr>
        <w:t xml:space="preserve">6 </w:t>
      </w:r>
      <w:r w:rsidRPr="000C6848">
        <w:rPr>
          <w:rFonts w:ascii="Times New Roman" w:eastAsia="宋体" w:hAnsi="Times New Roman" w:cs="Times New Roman"/>
          <w:sz w:val="24"/>
          <w:szCs w:val="24"/>
        </w:rPr>
        <w:tab/>
      </w:r>
      <w:r>
        <w:rPr>
          <w:rFonts w:ascii="Times New Roman" w:eastAsia="宋体" w:hAnsi="Times New Roman" w:cs="Times New Roman"/>
          <w:sz w:val="24"/>
          <w:szCs w:val="24"/>
        </w:rPr>
        <w:tab/>
      </w:r>
      <w:r w:rsidRPr="000C6848">
        <w:rPr>
          <w:rFonts w:ascii="Times New Roman" w:eastAsia="宋体" w:hAnsi="Times New Roman" w:cs="Times New Roman"/>
          <w:sz w:val="24"/>
          <w:szCs w:val="24"/>
        </w:rPr>
        <w:t>printf("</w:t>
      </w:r>
      <w:r w:rsidRPr="000C6848">
        <w:rPr>
          <w:rFonts w:ascii="Times New Roman" w:eastAsia="宋体" w:hAnsi="Times New Roman" w:cs="Times New Roman" w:hint="eastAsia"/>
          <w:sz w:val="24"/>
          <w:szCs w:val="24"/>
        </w:rPr>
        <w:t>Inpu</w:t>
      </w:r>
      <w:r w:rsidRPr="000C6848">
        <w:rPr>
          <w:rFonts w:ascii="Times New Roman" w:eastAsia="宋体" w:hAnsi="Times New Roman" w:cs="Times New Roman"/>
          <w:sz w:val="24"/>
          <w:szCs w:val="24"/>
        </w:rPr>
        <w:t>t a string:\n", s2);</w:t>
      </w:r>
    </w:p>
    <w:p w14:paraId="20261496" w14:textId="40953266" w:rsidR="000C6848" w:rsidRPr="000C6848" w:rsidRDefault="000C6848" w:rsidP="000C6848">
      <w:pPr>
        <w:spacing w:line="360" w:lineRule="auto"/>
        <w:ind w:firstLine="480"/>
        <w:rPr>
          <w:rFonts w:ascii="Times New Roman" w:eastAsia="宋体" w:hAnsi="Times New Roman" w:cs="Times New Roman"/>
          <w:sz w:val="24"/>
          <w:szCs w:val="24"/>
        </w:rPr>
      </w:pPr>
      <w:r>
        <w:rPr>
          <w:rFonts w:ascii="Times New Roman" w:eastAsia="宋体" w:hAnsi="Times New Roman" w:cs="Times New Roman"/>
          <w:sz w:val="24"/>
          <w:szCs w:val="24"/>
        </w:rPr>
        <w:t xml:space="preserve">7 </w:t>
      </w:r>
      <w:r w:rsidRPr="000C6848">
        <w:rPr>
          <w:rFonts w:ascii="Times New Roman" w:eastAsia="宋体" w:hAnsi="Times New Roman" w:cs="Times New Roman"/>
          <w:sz w:val="24"/>
          <w:szCs w:val="24"/>
        </w:rPr>
        <w:tab/>
      </w:r>
      <w:r>
        <w:rPr>
          <w:rFonts w:ascii="Times New Roman" w:eastAsia="宋体" w:hAnsi="Times New Roman" w:cs="Times New Roman"/>
          <w:sz w:val="24"/>
          <w:szCs w:val="24"/>
        </w:rPr>
        <w:tab/>
      </w:r>
      <w:r w:rsidRPr="000C6848">
        <w:rPr>
          <w:rFonts w:ascii="Times New Roman" w:eastAsia="宋体" w:hAnsi="Times New Roman" w:cs="Times New Roman"/>
          <w:sz w:val="24"/>
          <w:szCs w:val="24"/>
        </w:rPr>
        <w:t>scanf("%s", s2);</w:t>
      </w:r>
    </w:p>
    <w:p w14:paraId="6FF07A0F" w14:textId="4D9AA412" w:rsidR="000C6848" w:rsidRPr="000C6848" w:rsidRDefault="000C6848" w:rsidP="000C6848">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lastRenderedPageBreak/>
        <w:t xml:space="preserve">8 </w:t>
      </w:r>
      <w:r w:rsidRPr="000C6848">
        <w:rPr>
          <w:rFonts w:ascii="Times New Roman" w:eastAsia="宋体" w:hAnsi="Times New Roman" w:cs="Times New Roman"/>
          <w:sz w:val="24"/>
          <w:szCs w:val="24"/>
        </w:rPr>
        <w:tab/>
      </w:r>
      <w:r>
        <w:rPr>
          <w:rFonts w:ascii="Times New Roman" w:eastAsia="宋体" w:hAnsi="Times New Roman" w:cs="Times New Roman"/>
          <w:sz w:val="24"/>
          <w:szCs w:val="24"/>
        </w:rPr>
        <w:tab/>
      </w:r>
      <w:r w:rsidRPr="000C6848">
        <w:rPr>
          <w:rFonts w:ascii="Times New Roman" w:eastAsia="宋体" w:hAnsi="Times New Roman" w:cs="Times New Roman"/>
          <w:sz w:val="24"/>
          <w:szCs w:val="24"/>
        </w:rPr>
        <w:t xml:space="preserve">strcopy(s1, </w:t>
      </w:r>
      <w:r w:rsidRPr="000C6848">
        <w:rPr>
          <w:rFonts w:ascii="Times New Roman" w:eastAsia="宋体" w:hAnsi="Times New Roman" w:cs="Times New Roman" w:hint="eastAsia"/>
          <w:sz w:val="24"/>
          <w:szCs w:val="24"/>
        </w:rPr>
        <w:t>s</w:t>
      </w:r>
      <w:r w:rsidRPr="000C6848">
        <w:rPr>
          <w:rFonts w:ascii="Times New Roman" w:eastAsia="宋体" w:hAnsi="Times New Roman" w:cs="Times New Roman"/>
          <w:sz w:val="24"/>
          <w:szCs w:val="24"/>
        </w:rPr>
        <w:t>2);</w:t>
      </w:r>
    </w:p>
    <w:p w14:paraId="77877ACC" w14:textId="143EF070" w:rsidR="000C6848" w:rsidRPr="000C6848" w:rsidRDefault="000C6848" w:rsidP="000C6848">
      <w:pPr>
        <w:spacing w:line="360" w:lineRule="auto"/>
        <w:ind w:firstLine="480"/>
        <w:rPr>
          <w:rFonts w:ascii="Times New Roman" w:eastAsia="宋体" w:hAnsi="Times New Roman" w:cs="Times New Roman"/>
          <w:sz w:val="24"/>
          <w:szCs w:val="24"/>
        </w:rPr>
      </w:pPr>
      <w:r>
        <w:rPr>
          <w:rFonts w:ascii="Times New Roman" w:eastAsia="宋体" w:hAnsi="Times New Roman" w:cs="Times New Roman"/>
          <w:sz w:val="24"/>
          <w:szCs w:val="24"/>
        </w:rPr>
        <w:t xml:space="preserve">9 </w:t>
      </w:r>
      <w:r w:rsidRPr="000C6848">
        <w:rPr>
          <w:rFonts w:ascii="Times New Roman" w:eastAsia="宋体" w:hAnsi="Times New Roman" w:cs="Times New Roman"/>
          <w:sz w:val="24"/>
          <w:szCs w:val="24"/>
        </w:rPr>
        <w:tab/>
      </w:r>
      <w:r>
        <w:rPr>
          <w:rFonts w:ascii="Times New Roman" w:eastAsia="宋体" w:hAnsi="Times New Roman" w:cs="Times New Roman"/>
          <w:sz w:val="24"/>
          <w:szCs w:val="24"/>
        </w:rPr>
        <w:tab/>
      </w:r>
      <w:r w:rsidRPr="000C6848">
        <w:rPr>
          <w:rFonts w:ascii="Times New Roman" w:eastAsia="宋体" w:hAnsi="Times New Roman" w:cs="Times New Roman"/>
          <w:sz w:val="24"/>
          <w:szCs w:val="24"/>
        </w:rPr>
        <w:t>printf("%s\n", s1);</w:t>
      </w:r>
    </w:p>
    <w:p w14:paraId="237ECCF0" w14:textId="0132C868" w:rsidR="000C6848" w:rsidRPr="000C6848" w:rsidRDefault="000C6848" w:rsidP="000C6848">
      <w:pPr>
        <w:spacing w:line="360" w:lineRule="auto"/>
        <w:ind w:firstLine="480"/>
        <w:rPr>
          <w:rFonts w:ascii="Times New Roman" w:eastAsia="宋体" w:hAnsi="Times New Roman" w:cs="Times New Roman"/>
          <w:sz w:val="24"/>
          <w:szCs w:val="24"/>
        </w:rPr>
      </w:pPr>
      <w:r>
        <w:rPr>
          <w:rFonts w:ascii="Times New Roman" w:eastAsia="宋体" w:hAnsi="Times New Roman" w:cs="Times New Roman"/>
          <w:sz w:val="24"/>
          <w:szCs w:val="24"/>
        </w:rPr>
        <w:t>10</w:t>
      </w:r>
      <w:r w:rsidRPr="000C6848">
        <w:rPr>
          <w:rFonts w:ascii="Times New Roman" w:eastAsia="宋体" w:hAnsi="Times New Roman" w:cs="Times New Roman"/>
          <w:sz w:val="24"/>
          <w:szCs w:val="24"/>
        </w:rPr>
        <w:tab/>
      </w:r>
      <w:r>
        <w:rPr>
          <w:rFonts w:ascii="Times New Roman" w:eastAsia="宋体" w:hAnsi="Times New Roman" w:cs="Times New Roman"/>
          <w:sz w:val="24"/>
          <w:szCs w:val="24"/>
        </w:rPr>
        <w:tab/>
      </w:r>
      <w:r w:rsidRPr="000C6848">
        <w:rPr>
          <w:rFonts w:ascii="Times New Roman" w:eastAsia="宋体" w:hAnsi="Times New Roman" w:cs="Times New Roman"/>
          <w:sz w:val="24"/>
          <w:szCs w:val="24"/>
        </w:rPr>
        <w:t>printf("Input a string again:\n", s2);</w:t>
      </w:r>
    </w:p>
    <w:p w14:paraId="5288CB28" w14:textId="53DDDB4C" w:rsidR="000C6848" w:rsidRPr="000C6848" w:rsidRDefault="000C6848" w:rsidP="000C6848">
      <w:pPr>
        <w:spacing w:line="360" w:lineRule="auto"/>
        <w:ind w:firstLine="480"/>
        <w:rPr>
          <w:rFonts w:ascii="Times New Roman" w:eastAsia="宋体" w:hAnsi="Times New Roman" w:cs="Times New Roman"/>
          <w:sz w:val="24"/>
          <w:szCs w:val="24"/>
        </w:rPr>
      </w:pPr>
      <w:r>
        <w:rPr>
          <w:rFonts w:ascii="Times New Roman" w:eastAsia="宋体" w:hAnsi="Times New Roman" w:cs="Times New Roman"/>
          <w:sz w:val="24"/>
          <w:szCs w:val="24"/>
        </w:rPr>
        <w:t>11</w:t>
      </w:r>
      <w:r w:rsidRPr="000C6848">
        <w:rPr>
          <w:rFonts w:ascii="Times New Roman" w:eastAsia="宋体" w:hAnsi="Times New Roman" w:cs="Times New Roman"/>
          <w:sz w:val="24"/>
          <w:szCs w:val="24"/>
        </w:rPr>
        <w:tab/>
      </w:r>
      <w:r>
        <w:rPr>
          <w:rFonts w:ascii="Times New Roman" w:eastAsia="宋体" w:hAnsi="Times New Roman" w:cs="Times New Roman"/>
          <w:sz w:val="24"/>
          <w:szCs w:val="24"/>
        </w:rPr>
        <w:tab/>
      </w:r>
      <w:r w:rsidRPr="000C6848">
        <w:rPr>
          <w:rFonts w:ascii="Times New Roman" w:eastAsia="宋体" w:hAnsi="Times New Roman" w:cs="Times New Roman"/>
          <w:sz w:val="24"/>
          <w:szCs w:val="24"/>
        </w:rPr>
        <w:t>scanf("%s", s2);</w:t>
      </w:r>
    </w:p>
    <w:p w14:paraId="64E6B1AB" w14:textId="6FF63861" w:rsidR="000C6848" w:rsidRPr="000C6848" w:rsidRDefault="000C6848" w:rsidP="000C6848">
      <w:pPr>
        <w:spacing w:line="360" w:lineRule="auto"/>
        <w:ind w:firstLine="480"/>
        <w:rPr>
          <w:rFonts w:ascii="Times New Roman" w:eastAsia="宋体" w:hAnsi="Times New Roman" w:cs="Times New Roman"/>
          <w:sz w:val="24"/>
          <w:szCs w:val="24"/>
        </w:rPr>
      </w:pPr>
      <w:r>
        <w:rPr>
          <w:rFonts w:ascii="Times New Roman" w:eastAsia="宋体" w:hAnsi="Times New Roman" w:cs="Times New Roman"/>
          <w:sz w:val="24"/>
          <w:szCs w:val="24"/>
        </w:rPr>
        <w:t>12</w:t>
      </w:r>
      <w:r w:rsidRPr="000C6848">
        <w:rPr>
          <w:rFonts w:ascii="Times New Roman" w:eastAsia="宋体" w:hAnsi="Times New Roman" w:cs="Times New Roman"/>
          <w:sz w:val="24"/>
          <w:szCs w:val="24"/>
        </w:rPr>
        <w:tab/>
      </w:r>
      <w:r>
        <w:rPr>
          <w:rFonts w:ascii="Times New Roman" w:eastAsia="宋体" w:hAnsi="Times New Roman" w:cs="Times New Roman"/>
          <w:sz w:val="24"/>
          <w:szCs w:val="24"/>
        </w:rPr>
        <w:tab/>
      </w:r>
      <w:r w:rsidRPr="000C6848">
        <w:rPr>
          <w:rFonts w:ascii="Times New Roman" w:eastAsia="宋体" w:hAnsi="Times New Roman" w:cs="Times New Roman"/>
          <w:sz w:val="24"/>
          <w:szCs w:val="24"/>
        </w:rPr>
        <w:t>s3 = strcopy(s1, s2);</w:t>
      </w:r>
    </w:p>
    <w:p w14:paraId="013ADBCB" w14:textId="7562F24C" w:rsidR="000C6848" w:rsidRPr="000C6848" w:rsidRDefault="000C6848" w:rsidP="000C6848">
      <w:pPr>
        <w:spacing w:line="360" w:lineRule="auto"/>
        <w:ind w:firstLine="480"/>
        <w:rPr>
          <w:rFonts w:ascii="Times New Roman" w:eastAsia="宋体" w:hAnsi="Times New Roman" w:cs="Times New Roman"/>
          <w:sz w:val="24"/>
          <w:szCs w:val="24"/>
        </w:rPr>
      </w:pPr>
      <w:r>
        <w:rPr>
          <w:rFonts w:ascii="Times New Roman" w:eastAsia="宋体" w:hAnsi="Times New Roman" w:cs="Times New Roman"/>
          <w:sz w:val="24"/>
          <w:szCs w:val="24"/>
        </w:rPr>
        <w:t>13</w:t>
      </w:r>
      <w:r w:rsidRPr="000C6848">
        <w:rPr>
          <w:rFonts w:ascii="Times New Roman" w:eastAsia="宋体" w:hAnsi="Times New Roman" w:cs="Times New Roman"/>
          <w:sz w:val="24"/>
          <w:szCs w:val="24"/>
        </w:rPr>
        <w:tab/>
      </w:r>
      <w:r>
        <w:rPr>
          <w:rFonts w:ascii="Times New Roman" w:eastAsia="宋体" w:hAnsi="Times New Roman" w:cs="Times New Roman"/>
          <w:sz w:val="24"/>
          <w:szCs w:val="24"/>
        </w:rPr>
        <w:tab/>
      </w:r>
      <w:r w:rsidRPr="000C6848">
        <w:rPr>
          <w:rFonts w:ascii="Times New Roman" w:eastAsia="宋体" w:hAnsi="Times New Roman" w:cs="Times New Roman"/>
          <w:sz w:val="24"/>
          <w:szCs w:val="24"/>
        </w:rPr>
        <w:t>printf("%s\n", s3);</w:t>
      </w:r>
    </w:p>
    <w:p w14:paraId="4A0EB916" w14:textId="3939B1B3" w:rsidR="000C6848" w:rsidRPr="000C6848" w:rsidRDefault="000C6848" w:rsidP="000C6848">
      <w:pPr>
        <w:spacing w:line="360" w:lineRule="auto"/>
        <w:ind w:firstLine="480"/>
        <w:rPr>
          <w:rFonts w:ascii="Times New Roman" w:eastAsia="宋体" w:hAnsi="Times New Roman" w:cs="Times New Roman" w:hint="eastAsia"/>
          <w:sz w:val="24"/>
          <w:szCs w:val="24"/>
        </w:rPr>
      </w:pPr>
      <w:r>
        <w:rPr>
          <w:rFonts w:ascii="Times New Roman" w:eastAsia="宋体" w:hAnsi="Times New Roman" w:cs="Times New Roman"/>
          <w:sz w:val="24"/>
          <w:szCs w:val="24"/>
        </w:rPr>
        <w:t>14</w:t>
      </w:r>
      <w:r w:rsidRPr="000C6848">
        <w:rPr>
          <w:rFonts w:ascii="Times New Roman" w:eastAsia="宋体" w:hAnsi="Times New Roman" w:cs="Times New Roman"/>
          <w:sz w:val="24"/>
          <w:szCs w:val="24"/>
        </w:rPr>
        <w:tab/>
      </w:r>
      <w:r>
        <w:rPr>
          <w:rFonts w:ascii="Times New Roman" w:eastAsia="宋体" w:hAnsi="Times New Roman" w:cs="Times New Roman"/>
          <w:sz w:val="24"/>
          <w:szCs w:val="24"/>
        </w:rPr>
        <w:tab/>
      </w:r>
      <w:r w:rsidRPr="000C6848">
        <w:rPr>
          <w:rFonts w:ascii="Times New Roman" w:eastAsia="宋体" w:hAnsi="Times New Roman" w:cs="Times New Roman"/>
          <w:sz w:val="24"/>
          <w:szCs w:val="24"/>
        </w:rPr>
        <w:t>return 0;</w:t>
      </w:r>
    </w:p>
    <w:p w14:paraId="31DF5FA1" w14:textId="3CEF0904" w:rsidR="000C6848" w:rsidRPr="000C6848" w:rsidRDefault="000C6848" w:rsidP="000C6848">
      <w:pPr>
        <w:spacing w:line="360" w:lineRule="auto"/>
        <w:ind w:firstLine="480"/>
        <w:rPr>
          <w:rFonts w:ascii="Times New Roman" w:eastAsia="宋体" w:hAnsi="Times New Roman" w:cs="Times New Roman"/>
          <w:sz w:val="24"/>
          <w:szCs w:val="24"/>
        </w:rPr>
      </w:pPr>
      <w:r>
        <w:rPr>
          <w:rFonts w:ascii="Times New Roman" w:eastAsia="宋体" w:hAnsi="Times New Roman" w:cs="Times New Roman"/>
          <w:sz w:val="24"/>
          <w:szCs w:val="24"/>
        </w:rPr>
        <w:t xml:space="preserve">15 </w:t>
      </w:r>
      <w:r w:rsidRPr="000C6848">
        <w:rPr>
          <w:rFonts w:ascii="Times New Roman" w:eastAsia="宋体" w:hAnsi="Times New Roman" w:cs="Times New Roman"/>
          <w:sz w:val="24"/>
          <w:szCs w:val="24"/>
        </w:rPr>
        <w:t>}</w:t>
      </w:r>
    </w:p>
    <w:p w14:paraId="6164723C" w14:textId="77777777" w:rsidR="000C6848" w:rsidRPr="000C6848" w:rsidRDefault="000C6848" w:rsidP="000C6848">
      <w:pPr>
        <w:spacing w:line="360" w:lineRule="auto"/>
        <w:ind w:firstLine="480"/>
        <w:rPr>
          <w:rFonts w:ascii="Times New Roman" w:eastAsia="宋体" w:hAnsi="Times New Roman" w:cs="Times New Roman"/>
          <w:sz w:val="24"/>
          <w:szCs w:val="24"/>
        </w:rPr>
      </w:pPr>
    </w:p>
    <w:p w14:paraId="657F6453" w14:textId="77777777" w:rsidR="000C6848" w:rsidRPr="000C6848" w:rsidRDefault="000C6848" w:rsidP="000C6848">
      <w:pPr>
        <w:spacing w:line="360" w:lineRule="auto"/>
        <w:ind w:firstLine="480"/>
        <w:rPr>
          <w:rFonts w:ascii="Times New Roman" w:eastAsia="宋体" w:hAnsi="Times New Roman" w:cs="Times New Roman"/>
          <w:sz w:val="24"/>
          <w:szCs w:val="24"/>
        </w:rPr>
      </w:pPr>
      <w:r w:rsidRPr="000C6848">
        <w:rPr>
          <w:rFonts w:ascii="Times New Roman" w:eastAsia="宋体" w:hAnsi="Times New Roman" w:cs="Times New Roman" w:hint="eastAsia"/>
          <w:sz w:val="24"/>
          <w:szCs w:val="24"/>
        </w:rPr>
        <w:t>/*</w:t>
      </w:r>
      <w:r w:rsidRPr="000C6848">
        <w:rPr>
          <w:rFonts w:ascii="Times New Roman" w:eastAsia="宋体" w:hAnsi="Times New Roman" w:cs="Times New Roman" w:hint="eastAsia"/>
          <w:sz w:val="24"/>
          <w:szCs w:val="24"/>
        </w:rPr>
        <w:t>将字符串</w:t>
      </w:r>
      <w:r w:rsidRPr="000C6848">
        <w:rPr>
          <w:rFonts w:ascii="Times New Roman" w:eastAsia="宋体" w:hAnsi="Times New Roman" w:cs="Times New Roman" w:hint="eastAsia"/>
          <w:sz w:val="24"/>
          <w:szCs w:val="24"/>
        </w:rPr>
        <w:t>s</w:t>
      </w:r>
      <w:r w:rsidRPr="000C6848">
        <w:rPr>
          <w:rFonts w:ascii="Times New Roman" w:eastAsia="宋体" w:hAnsi="Times New Roman" w:cs="Times New Roman" w:hint="eastAsia"/>
          <w:sz w:val="24"/>
          <w:szCs w:val="24"/>
        </w:rPr>
        <w:t>复制给字符串</w:t>
      </w:r>
      <w:r w:rsidRPr="000C6848">
        <w:rPr>
          <w:rFonts w:ascii="Times New Roman" w:eastAsia="宋体" w:hAnsi="Times New Roman" w:cs="Times New Roman" w:hint="eastAsia"/>
          <w:sz w:val="24"/>
          <w:szCs w:val="24"/>
        </w:rPr>
        <w:t>t</w:t>
      </w:r>
      <w:r w:rsidRPr="000C6848">
        <w:rPr>
          <w:rFonts w:ascii="Times New Roman" w:eastAsia="宋体" w:hAnsi="Times New Roman" w:cs="Times New Roman" w:hint="eastAsia"/>
          <w:sz w:val="24"/>
          <w:szCs w:val="24"/>
        </w:rPr>
        <w:t>，并且返回串</w:t>
      </w:r>
      <w:r w:rsidRPr="000C6848">
        <w:rPr>
          <w:rFonts w:ascii="Times New Roman" w:eastAsia="宋体" w:hAnsi="Times New Roman" w:cs="Times New Roman" w:hint="eastAsia"/>
          <w:sz w:val="24"/>
          <w:szCs w:val="24"/>
        </w:rPr>
        <w:t>t</w:t>
      </w:r>
      <w:r w:rsidRPr="000C6848">
        <w:rPr>
          <w:rFonts w:ascii="Times New Roman" w:eastAsia="宋体" w:hAnsi="Times New Roman" w:cs="Times New Roman" w:hint="eastAsia"/>
          <w:sz w:val="24"/>
          <w:szCs w:val="24"/>
        </w:rPr>
        <w:t>的首地址</w:t>
      </w:r>
      <w:r w:rsidRPr="000C6848">
        <w:rPr>
          <w:rFonts w:ascii="Times New Roman" w:eastAsia="宋体" w:hAnsi="Times New Roman" w:cs="Times New Roman" w:hint="eastAsia"/>
          <w:sz w:val="24"/>
          <w:szCs w:val="24"/>
        </w:rPr>
        <w:t>*/</w:t>
      </w:r>
    </w:p>
    <w:p w14:paraId="6338C002" w14:textId="4EE19A32" w:rsidR="000C6848" w:rsidRPr="000C6848" w:rsidRDefault="000C6848" w:rsidP="000C6848">
      <w:pPr>
        <w:spacing w:line="360" w:lineRule="auto"/>
        <w:ind w:firstLine="480"/>
        <w:rPr>
          <w:rFonts w:ascii="Times New Roman" w:eastAsia="宋体" w:hAnsi="Times New Roman" w:cs="Times New Roman"/>
          <w:sz w:val="24"/>
          <w:szCs w:val="24"/>
        </w:rPr>
      </w:pPr>
      <w:r>
        <w:rPr>
          <w:rFonts w:ascii="Times New Roman" w:eastAsia="宋体" w:hAnsi="Times New Roman" w:cs="Times New Roman"/>
          <w:sz w:val="24"/>
          <w:szCs w:val="24"/>
        </w:rPr>
        <w:t>16</w:t>
      </w:r>
      <w:r>
        <w:rPr>
          <w:rFonts w:ascii="Times New Roman" w:eastAsia="宋体" w:hAnsi="Times New Roman" w:cs="Times New Roman"/>
          <w:sz w:val="24"/>
          <w:szCs w:val="24"/>
        </w:rPr>
        <w:tab/>
      </w:r>
      <w:r w:rsidRPr="000C6848">
        <w:rPr>
          <w:rFonts w:ascii="Times New Roman" w:eastAsia="宋体" w:hAnsi="Times New Roman" w:cs="Times New Roman"/>
          <w:sz w:val="24"/>
          <w:szCs w:val="24"/>
        </w:rPr>
        <w:t>char * strcopy(char *t, const char *s)</w:t>
      </w:r>
    </w:p>
    <w:p w14:paraId="132AF03C" w14:textId="60E9558C" w:rsidR="000C6848" w:rsidRPr="000C6848" w:rsidRDefault="000C6848" w:rsidP="000C6848">
      <w:pPr>
        <w:spacing w:line="360" w:lineRule="auto"/>
        <w:ind w:firstLine="480"/>
        <w:rPr>
          <w:rFonts w:ascii="Times New Roman" w:eastAsia="宋体" w:hAnsi="Times New Roman" w:cs="Times New Roman"/>
          <w:sz w:val="24"/>
          <w:szCs w:val="24"/>
        </w:rPr>
      </w:pPr>
      <w:r>
        <w:rPr>
          <w:rFonts w:ascii="Times New Roman" w:eastAsia="宋体" w:hAnsi="Times New Roman" w:cs="Times New Roman"/>
          <w:sz w:val="24"/>
          <w:szCs w:val="24"/>
        </w:rPr>
        <w:t xml:space="preserve">17 </w:t>
      </w:r>
      <w:r w:rsidRPr="000C6848">
        <w:rPr>
          <w:rFonts w:ascii="Times New Roman" w:eastAsia="宋体" w:hAnsi="Times New Roman" w:cs="Times New Roman"/>
          <w:sz w:val="24"/>
          <w:szCs w:val="24"/>
        </w:rPr>
        <w:t>{</w:t>
      </w:r>
    </w:p>
    <w:p w14:paraId="714EE9A9" w14:textId="237DBCD4" w:rsidR="000C6848" w:rsidRPr="000C6848" w:rsidRDefault="000C6848" w:rsidP="000C6848">
      <w:pPr>
        <w:spacing w:line="360" w:lineRule="auto"/>
        <w:ind w:firstLine="480"/>
        <w:rPr>
          <w:rFonts w:ascii="Times New Roman" w:eastAsia="宋体" w:hAnsi="Times New Roman" w:cs="Times New Roman"/>
          <w:sz w:val="24"/>
          <w:szCs w:val="24"/>
        </w:rPr>
      </w:pPr>
      <w:r>
        <w:rPr>
          <w:rFonts w:ascii="Times New Roman" w:eastAsia="宋体" w:hAnsi="Times New Roman" w:cs="Times New Roman"/>
          <w:sz w:val="24"/>
          <w:szCs w:val="24"/>
        </w:rPr>
        <w:t>18</w:t>
      </w:r>
      <w:r>
        <w:rPr>
          <w:rFonts w:ascii="Times New Roman" w:eastAsia="宋体" w:hAnsi="Times New Roman" w:cs="Times New Roman"/>
          <w:sz w:val="24"/>
          <w:szCs w:val="24"/>
        </w:rPr>
        <w:tab/>
      </w:r>
      <w:r w:rsidRPr="000C6848">
        <w:rPr>
          <w:rFonts w:ascii="Times New Roman" w:eastAsia="宋体" w:hAnsi="Times New Roman" w:cs="Times New Roman"/>
          <w:sz w:val="24"/>
          <w:szCs w:val="24"/>
        </w:rPr>
        <w:tab/>
        <w:t>while(*t++ = *s++);</w:t>
      </w:r>
    </w:p>
    <w:p w14:paraId="7B66FD9D" w14:textId="6E2B99CA" w:rsidR="000C6848" w:rsidRPr="000C6848" w:rsidRDefault="000C6848" w:rsidP="000C6848">
      <w:pPr>
        <w:spacing w:line="360" w:lineRule="auto"/>
        <w:ind w:firstLine="480"/>
        <w:rPr>
          <w:rFonts w:ascii="Times New Roman" w:eastAsia="宋体" w:hAnsi="Times New Roman" w:cs="Times New Roman"/>
          <w:sz w:val="24"/>
          <w:szCs w:val="24"/>
        </w:rPr>
      </w:pPr>
      <w:r>
        <w:rPr>
          <w:rFonts w:ascii="Times New Roman" w:eastAsia="宋体" w:hAnsi="Times New Roman" w:cs="Times New Roman"/>
          <w:sz w:val="24"/>
          <w:szCs w:val="24"/>
        </w:rPr>
        <w:t>19</w:t>
      </w:r>
      <w:r>
        <w:rPr>
          <w:rFonts w:ascii="Times New Roman" w:eastAsia="宋体" w:hAnsi="Times New Roman" w:cs="Times New Roman"/>
          <w:sz w:val="24"/>
          <w:szCs w:val="24"/>
        </w:rPr>
        <w:tab/>
      </w:r>
      <w:r w:rsidRPr="000C6848">
        <w:rPr>
          <w:rFonts w:ascii="Times New Roman" w:eastAsia="宋体" w:hAnsi="Times New Roman" w:cs="Times New Roman"/>
          <w:sz w:val="24"/>
          <w:szCs w:val="24"/>
        </w:rPr>
        <w:tab/>
        <w:t>return (t);</w:t>
      </w:r>
    </w:p>
    <w:p w14:paraId="391C6EBD" w14:textId="6BAAA560" w:rsidR="000C6848" w:rsidRPr="000C6848" w:rsidRDefault="000C6848" w:rsidP="000C6848">
      <w:pPr>
        <w:spacing w:line="360" w:lineRule="auto"/>
        <w:ind w:firstLine="480"/>
        <w:rPr>
          <w:rFonts w:ascii="Times New Roman" w:eastAsia="宋体" w:hAnsi="Times New Roman" w:cs="Times New Roman" w:hint="eastAsia"/>
          <w:sz w:val="24"/>
          <w:szCs w:val="24"/>
        </w:rPr>
      </w:pPr>
      <w:r>
        <w:rPr>
          <w:rFonts w:ascii="Times New Roman" w:eastAsia="宋体" w:hAnsi="Times New Roman" w:cs="Times New Roman"/>
          <w:sz w:val="24"/>
          <w:szCs w:val="24"/>
        </w:rPr>
        <w:t xml:space="preserve">20 </w:t>
      </w:r>
      <w:r w:rsidRPr="000C6848">
        <w:rPr>
          <w:rFonts w:ascii="Times New Roman" w:eastAsia="宋体" w:hAnsi="Times New Roman" w:cs="Times New Roman"/>
          <w:sz w:val="24"/>
          <w:szCs w:val="24"/>
        </w:rPr>
        <w:t>}</w:t>
      </w:r>
    </w:p>
    <w:p w14:paraId="72FE68F5" w14:textId="77777777" w:rsidR="000C6848" w:rsidRPr="000C6848" w:rsidRDefault="000C6848" w:rsidP="000C6848">
      <w:pPr>
        <w:widowControl/>
        <w:shd w:val="clear" w:color="auto" w:fill="FFFFFF"/>
        <w:spacing w:line="285" w:lineRule="atLeast"/>
        <w:jc w:val="left"/>
        <w:rPr>
          <w:rFonts w:ascii="Times New Roman" w:eastAsia="宋体" w:hAnsi="Times New Roman" w:cs="Times New Roman"/>
          <w:sz w:val="24"/>
          <w:szCs w:val="24"/>
        </w:rPr>
      </w:pPr>
      <w:r w:rsidRPr="000C6848">
        <w:rPr>
          <w:rFonts w:ascii="Times New Roman" w:eastAsia="宋体" w:hAnsi="Times New Roman" w:cs="Times New Roman" w:hint="eastAsia"/>
          <w:sz w:val="24"/>
          <w:szCs w:val="24"/>
        </w:rPr>
        <w:t>解答：</w:t>
      </w:r>
    </w:p>
    <w:p w14:paraId="31803732" w14:textId="509AB36F" w:rsidR="0064621E" w:rsidRPr="000C6848" w:rsidRDefault="000C6848" w:rsidP="000C6848">
      <w:pPr>
        <w:pStyle w:val="a8"/>
        <w:widowControl/>
        <w:numPr>
          <w:ilvl w:val="0"/>
          <w:numId w:val="24"/>
        </w:numPr>
        <w:shd w:val="clear" w:color="auto" w:fill="FFFFFF"/>
        <w:spacing w:line="285" w:lineRule="atLeast"/>
        <w:ind w:firstLineChars="0"/>
        <w:jc w:val="left"/>
        <w:rPr>
          <w:rFonts w:ascii="Times New Roman" w:eastAsia="宋体" w:hAnsi="Times New Roman" w:cs="Times New Roman"/>
          <w:sz w:val="24"/>
          <w:szCs w:val="24"/>
        </w:rPr>
      </w:pPr>
      <w:r w:rsidRPr="000C6848">
        <w:rPr>
          <w:rFonts w:ascii="Times New Roman" w:eastAsia="宋体" w:hAnsi="Times New Roman" w:cs="Times New Roman"/>
          <w:sz w:val="24"/>
          <w:szCs w:val="24"/>
        </w:rPr>
        <w:t>错误修改：</w:t>
      </w:r>
    </w:p>
    <w:p w14:paraId="5DA2FB97" w14:textId="6ED72BEE" w:rsidR="000C6848" w:rsidRDefault="000C6848" w:rsidP="000C6848">
      <w:pPr>
        <w:pStyle w:val="a8"/>
        <w:widowControl/>
        <w:numPr>
          <w:ilvl w:val="0"/>
          <w:numId w:val="25"/>
        </w:numPr>
        <w:shd w:val="clear" w:color="auto" w:fill="FFFFFF"/>
        <w:spacing w:line="285" w:lineRule="atLeast"/>
        <w:ind w:firstLineChars="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未给指针分配内存，应给指针分配内存，在第</w:t>
      </w: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行后加：</w:t>
      </w:r>
    </w:p>
    <w:p w14:paraId="494AE91D" w14:textId="77777777" w:rsidR="000C6848" w:rsidRPr="000C6848" w:rsidRDefault="000C6848" w:rsidP="000C6848">
      <w:pPr>
        <w:widowControl/>
        <w:shd w:val="clear" w:color="auto" w:fill="FFFFFF"/>
        <w:spacing w:line="285" w:lineRule="atLeast"/>
        <w:ind w:left="780" w:firstLineChars="175" w:firstLine="420"/>
        <w:jc w:val="left"/>
        <w:rPr>
          <w:rFonts w:ascii="Times New Roman" w:eastAsia="宋体" w:hAnsi="Times New Roman" w:cs="Times New Roman"/>
          <w:sz w:val="24"/>
          <w:szCs w:val="24"/>
        </w:rPr>
      </w:pPr>
      <w:r w:rsidRPr="000C6848">
        <w:rPr>
          <w:rFonts w:ascii="Times New Roman" w:eastAsia="宋体" w:hAnsi="Times New Roman" w:cs="Times New Roman"/>
          <w:sz w:val="24"/>
          <w:szCs w:val="24"/>
        </w:rPr>
        <w:t>s1=malloc(20);</w:t>
      </w:r>
    </w:p>
    <w:p w14:paraId="59DDDF8A" w14:textId="319F9D55" w:rsidR="000C6848" w:rsidRPr="000C6848" w:rsidRDefault="000C6848" w:rsidP="000C6848">
      <w:pPr>
        <w:widowControl/>
        <w:shd w:val="clear" w:color="auto" w:fill="FFFFFF"/>
        <w:spacing w:line="285" w:lineRule="atLeast"/>
        <w:ind w:left="780" w:firstLineChars="175" w:firstLine="420"/>
        <w:jc w:val="left"/>
        <w:rPr>
          <w:rFonts w:ascii="Times New Roman" w:eastAsia="宋体" w:hAnsi="Times New Roman" w:cs="Times New Roman"/>
          <w:sz w:val="24"/>
          <w:szCs w:val="24"/>
        </w:rPr>
      </w:pPr>
      <w:r w:rsidRPr="000C6848">
        <w:rPr>
          <w:rFonts w:ascii="Times New Roman" w:eastAsia="宋体" w:hAnsi="Times New Roman" w:cs="Times New Roman"/>
          <w:sz w:val="24"/>
          <w:szCs w:val="24"/>
        </w:rPr>
        <w:t>s2=malloc(20);</w:t>
      </w:r>
    </w:p>
    <w:p w14:paraId="7FBC1DFB" w14:textId="24F68B1B" w:rsidR="000C6848" w:rsidRPr="000C6848" w:rsidRDefault="000C6848" w:rsidP="000C6848">
      <w:pPr>
        <w:pStyle w:val="a8"/>
        <w:widowControl/>
        <w:shd w:val="clear" w:color="auto" w:fill="FFFFFF"/>
        <w:spacing w:line="285" w:lineRule="atLeast"/>
        <w:ind w:left="1200" w:firstLineChars="0" w:firstLine="0"/>
        <w:jc w:val="left"/>
        <w:rPr>
          <w:rFonts w:ascii="Times New Roman" w:eastAsia="宋体" w:hAnsi="Times New Roman" w:cs="Times New Roman" w:hint="eastAsia"/>
          <w:sz w:val="24"/>
          <w:szCs w:val="24"/>
        </w:rPr>
      </w:pPr>
      <w:r w:rsidRPr="000C6848">
        <w:rPr>
          <w:rFonts w:ascii="Times New Roman" w:eastAsia="宋体" w:hAnsi="Times New Roman" w:cs="Times New Roman"/>
          <w:sz w:val="24"/>
          <w:szCs w:val="24"/>
        </w:rPr>
        <w:t>s3=malloc(20);</w:t>
      </w:r>
    </w:p>
    <w:p w14:paraId="05DE1E01" w14:textId="3281FB31" w:rsidR="0064621E" w:rsidRPr="000C6848" w:rsidRDefault="000C6848" w:rsidP="000C6848">
      <w:pPr>
        <w:pStyle w:val="a8"/>
        <w:widowControl/>
        <w:numPr>
          <w:ilvl w:val="0"/>
          <w:numId w:val="25"/>
        </w:numPr>
        <w:shd w:val="clear" w:color="auto" w:fill="FFFFFF"/>
        <w:spacing w:line="285" w:lineRule="atLeast"/>
        <w:ind w:firstLineChars="0"/>
        <w:jc w:val="left"/>
        <w:rPr>
          <w:rFonts w:ascii="Times New Roman" w:eastAsia="宋体" w:hAnsi="Times New Roman" w:cs="Times New Roman"/>
          <w:sz w:val="24"/>
          <w:szCs w:val="24"/>
        </w:rPr>
      </w:pPr>
      <w:r w:rsidRPr="000C6848">
        <w:rPr>
          <w:rFonts w:ascii="Times New Roman" w:eastAsia="宋体" w:hAnsi="Times New Roman" w:cs="Times New Roman" w:hint="eastAsia"/>
          <w:sz w:val="24"/>
          <w:szCs w:val="24"/>
        </w:rPr>
        <w:t>s</w:t>
      </w:r>
      <w:r w:rsidRPr="000C6848">
        <w:rPr>
          <w:rFonts w:ascii="Times New Roman" w:eastAsia="宋体" w:hAnsi="Times New Roman" w:cs="Times New Roman"/>
          <w:sz w:val="24"/>
          <w:szCs w:val="24"/>
        </w:rPr>
        <w:t>trcopy</w:t>
      </w:r>
      <w:r w:rsidRPr="000C6848">
        <w:rPr>
          <w:rFonts w:ascii="Times New Roman" w:eastAsia="宋体" w:hAnsi="Times New Roman" w:cs="Times New Roman" w:hint="eastAsia"/>
          <w:sz w:val="24"/>
          <w:szCs w:val="24"/>
        </w:rPr>
        <w:t>函数中返回的地址错误，应该用一个指针指向</w:t>
      </w:r>
      <w:r w:rsidRPr="000C6848">
        <w:rPr>
          <w:rFonts w:ascii="Times New Roman" w:eastAsia="宋体" w:hAnsi="Times New Roman" w:cs="Times New Roman" w:hint="eastAsia"/>
          <w:sz w:val="24"/>
          <w:szCs w:val="24"/>
        </w:rPr>
        <w:t>t</w:t>
      </w:r>
      <w:r w:rsidRPr="000C6848">
        <w:rPr>
          <w:rFonts w:ascii="Times New Roman" w:eastAsia="宋体" w:hAnsi="Times New Roman" w:cs="Times New Roman" w:hint="eastAsia"/>
          <w:sz w:val="24"/>
          <w:szCs w:val="24"/>
        </w:rPr>
        <w:t>的初始地址：</w:t>
      </w:r>
    </w:p>
    <w:p w14:paraId="29FA6FBB" w14:textId="77777777" w:rsidR="000C6848" w:rsidRPr="000C6848" w:rsidRDefault="000C6848" w:rsidP="000C6848">
      <w:pPr>
        <w:widowControl/>
        <w:shd w:val="clear" w:color="auto" w:fill="FFFFFF"/>
        <w:spacing w:line="285" w:lineRule="atLeast"/>
        <w:ind w:left="1200"/>
        <w:jc w:val="left"/>
        <w:rPr>
          <w:rFonts w:ascii="Times New Roman" w:eastAsia="宋体" w:hAnsi="Times New Roman" w:cs="Times New Roman"/>
          <w:sz w:val="24"/>
          <w:szCs w:val="24"/>
        </w:rPr>
      </w:pPr>
      <w:r w:rsidRPr="000C6848">
        <w:rPr>
          <w:rFonts w:ascii="Times New Roman" w:eastAsia="宋体" w:hAnsi="Times New Roman" w:cs="Times New Roman"/>
          <w:sz w:val="24"/>
          <w:szCs w:val="24"/>
        </w:rPr>
        <w:t>char * strcopy(char *t, const char *s)</w:t>
      </w:r>
    </w:p>
    <w:p w14:paraId="079D33FA" w14:textId="77777777" w:rsidR="000C6848" w:rsidRPr="000C6848" w:rsidRDefault="000C6848" w:rsidP="000C6848">
      <w:pPr>
        <w:widowControl/>
        <w:shd w:val="clear" w:color="auto" w:fill="FFFFFF"/>
        <w:spacing w:line="285" w:lineRule="atLeast"/>
        <w:ind w:left="1200"/>
        <w:jc w:val="left"/>
        <w:rPr>
          <w:rFonts w:ascii="Times New Roman" w:eastAsia="宋体" w:hAnsi="Times New Roman" w:cs="Times New Roman"/>
          <w:sz w:val="24"/>
          <w:szCs w:val="24"/>
        </w:rPr>
      </w:pPr>
      <w:r w:rsidRPr="000C6848">
        <w:rPr>
          <w:rFonts w:ascii="Times New Roman" w:eastAsia="宋体" w:hAnsi="Times New Roman" w:cs="Times New Roman"/>
          <w:sz w:val="24"/>
          <w:szCs w:val="24"/>
        </w:rPr>
        <w:t>{</w:t>
      </w:r>
    </w:p>
    <w:p w14:paraId="34DFA589" w14:textId="77777777" w:rsidR="000C6848" w:rsidRPr="000C6848" w:rsidRDefault="000C6848" w:rsidP="000C6848">
      <w:pPr>
        <w:widowControl/>
        <w:shd w:val="clear" w:color="auto" w:fill="FFFFFF"/>
        <w:spacing w:line="285" w:lineRule="atLeast"/>
        <w:ind w:left="1200"/>
        <w:jc w:val="left"/>
        <w:rPr>
          <w:rFonts w:ascii="Times New Roman" w:eastAsia="宋体" w:hAnsi="Times New Roman" w:cs="Times New Roman"/>
          <w:sz w:val="24"/>
          <w:szCs w:val="24"/>
        </w:rPr>
      </w:pPr>
      <w:r w:rsidRPr="000C6848">
        <w:rPr>
          <w:rFonts w:ascii="Times New Roman" w:eastAsia="宋体" w:hAnsi="Times New Roman" w:cs="Times New Roman"/>
          <w:sz w:val="24"/>
          <w:szCs w:val="24"/>
        </w:rPr>
        <w:t xml:space="preserve">    char *temp;</w:t>
      </w:r>
    </w:p>
    <w:p w14:paraId="02DE3697" w14:textId="77777777" w:rsidR="000C6848" w:rsidRPr="000C6848" w:rsidRDefault="000C6848" w:rsidP="000C6848">
      <w:pPr>
        <w:widowControl/>
        <w:shd w:val="clear" w:color="auto" w:fill="FFFFFF"/>
        <w:spacing w:line="285" w:lineRule="atLeast"/>
        <w:ind w:left="1200"/>
        <w:jc w:val="left"/>
        <w:rPr>
          <w:rFonts w:ascii="Times New Roman" w:eastAsia="宋体" w:hAnsi="Times New Roman" w:cs="Times New Roman"/>
          <w:sz w:val="24"/>
          <w:szCs w:val="24"/>
        </w:rPr>
      </w:pPr>
      <w:r w:rsidRPr="000C6848">
        <w:rPr>
          <w:rFonts w:ascii="Times New Roman" w:eastAsia="宋体" w:hAnsi="Times New Roman" w:cs="Times New Roman"/>
          <w:sz w:val="24"/>
          <w:szCs w:val="24"/>
        </w:rPr>
        <w:t xml:space="preserve">    temp=t;</w:t>
      </w:r>
    </w:p>
    <w:p w14:paraId="21E0ECB7" w14:textId="446F5503" w:rsidR="000C6848" w:rsidRPr="000C6848" w:rsidRDefault="000C6848" w:rsidP="000C6848">
      <w:pPr>
        <w:widowControl/>
        <w:shd w:val="clear" w:color="auto" w:fill="FFFFFF"/>
        <w:spacing w:line="285" w:lineRule="atLeast"/>
        <w:ind w:left="1200"/>
        <w:jc w:val="left"/>
        <w:rPr>
          <w:rFonts w:ascii="Times New Roman" w:eastAsia="宋体" w:hAnsi="Times New Roman" w:cs="Times New Roman"/>
          <w:sz w:val="24"/>
          <w:szCs w:val="24"/>
        </w:rPr>
      </w:pPr>
      <w:r w:rsidRPr="000C6848">
        <w:rPr>
          <w:rFonts w:ascii="Times New Roman" w:eastAsia="宋体" w:hAnsi="Times New Roman" w:cs="Times New Roman"/>
          <w:sz w:val="24"/>
          <w:szCs w:val="24"/>
        </w:rPr>
        <w:tab/>
      </w:r>
      <w:r>
        <w:rPr>
          <w:rFonts w:ascii="Times New Roman" w:eastAsia="宋体" w:hAnsi="Times New Roman" w:cs="Times New Roman"/>
          <w:sz w:val="24"/>
          <w:szCs w:val="24"/>
        </w:rPr>
        <w:tab/>
      </w:r>
      <w:r w:rsidRPr="000C6848">
        <w:rPr>
          <w:rFonts w:ascii="Times New Roman" w:eastAsia="宋体" w:hAnsi="Times New Roman" w:cs="Times New Roman"/>
          <w:sz w:val="24"/>
          <w:szCs w:val="24"/>
        </w:rPr>
        <w:t>while((*s)!='\0')</w:t>
      </w:r>
    </w:p>
    <w:p w14:paraId="4CE5E241" w14:textId="7E1D1E1E" w:rsidR="000C6848" w:rsidRPr="000C6848" w:rsidRDefault="000C6848" w:rsidP="000C6848">
      <w:pPr>
        <w:widowControl/>
        <w:shd w:val="clear" w:color="auto" w:fill="FFFFFF"/>
        <w:spacing w:line="285" w:lineRule="atLeast"/>
        <w:ind w:left="1200"/>
        <w:jc w:val="left"/>
        <w:rPr>
          <w:rFonts w:ascii="Times New Roman" w:eastAsia="宋体" w:hAnsi="Times New Roman" w:cs="Times New Roman"/>
          <w:sz w:val="24"/>
          <w:szCs w:val="24"/>
        </w:rPr>
      </w:pPr>
      <w:r w:rsidRPr="000C6848">
        <w:rPr>
          <w:rFonts w:ascii="Times New Roman" w:eastAsia="宋体" w:hAnsi="Times New Roman" w:cs="Times New Roman"/>
          <w:sz w:val="24"/>
          <w:szCs w:val="24"/>
        </w:rPr>
        <w:t xml:space="preserve">    </w:t>
      </w:r>
      <w:r>
        <w:rPr>
          <w:rFonts w:ascii="Times New Roman" w:eastAsia="宋体" w:hAnsi="Times New Roman" w:cs="Times New Roman"/>
          <w:sz w:val="24"/>
          <w:szCs w:val="24"/>
        </w:rPr>
        <w:tab/>
      </w:r>
      <w:r w:rsidRPr="000C6848">
        <w:rPr>
          <w:rFonts w:ascii="Times New Roman" w:eastAsia="宋体" w:hAnsi="Times New Roman" w:cs="Times New Roman"/>
          <w:sz w:val="24"/>
          <w:szCs w:val="24"/>
        </w:rPr>
        <w:t>*(t++)=*(s++);</w:t>
      </w:r>
    </w:p>
    <w:p w14:paraId="2A25A3D1" w14:textId="3E19506C" w:rsidR="000C6848" w:rsidRPr="000C6848" w:rsidRDefault="000C6848" w:rsidP="000C6848">
      <w:pPr>
        <w:widowControl/>
        <w:shd w:val="clear" w:color="auto" w:fill="FFFFFF"/>
        <w:spacing w:line="285" w:lineRule="atLeast"/>
        <w:ind w:left="1200"/>
        <w:jc w:val="left"/>
        <w:rPr>
          <w:rFonts w:ascii="Times New Roman" w:eastAsia="宋体" w:hAnsi="Times New Roman" w:cs="Times New Roman"/>
          <w:sz w:val="24"/>
          <w:szCs w:val="24"/>
        </w:rPr>
      </w:pPr>
      <w:r w:rsidRPr="000C6848">
        <w:rPr>
          <w:rFonts w:ascii="Times New Roman" w:eastAsia="宋体" w:hAnsi="Times New Roman" w:cs="Times New Roman"/>
          <w:sz w:val="24"/>
          <w:szCs w:val="24"/>
        </w:rPr>
        <w:tab/>
      </w:r>
      <w:r>
        <w:rPr>
          <w:rFonts w:ascii="Times New Roman" w:eastAsia="宋体" w:hAnsi="Times New Roman" w:cs="Times New Roman"/>
          <w:sz w:val="24"/>
          <w:szCs w:val="24"/>
        </w:rPr>
        <w:tab/>
      </w:r>
      <w:r w:rsidRPr="000C6848">
        <w:rPr>
          <w:rFonts w:ascii="Times New Roman" w:eastAsia="宋体" w:hAnsi="Times New Roman" w:cs="Times New Roman"/>
          <w:sz w:val="24"/>
          <w:szCs w:val="24"/>
        </w:rPr>
        <w:t>*t='\0';</w:t>
      </w:r>
    </w:p>
    <w:p w14:paraId="010A585B" w14:textId="6C2F0BE2" w:rsidR="000C6848" w:rsidRPr="000C6848" w:rsidRDefault="000C6848" w:rsidP="000C6848">
      <w:pPr>
        <w:widowControl/>
        <w:shd w:val="clear" w:color="auto" w:fill="FFFFFF"/>
        <w:spacing w:line="285" w:lineRule="atLeast"/>
        <w:ind w:left="1200"/>
        <w:jc w:val="left"/>
        <w:rPr>
          <w:rFonts w:ascii="Times New Roman" w:eastAsia="宋体" w:hAnsi="Times New Roman" w:cs="Times New Roman"/>
          <w:sz w:val="24"/>
          <w:szCs w:val="24"/>
        </w:rPr>
      </w:pPr>
      <w:r>
        <w:rPr>
          <w:rFonts w:ascii="Times New Roman" w:eastAsia="宋体" w:hAnsi="Times New Roman" w:cs="Times New Roman"/>
          <w:sz w:val="24"/>
          <w:szCs w:val="24"/>
        </w:rPr>
        <w:tab/>
      </w:r>
      <w:r w:rsidRPr="000C6848">
        <w:rPr>
          <w:rFonts w:ascii="Times New Roman" w:eastAsia="宋体" w:hAnsi="Times New Roman" w:cs="Times New Roman"/>
          <w:sz w:val="24"/>
          <w:szCs w:val="24"/>
        </w:rPr>
        <w:tab/>
        <w:t>return temp;</w:t>
      </w:r>
    </w:p>
    <w:p w14:paraId="715705AF" w14:textId="63E7D655" w:rsidR="000C6848" w:rsidRDefault="000C6848" w:rsidP="000C6848">
      <w:pPr>
        <w:widowControl/>
        <w:shd w:val="clear" w:color="auto" w:fill="FFFFFF"/>
        <w:spacing w:line="285" w:lineRule="atLeast"/>
        <w:ind w:left="1200"/>
        <w:jc w:val="left"/>
        <w:rPr>
          <w:rFonts w:ascii="Times New Roman" w:eastAsia="宋体" w:hAnsi="Times New Roman" w:cs="Times New Roman"/>
          <w:sz w:val="24"/>
          <w:szCs w:val="24"/>
        </w:rPr>
      </w:pPr>
      <w:r w:rsidRPr="000C6848">
        <w:rPr>
          <w:rFonts w:ascii="Times New Roman" w:eastAsia="宋体" w:hAnsi="Times New Roman" w:cs="Times New Roman"/>
          <w:sz w:val="24"/>
          <w:szCs w:val="24"/>
        </w:rPr>
        <w:t>}</w:t>
      </w:r>
    </w:p>
    <w:p w14:paraId="5016772F" w14:textId="088A9109" w:rsidR="000C6848" w:rsidRPr="000C6848" w:rsidRDefault="000C6848" w:rsidP="000C6848">
      <w:pPr>
        <w:pStyle w:val="a8"/>
        <w:widowControl/>
        <w:numPr>
          <w:ilvl w:val="0"/>
          <w:numId w:val="24"/>
        </w:numPr>
        <w:shd w:val="clear" w:color="auto" w:fill="FFFFFF"/>
        <w:spacing w:line="285" w:lineRule="atLeast"/>
        <w:ind w:firstLineChars="0"/>
        <w:jc w:val="left"/>
        <w:rPr>
          <w:rFonts w:ascii="Times New Roman" w:eastAsia="宋体" w:hAnsi="Times New Roman" w:cs="Times New Roman"/>
          <w:sz w:val="24"/>
          <w:szCs w:val="24"/>
        </w:rPr>
      </w:pPr>
      <w:r w:rsidRPr="000C6848">
        <w:rPr>
          <w:rFonts w:ascii="Times New Roman" w:eastAsia="宋体" w:hAnsi="Times New Roman" w:cs="Times New Roman" w:hint="eastAsia"/>
          <w:sz w:val="24"/>
          <w:szCs w:val="24"/>
        </w:rPr>
        <w:t>修改后程序源代码如下：</w:t>
      </w:r>
    </w:p>
    <w:p w14:paraId="4952CCE0" w14:textId="0BB49A2F" w:rsidR="000C6848" w:rsidRDefault="000C6848" w:rsidP="000C6848">
      <w:pPr>
        <w:pStyle w:val="a8"/>
        <w:widowControl/>
        <w:shd w:val="clear" w:color="auto" w:fill="FFFFFF"/>
        <w:spacing w:line="285" w:lineRule="atLeast"/>
        <w:ind w:left="840" w:firstLineChars="0" w:firstLine="0"/>
        <w:jc w:val="left"/>
        <w:rPr>
          <w:rFonts w:ascii="Times New Roman" w:eastAsia="宋体" w:hAnsi="Times New Roman" w:cs="Times New Roman"/>
          <w:sz w:val="24"/>
          <w:szCs w:val="24"/>
        </w:rPr>
      </w:pPr>
    </w:p>
    <w:p w14:paraId="2A8BABC2" w14:textId="77777777" w:rsidR="000C6848" w:rsidRPr="000C6848" w:rsidRDefault="000C6848" w:rsidP="000C6848">
      <w:pPr>
        <w:pStyle w:val="a8"/>
        <w:widowControl/>
        <w:shd w:val="clear" w:color="auto" w:fill="FFFFFF"/>
        <w:spacing w:line="285" w:lineRule="atLeast"/>
        <w:ind w:left="840" w:firstLineChars="0" w:firstLine="0"/>
        <w:jc w:val="left"/>
        <w:rPr>
          <w:rFonts w:ascii="Times New Roman" w:eastAsia="宋体" w:hAnsi="Times New Roman" w:cs="Times New Roman" w:hint="eastAsia"/>
          <w:sz w:val="24"/>
          <w:szCs w:val="24"/>
        </w:rPr>
      </w:pPr>
    </w:p>
    <w:p w14:paraId="01DFABEE" w14:textId="77777777" w:rsidR="000C6848" w:rsidRPr="000C6848" w:rsidRDefault="000C6848" w:rsidP="000C6848">
      <w:pPr>
        <w:widowControl/>
        <w:shd w:val="clear" w:color="auto" w:fill="FFFFFF"/>
        <w:spacing w:line="285" w:lineRule="atLeast"/>
        <w:jc w:val="left"/>
        <w:rPr>
          <w:rFonts w:ascii="Consolas" w:eastAsia="宋体" w:hAnsi="Consolas" w:cs="宋体"/>
          <w:color w:val="000000"/>
          <w:kern w:val="0"/>
          <w:szCs w:val="21"/>
        </w:rPr>
      </w:pPr>
      <w:r w:rsidRPr="000C6848">
        <w:rPr>
          <w:rFonts w:ascii="Consolas" w:eastAsia="宋体" w:hAnsi="Consolas" w:cs="宋体"/>
          <w:color w:val="AF00DB"/>
          <w:kern w:val="0"/>
          <w:szCs w:val="21"/>
        </w:rPr>
        <w:t>#include</w:t>
      </w:r>
      <w:r w:rsidRPr="000C6848">
        <w:rPr>
          <w:rFonts w:ascii="Consolas" w:eastAsia="宋体" w:hAnsi="Consolas" w:cs="宋体"/>
          <w:color w:val="A31515"/>
          <w:kern w:val="0"/>
          <w:szCs w:val="21"/>
        </w:rPr>
        <w:t>&lt;stdio.h&gt;</w:t>
      </w:r>
    </w:p>
    <w:p w14:paraId="7CD36EC6" w14:textId="77777777" w:rsidR="000C6848" w:rsidRPr="000C6848" w:rsidRDefault="000C6848" w:rsidP="000C6848">
      <w:pPr>
        <w:widowControl/>
        <w:shd w:val="clear" w:color="auto" w:fill="FFFFFF"/>
        <w:spacing w:line="285" w:lineRule="atLeast"/>
        <w:jc w:val="left"/>
        <w:rPr>
          <w:rFonts w:ascii="Consolas" w:eastAsia="宋体" w:hAnsi="Consolas" w:cs="宋体"/>
          <w:color w:val="000000"/>
          <w:kern w:val="0"/>
          <w:szCs w:val="21"/>
        </w:rPr>
      </w:pPr>
      <w:r w:rsidRPr="000C6848">
        <w:rPr>
          <w:rFonts w:ascii="Consolas" w:eastAsia="宋体" w:hAnsi="Consolas" w:cs="宋体"/>
          <w:color w:val="AF00DB"/>
          <w:kern w:val="0"/>
          <w:szCs w:val="21"/>
        </w:rPr>
        <w:t>#include</w:t>
      </w:r>
      <w:r w:rsidRPr="000C6848">
        <w:rPr>
          <w:rFonts w:ascii="Consolas" w:eastAsia="宋体" w:hAnsi="Consolas" w:cs="宋体"/>
          <w:color w:val="A31515"/>
          <w:kern w:val="0"/>
          <w:szCs w:val="21"/>
        </w:rPr>
        <w:t>&lt;stdlib.h&gt;</w:t>
      </w:r>
    </w:p>
    <w:p w14:paraId="564D8D4E" w14:textId="77777777" w:rsidR="000C6848" w:rsidRPr="000C6848" w:rsidRDefault="000C6848" w:rsidP="000C6848">
      <w:pPr>
        <w:widowControl/>
        <w:shd w:val="clear" w:color="auto" w:fill="FFFFFF"/>
        <w:spacing w:line="285" w:lineRule="atLeast"/>
        <w:jc w:val="left"/>
        <w:rPr>
          <w:rFonts w:ascii="Consolas" w:eastAsia="宋体" w:hAnsi="Consolas" w:cs="宋体"/>
          <w:color w:val="000000"/>
          <w:kern w:val="0"/>
          <w:szCs w:val="21"/>
        </w:rPr>
      </w:pPr>
      <w:r w:rsidRPr="000C6848">
        <w:rPr>
          <w:rFonts w:ascii="Consolas" w:eastAsia="宋体" w:hAnsi="Consolas" w:cs="宋体"/>
          <w:color w:val="0000FF"/>
          <w:kern w:val="0"/>
          <w:szCs w:val="21"/>
        </w:rPr>
        <w:lastRenderedPageBreak/>
        <w:t>char</w:t>
      </w:r>
      <w:r w:rsidRPr="000C6848">
        <w:rPr>
          <w:rFonts w:ascii="Consolas" w:eastAsia="宋体" w:hAnsi="Consolas" w:cs="宋体"/>
          <w:color w:val="000000"/>
          <w:kern w:val="0"/>
          <w:szCs w:val="21"/>
        </w:rPr>
        <w:t> *</w:t>
      </w:r>
      <w:r w:rsidRPr="000C6848">
        <w:rPr>
          <w:rFonts w:ascii="Consolas" w:eastAsia="宋体" w:hAnsi="Consolas" w:cs="宋体"/>
          <w:color w:val="795E26"/>
          <w:kern w:val="0"/>
          <w:szCs w:val="21"/>
        </w:rPr>
        <w:t>strcopy</w:t>
      </w:r>
      <w:r w:rsidRPr="000C6848">
        <w:rPr>
          <w:rFonts w:ascii="Consolas" w:eastAsia="宋体" w:hAnsi="Consolas" w:cs="宋体"/>
          <w:color w:val="000000"/>
          <w:kern w:val="0"/>
          <w:szCs w:val="21"/>
        </w:rPr>
        <w:t>(</w:t>
      </w:r>
      <w:r w:rsidRPr="000C6848">
        <w:rPr>
          <w:rFonts w:ascii="Consolas" w:eastAsia="宋体" w:hAnsi="Consolas" w:cs="宋体"/>
          <w:color w:val="0000FF"/>
          <w:kern w:val="0"/>
          <w:szCs w:val="21"/>
        </w:rPr>
        <w:t>char</w:t>
      </w:r>
      <w:r w:rsidRPr="000C6848">
        <w:rPr>
          <w:rFonts w:ascii="Consolas" w:eastAsia="宋体" w:hAnsi="Consolas" w:cs="宋体"/>
          <w:color w:val="000000"/>
          <w:kern w:val="0"/>
          <w:szCs w:val="21"/>
        </w:rPr>
        <w:t> *, </w:t>
      </w:r>
      <w:r w:rsidRPr="000C6848">
        <w:rPr>
          <w:rFonts w:ascii="Consolas" w:eastAsia="宋体" w:hAnsi="Consolas" w:cs="宋体"/>
          <w:color w:val="0000FF"/>
          <w:kern w:val="0"/>
          <w:szCs w:val="21"/>
        </w:rPr>
        <w:t>const</w:t>
      </w:r>
      <w:r w:rsidRPr="000C6848">
        <w:rPr>
          <w:rFonts w:ascii="Consolas" w:eastAsia="宋体" w:hAnsi="Consolas" w:cs="宋体"/>
          <w:color w:val="000000"/>
          <w:kern w:val="0"/>
          <w:szCs w:val="21"/>
        </w:rPr>
        <w:t> </w:t>
      </w:r>
      <w:r w:rsidRPr="000C6848">
        <w:rPr>
          <w:rFonts w:ascii="Consolas" w:eastAsia="宋体" w:hAnsi="Consolas" w:cs="宋体"/>
          <w:color w:val="0000FF"/>
          <w:kern w:val="0"/>
          <w:szCs w:val="21"/>
        </w:rPr>
        <w:t>char</w:t>
      </w:r>
      <w:r w:rsidRPr="000C6848">
        <w:rPr>
          <w:rFonts w:ascii="Consolas" w:eastAsia="宋体" w:hAnsi="Consolas" w:cs="宋体"/>
          <w:color w:val="000000"/>
          <w:kern w:val="0"/>
          <w:szCs w:val="21"/>
        </w:rPr>
        <w:t> *);</w:t>
      </w:r>
    </w:p>
    <w:p w14:paraId="7832BEFA" w14:textId="77777777" w:rsidR="000C6848" w:rsidRPr="000C6848" w:rsidRDefault="000C6848" w:rsidP="000C6848">
      <w:pPr>
        <w:widowControl/>
        <w:shd w:val="clear" w:color="auto" w:fill="FFFFFF"/>
        <w:spacing w:line="285" w:lineRule="atLeast"/>
        <w:jc w:val="left"/>
        <w:rPr>
          <w:rFonts w:ascii="Consolas" w:eastAsia="宋体" w:hAnsi="Consolas" w:cs="宋体"/>
          <w:color w:val="000000"/>
          <w:kern w:val="0"/>
          <w:szCs w:val="21"/>
        </w:rPr>
      </w:pPr>
      <w:r w:rsidRPr="000C6848">
        <w:rPr>
          <w:rFonts w:ascii="Consolas" w:eastAsia="宋体" w:hAnsi="Consolas" w:cs="宋体"/>
          <w:color w:val="0000FF"/>
          <w:kern w:val="0"/>
          <w:szCs w:val="21"/>
        </w:rPr>
        <w:t>int</w:t>
      </w:r>
      <w:r w:rsidRPr="000C6848">
        <w:rPr>
          <w:rFonts w:ascii="Consolas" w:eastAsia="宋体" w:hAnsi="Consolas" w:cs="宋体"/>
          <w:color w:val="000000"/>
          <w:kern w:val="0"/>
          <w:szCs w:val="21"/>
        </w:rPr>
        <w:t> </w:t>
      </w:r>
      <w:r w:rsidRPr="000C6848">
        <w:rPr>
          <w:rFonts w:ascii="Consolas" w:eastAsia="宋体" w:hAnsi="Consolas" w:cs="宋体"/>
          <w:color w:val="795E26"/>
          <w:kern w:val="0"/>
          <w:szCs w:val="21"/>
        </w:rPr>
        <w:t>main</w:t>
      </w:r>
      <w:r w:rsidRPr="000C6848">
        <w:rPr>
          <w:rFonts w:ascii="Consolas" w:eastAsia="宋体" w:hAnsi="Consolas" w:cs="宋体"/>
          <w:color w:val="000000"/>
          <w:kern w:val="0"/>
          <w:szCs w:val="21"/>
        </w:rPr>
        <w:t>(</w:t>
      </w:r>
      <w:r w:rsidRPr="000C6848">
        <w:rPr>
          <w:rFonts w:ascii="Consolas" w:eastAsia="宋体" w:hAnsi="Consolas" w:cs="宋体"/>
          <w:color w:val="0000FF"/>
          <w:kern w:val="0"/>
          <w:szCs w:val="21"/>
        </w:rPr>
        <w:t>void</w:t>
      </w:r>
      <w:r w:rsidRPr="000C6848">
        <w:rPr>
          <w:rFonts w:ascii="Consolas" w:eastAsia="宋体" w:hAnsi="Consolas" w:cs="宋体"/>
          <w:color w:val="000000"/>
          <w:kern w:val="0"/>
          <w:szCs w:val="21"/>
        </w:rPr>
        <w:t>)</w:t>
      </w:r>
    </w:p>
    <w:p w14:paraId="4DD56E43" w14:textId="77777777" w:rsidR="000C6848" w:rsidRPr="000C6848" w:rsidRDefault="000C6848" w:rsidP="000C6848">
      <w:pPr>
        <w:widowControl/>
        <w:shd w:val="clear" w:color="auto" w:fill="FFFFFF"/>
        <w:spacing w:line="285" w:lineRule="atLeast"/>
        <w:jc w:val="left"/>
        <w:rPr>
          <w:rFonts w:ascii="Consolas" w:eastAsia="宋体" w:hAnsi="Consolas" w:cs="宋体"/>
          <w:color w:val="000000"/>
          <w:kern w:val="0"/>
          <w:szCs w:val="21"/>
        </w:rPr>
      </w:pPr>
      <w:r w:rsidRPr="000C6848">
        <w:rPr>
          <w:rFonts w:ascii="Consolas" w:eastAsia="宋体" w:hAnsi="Consolas" w:cs="宋体"/>
          <w:color w:val="000000"/>
          <w:kern w:val="0"/>
          <w:szCs w:val="21"/>
        </w:rPr>
        <w:t>{</w:t>
      </w:r>
    </w:p>
    <w:p w14:paraId="0FF3DA7B" w14:textId="77777777" w:rsidR="000C6848" w:rsidRPr="000C6848" w:rsidRDefault="000C6848" w:rsidP="000C6848">
      <w:pPr>
        <w:widowControl/>
        <w:shd w:val="clear" w:color="auto" w:fill="FFFFFF"/>
        <w:spacing w:line="285" w:lineRule="atLeast"/>
        <w:jc w:val="left"/>
        <w:rPr>
          <w:rFonts w:ascii="Consolas" w:eastAsia="宋体" w:hAnsi="Consolas" w:cs="宋体"/>
          <w:color w:val="000000"/>
          <w:kern w:val="0"/>
          <w:szCs w:val="21"/>
        </w:rPr>
      </w:pPr>
      <w:r w:rsidRPr="000C6848">
        <w:rPr>
          <w:rFonts w:ascii="Consolas" w:eastAsia="宋体" w:hAnsi="Consolas" w:cs="宋体"/>
          <w:color w:val="000000"/>
          <w:kern w:val="0"/>
          <w:szCs w:val="21"/>
        </w:rPr>
        <w:t>  </w:t>
      </w:r>
      <w:r w:rsidRPr="000C6848">
        <w:rPr>
          <w:rFonts w:ascii="Consolas" w:eastAsia="宋体" w:hAnsi="Consolas" w:cs="宋体"/>
          <w:color w:val="0000FF"/>
          <w:kern w:val="0"/>
          <w:szCs w:val="21"/>
        </w:rPr>
        <w:t>char</w:t>
      </w:r>
      <w:r w:rsidRPr="000C6848">
        <w:rPr>
          <w:rFonts w:ascii="Consolas" w:eastAsia="宋体" w:hAnsi="Consolas" w:cs="宋体"/>
          <w:color w:val="000000"/>
          <w:kern w:val="0"/>
          <w:szCs w:val="21"/>
        </w:rPr>
        <w:t> *</w:t>
      </w:r>
      <w:r w:rsidRPr="000C6848">
        <w:rPr>
          <w:rFonts w:ascii="Consolas" w:eastAsia="宋体" w:hAnsi="Consolas" w:cs="宋体"/>
          <w:color w:val="001080"/>
          <w:kern w:val="0"/>
          <w:szCs w:val="21"/>
        </w:rPr>
        <w:t>s1</w:t>
      </w:r>
      <w:r w:rsidRPr="000C6848">
        <w:rPr>
          <w:rFonts w:ascii="Consolas" w:eastAsia="宋体" w:hAnsi="Consolas" w:cs="宋体"/>
          <w:color w:val="000000"/>
          <w:kern w:val="0"/>
          <w:szCs w:val="21"/>
        </w:rPr>
        <w:t>, *</w:t>
      </w:r>
      <w:r w:rsidRPr="000C6848">
        <w:rPr>
          <w:rFonts w:ascii="Consolas" w:eastAsia="宋体" w:hAnsi="Consolas" w:cs="宋体"/>
          <w:color w:val="001080"/>
          <w:kern w:val="0"/>
          <w:szCs w:val="21"/>
        </w:rPr>
        <w:t>s2</w:t>
      </w:r>
      <w:r w:rsidRPr="000C6848">
        <w:rPr>
          <w:rFonts w:ascii="Consolas" w:eastAsia="宋体" w:hAnsi="Consolas" w:cs="宋体"/>
          <w:color w:val="000000"/>
          <w:kern w:val="0"/>
          <w:szCs w:val="21"/>
        </w:rPr>
        <w:t>, *</w:t>
      </w:r>
      <w:r w:rsidRPr="000C6848">
        <w:rPr>
          <w:rFonts w:ascii="Consolas" w:eastAsia="宋体" w:hAnsi="Consolas" w:cs="宋体"/>
          <w:color w:val="001080"/>
          <w:kern w:val="0"/>
          <w:szCs w:val="21"/>
        </w:rPr>
        <w:t>s3</w:t>
      </w:r>
      <w:r w:rsidRPr="000C6848">
        <w:rPr>
          <w:rFonts w:ascii="Consolas" w:eastAsia="宋体" w:hAnsi="Consolas" w:cs="宋体"/>
          <w:color w:val="000000"/>
          <w:kern w:val="0"/>
          <w:szCs w:val="21"/>
        </w:rPr>
        <w:t>;</w:t>
      </w:r>
    </w:p>
    <w:p w14:paraId="191167DE" w14:textId="77777777" w:rsidR="000C6848" w:rsidRPr="000C6848" w:rsidRDefault="000C6848" w:rsidP="000C6848">
      <w:pPr>
        <w:widowControl/>
        <w:shd w:val="clear" w:color="auto" w:fill="FFFFFF"/>
        <w:spacing w:line="285" w:lineRule="atLeast"/>
        <w:jc w:val="left"/>
        <w:rPr>
          <w:rFonts w:ascii="Consolas" w:eastAsia="宋体" w:hAnsi="Consolas" w:cs="宋体"/>
          <w:color w:val="000000"/>
          <w:kern w:val="0"/>
          <w:szCs w:val="21"/>
        </w:rPr>
      </w:pPr>
      <w:r w:rsidRPr="000C6848">
        <w:rPr>
          <w:rFonts w:ascii="Consolas" w:eastAsia="宋体" w:hAnsi="Consolas" w:cs="宋体"/>
          <w:color w:val="000000"/>
          <w:kern w:val="0"/>
          <w:szCs w:val="21"/>
        </w:rPr>
        <w:t>  </w:t>
      </w:r>
      <w:r w:rsidRPr="000C6848">
        <w:rPr>
          <w:rFonts w:ascii="Consolas" w:eastAsia="宋体" w:hAnsi="Consolas" w:cs="宋体"/>
          <w:color w:val="001080"/>
          <w:kern w:val="0"/>
          <w:szCs w:val="21"/>
        </w:rPr>
        <w:t>s1</w:t>
      </w:r>
      <w:r w:rsidRPr="000C6848">
        <w:rPr>
          <w:rFonts w:ascii="Consolas" w:eastAsia="宋体" w:hAnsi="Consolas" w:cs="宋体"/>
          <w:color w:val="000000"/>
          <w:kern w:val="0"/>
          <w:szCs w:val="21"/>
        </w:rPr>
        <w:t>=</w:t>
      </w:r>
      <w:r w:rsidRPr="000C6848">
        <w:rPr>
          <w:rFonts w:ascii="Consolas" w:eastAsia="宋体" w:hAnsi="Consolas" w:cs="宋体"/>
          <w:color w:val="795E26"/>
          <w:kern w:val="0"/>
          <w:szCs w:val="21"/>
        </w:rPr>
        <w:t>malloc</w:t>
      </w:r>
      <w:r w:rsidRPr="000C6848">
        <w:rPr>
          <w:rFonts w:ascii="Consolas" w:eastAsia="宋体" w:hAnsi="Consolas" w:cs="宋体"/>
          <w:color w:val="000000"/>
          <w:kern w:val="0"/>
          <w:szCs w:val="21"/>
        </w:rPr>
        <w:t>(</w:t>
      </w:r>
      <w:r w:rsidRPr="000C6848">
        <w:rPr>
          <w:rFonts w:ascii="Consolas" w:eastAsia="宋体" w:hAnsi="Consolas" w:cs="宋体"/>
          <w:color w:val="098658"/>
          <w:kern w:val="0"/>
          <w:szCs w:val="21"/>
        </w:rPr>
        <w:t>20</w:t>
      </w:r>
      <w:r w:rsidRPr="000C6848">
        <w:rPr>
          <w:rFonts w:ascii="Consolas" w:eastAsia="宋体" w:hAnsi="Consolas" w:cs="宋体"/>
          <w:color w:val="000000"/>
          <w:kern w:val="0"/>
          <w:szCs w:val="21"/>
        </w:rPr>
        <w:t>);</w:t>
      </w:r>
    </w:p>
    <w:p w14:paraId="4BCA788E" w14:textId="77777777" w:rsidR="000C6848" w:rsidRPr="000C6848" w:rsidRDefault="000C6848" w:rsidP="000C6848">
      <w:pPr>
        <w:widowControl/>
        <w:shd w:val="clear" w:color="auto" w:fill="FFFFFF"/>
        <w:spacing w:line="285" w:lineRule="atLeast"/>
        <w:jc w:val="left"/>
        <w:rPr>
          <w:rFonts w:ascii="Consolas" w:eastAsia="宋体" w:hAnsi="Consolas" w:cs="宋体"/>
          <w:color w:val="000000"/>
          <w:kern w:val="0"/>
          <w:szCs w:val="21"/>
        </w:rPr>
      </w:pPr>
      <w:r w:rsidRPr="000C6848">
        <w:rPr>
          <w:rFonts w:ascii="Consolas" w:eastAsia="宋体" w:hAnsi="Consolas" w:cs="宋体"/>
          <w:color w:val="000000"/>
          <w:kern w:val="0"/>
          <w:szCs w:val="21"/>
        </w:rPr>
        <w:t>  </w:t>
      </w:r>
      <w:r w:rsidRPr="000C6848">
        <w:rPr>
          <w:rFonts w:ascii="Consolas" w:eastAsia="宋体" w:hAnsi="Consolas" w:cs="宋体"/>
          <w:color w:val="001080"/>
          <w:kern w:val="0"/>
          <w:szCs w:val="21"/>
        </w:rPr>
        <w:t>s2</w:t>
      </w:r>
      <w:r w:rsidRPr="000C6848">
        <w:rPr>
          <w:rFonts w:ascii="Consolas" w:eastAsia="宋体" w:hAnsi="Consolas" w:cs="宋体"/>
          <w:color w:val="000000"/>
          <w:kern w:val="0"/>
          <w:szCs w:val="21"/>
        </w:rPr>
        <w:t>=</w:t>
      </w:r>
      <w:r w:rsidRPr="000C6848">
        <w:rPr>
          <w:rFonts w:ascii="Consolas" w:eastAsia="宋体" w:hAnsi="Consolas" w:cs="宋体"/>
          <w:color w:val="795E26"/>
          <w:kern w:val="0"/>
          <w:szCs w:val="21"/>
        </w:rPr>
        <w:t>malloc</w:t>
      </w:r>
      <w:r w:rsidRPr="000C6848">
        <w:rPr>
          <w:rFonts w:ascii="Consolas" w:eastAsia="宋体" w:hAnsi="Consolas" w:cs="宋体"/>
          <w:color w:val="000000"/>
          <w:kern w:val="0"/>
          <w:szCs w:val="21"/>
        </w:rPr>
        <w:t>(</w:t>
      </w:r>
      <w:r w:rsidRPr="000C6848">
        <w:rPr>
          <w:rFonts w:ascii="Consolas" w:eastAsia="宋体" w:hAnsi="Consolas" w:cs="宋体"/>
          <w:color w:val="098658"/>
          <w:kern w:val="0"/>
          <w:szCs w:val="21"/>
        </w:rPr>
        <w:t>20</w:t>
      </w:r>
      <w:r w:rsidRPr="000C6848">
        <w:rPr>
          <w:rFonts w:ascii="Consolas" w:eastAsia="宋体" w:hAnsi="Consolas" w:cs="宋体"/>
          <w:color w:val="000000"/>
          <w:kern w:val="0"/>
          <w:szCs w:val="21"/>
        </w:rPr>
        <w:t>);</w:t>
      </w:r>
    </w:p>
    <w:p w14:paraId="317FAF50" w14:textId="77777777" w:rsidR="000C6848" w:rsidRPr="000C6848" w:rsidRDefault="000C6848" w:rsidP="000C6848">
      <w:pPr>
        <w:widowControl/>
        <w:shd w:val="clear" w:color="auto" w:fill="FFFFFF"/>
        <w:spacing w:line="285" w:lineRule="atLeast"/>
        <w:jc w:val="left"/>
        <w:rPr>
          <w:rFonts w:ascii="Consolas" w:eastAsia="宋体" w:hAnsi="Consolas" w:cs="宋体"/>
          <w:color w:val="000000"/>
          <w:kern w:val="0"/>
          <w:szCs w:val="21"/>
        </w:rPr>
      </w:pPr>
      <w:r w:rsidRPr="000C6848">
        <w:rPr>
          <w:rFonts w:ascii="Consolas" w:eastAsia="宋体" w:hAnsi="Consolas" w:cs="宋体"/>
          <w:color w:val="000000"/>
          <w:kern w:val="0"/>
          <w:szCs w:val="21"/>
        </w:rPr>
        <w:t>  </w:t>
      </w:r>
      <w:r w:rsidRPr="000C6848">
        <w:rPr>
          <w:rFonts w:ascii="Consolas" w:eastAsia="宋体" w:hAnsi="Consolas" w:cs="宋体"/>
          <w:color w:val="001080"/>
          <w:kern w:val="0"/>
          <w:szCs w:val="21"/>
        </w:rPr>
        <w:t>s3</w:t>
      </w:r>
      <w:r w:rsidRPr="000C6848">
        <w:rPr>
          <w:rFonts w:ascii="Consolas" w:eastAsia="宋体" w:hAnsi="Consolas" w:cs="宋体"/>
          <w:color w:val="000000"/>
          <w:kern w:val="0"/>
          <w:szCs w:val="21"/>
        </w:rPr>
        <w:t>=</w:t>
      </w:r>
      <w:r w:rsidRPr="000C6848">
        <w:rPr>
          <w:rFonts w:ascii="Consolas" w:eastAsia="宋体" w:hAnsi="Consolas" w:cs="宋体"/>
          <w:color w:val="795E26"/>
          <w:kern w:val="0"/>
          <w:szCs w:val="21"/>
        </w:rPr>
        <w:t>malloc</w:t>
      </w:r>
      <w:r w:rsidRPr="000C6848">
        <w:rPr>
          <w:rFonts w:ascii="Consolas" w:eastAsia="宋体" w:hAnsi="Consolas" w:cs="宋体"/>
          <w:color w:val="000000"/>
          <w:kern w:val="0"/>
          <w:szCs w:val="21"/>
        </w:rPr>
        <w:t>(</w:t>
      </w:r>
      <w:r w:rsidRPr="000C6848">
        <w:rPr>
          <w:rFonts w:ascii="Consolas" w:eastAsia="宋体" w:hAnsi="Consolas" w:cs="宋体"/>
          <w:color w:val="098658"/>
          <w:kern w:val="0"/>
          <w:szCs w:val="21"/>
        </w:rPr>
        <w:t>20</w:t>
      </w:r>
      <w:r w:rsidRPr="000C6848">
        <w:rPr>
          <w:rFonts w:ascii="Consolas" w:eastAsia="宋体" w:hAnsi="Consolas" w:cs="宋体"/>
          <w:color w:val="000000"/>
          <w:kern w:val="0"/>
          <w:szCs w:val="21"/>
        </w:rPr>
        <w:t>);</w:t>
      </w:r>
    </w:p>
    <w:p w14:paraId="0A754DBB" w14:textId="77777777" w:rsidR="000C6848" w:rsidRPr="000C6848" w:rsidRDefault="000C6848" w:rsidP="000C6848">
      <w:pPr>
        <w:widowControl/>
        <w:shd w:val="clear" w:color="auto" w:fill="FFFFFF"/>
        <w:spacing w:line="285" w:lineRule="atLeast"/>
        <w:jc w:val="left"/>
        <w:rPr>
          <w:rFonts w:ascii="Consolas" w:eastAsia="宋体" w:hAnsi="Consolas" w:cs="宋体"/>
          <w:color w:val="000000"/>
          <w:kern w:val="0"/>
          <w:szCs w:val="21"/>
        </w:rPr>
      </w:pPr>
      <w:r w:rsidRPr="000C6848">
        <w:rPr>
          <w:rFonts w:ascii="Consolas" w:eastAsia="宋体" w:hAnsi="Consolas" w:cs="宋体"/>
          <w:color w:val="000000"/>
          <w:kern w:val="0"/>
          <w:szCs w:val="21"/>
        </w:rPr>
        <w:t>  </w:t>
      </w:r>
      <w:r w:rsidRPr="000C6848">
        <w:rPr>
          <w:rFonts w:ascii="Consolas" w:eastAsia="宋体" w:hAnsi="Consolas" w:cs="宋体"/>
          <w:color w:val="795E26"/>
          <w:kern w:val="0"/>
          <w:szCs w:val="21"/>
        </w:rPr>
        <w:t>printf</w:t>
      </w:r>
      <w:r w:rsidRPr="000C6848">
        <w:rPr>
          <w:rFonts w:ascii="Consolas" w:eastAsia="宋体" w:hAnsi="Consolas" w:cs="宋体"/>
          <w:color w:val="000000"/>
          <w:kern w:val="0"/>
          <w:szCs w:val="21"/>
        </w:rPr>
        <w:t>(</w:t>
      </w:r>
      <w:r w:rsidRPr="000C6848">
        <w:rPr>
          <w:rFonts w:ascii="Consolas" w:eastAsia="宋体" w:hAnsi="Consolas" w:cs="宋体"/>
          <w:color w:val="A31515"/>
          <w:kern w:val="0"/>
          <w:szCs w:val="21"/>
        </w:rPr>
        <w:t>"Input a string:</w:t>
      </w:r>
      <w:r w:rsidRPr="000C6848">
        <w:rPr>
          <w:rFonts w:ascii="Consolas" w:eastAsia="宋体" w:hAnsi="Consolas" w:cs="宋体"/>
          <w:color w:val="EE0000"/>
          <w:kern w:val="0"/>
          <w:szCs w:val="21"/>
        </w:rPr>
        <w:t>\n</w:t>
      </w:r>
      <w:r w:rsidRPr="000C6848">
        <w:rPr>
          <w:rFonts w:ascii="Consolas" w:eastAsia="宋体" w:hAnsi="Consolas" w:cs="宋体"/>
          <w:color w:val="A31515"/>
          <w:kern w:val="0"/>
          <w:szCs w:val="21"/>
        </w:rPr>
        <w:t>"</w:t>
      </w:r>
      <w:r w:rsidRPr="000C6848">
        <w:rPr>
          <w:rFonts w:ascii="Consolas" w:eastAsia="宋体" w:hAnsi="Consolas" w:cs="宋体"/>
          <w:color w:val="000000"/>
          <w:kern w:val="0"/>
          <w:szCs w:val="21"/>
        </w:rPr>
        <w:t>);</w:t>
      </w:r>
    </w:p>
    <w:p w14:paraId="5133C537" w14:textId="77777777" w:rsidR="000C6848" w:rsidRPr="000C6848" w:rsidRDefault="000C6848" w:rsidP="000C6848">
      <w:pPr>
        <w:widowControl/>
        <w:shd w:val="clear" w:color="auto" w:fill="FFFFFF"/>
        <w:spacing w:line="285" w:lineRule="atLeast"/>
        <w:jc w:val="left"/>
        <w:rPr>
          <w:rFonts w:ascii="Consolas" w:eastAsia="宋体" w:hAnsi="Consolas" w:cs="宋体"/>
          <w:color w:val="000000"/>
          <w:kern w:val="0"/>
          <w:szCs w:val="21"/>
        </w:rPr>
      </w:pPr>
      <w:r w:rsidRPr="000C6848">
        <w:rPr>
          <w:rFonts w:ascii="Consolas" w:eastAsia="宋体" w:hAnsi="Consolas" w:cs="宋体"/>
          <w:color w:val="000000"/>
          <w:kern w:val="0"/>
          <w:szCs w:val="21"/>
        </w:rPr>
        <w:t>  </w:t>
      </w:r>
      <w:r w:rsidRPr="000C6848">
        <w:rPr>
          <w:rFonts w:ascii="Consolas" w:eastAsia="宋体" w:hAnsi="Consolas" w:cs="宋体"/>
          <w:color w:val="795E26"/>
          <w:kern w:val="0"/>
          <w:szCs w:val="21"/>
        </w:rPr>
        <w:t>fgets</w:t>
      </w:r>
      <w:r w:rsidRPr="000C6848">
        <w:rPr>
          <w:rFonts w:ascii="Consolas" w:eastAsia="宋体" w:hAnsi="Consolas" w:cs="宋体"/>
          <w:color w:val="000000"/>
          <w:kern w:val="0"/>
          <w:szCs w:val="21"/>
        </w:rPr>
        <w:t>(</w:t>
      </w:r>
      <w:r w:rsidRPr="000C6848">
        <w:rPr>
          <w:rFonts w:ascii="Consolas" w:eastAsia="宋体" w:hAnsi="Consolas" w:cs="宋体"/>
          <w:color w:val="001080"/>
          <w:kern w:val="0"/>
          <w:szCs w:val="21"/>
        </w:rPr>
        <w:t>s2</w:t>
      </w:r>
      <w:r w:rsidRPr="000C6848">
        <w:rPr>
          <w:rFonts w:ascii="Consolas" w:eastAsia="宋体" w:hAnsi="Consolas" w:cs="宋体"/>
          <w:color w:val="000000"/>
          <w:kern w:val="0"/>
          <w:szCs w:val="21"/>
        </w:rPr>
        <w:t>,</w:t>
      </w:r>
      <w:r w:rsidRPr="000C6848">
        <w:rPr>
          <w:rFonts w:ascii="Consolas" w:eastAsia="宋体" w:hAnsi="Consolas" w:cs="宋体"/>
          <w:color w:val="098658"/>
          <w:kern w:val="0"/>
          <w:szCs w:val="21"/>
        </w:rPr>
        <w:t>19</w:t>
      </w:r>
      <w:r w:rsidRPr="000C6848">
        <w:rPr>
          <w:rFonts w:ascii="Consolas" w:eastAsia="宋体" w:hAnsi="Consolas" w:cs="宋体"/>
          <w:color w:val="000000"/>
          <w:kern w:val="0"/>
          <w:szCs w:val="21"/>
        </w:rPr>
        <w:t>,</w:t>
      </w:r>
      <w:r w:rsidRPr="000C6848">
        <w:rPr>
          <w:rFonts w:ascii="Consolas" w:eastAsia="宋体" w:hAnsi="Consolas" w:cs="宋体"/>
          <w:color w:val="0000FF"/>
          <w:kern w:val="0"/>
          <w:szCs w:val="21"/>
        </w:rPr>
        <w:t>stdin</w:t>
      </w:r>
      <w:r w:rsidRPr="000C6848">
        <w:rPr>
          <w:rFonts w:ascii="Consolas" w:eastAsia="宋体" w:hAnsi="Consolas" w:cs="宋体"/>
          <w:color w:val="000000"/>
          <w:kern w:val="0"/>
          <w:szCs w:val="21"/>
        </w:rPr>
        <w:t>);</w:t>
      </w:r>
    </w:p>
    <w:p w14:paraId="4A21B75B" w14:textId="77777777" w:rsidR="000C6848" w:rsidRPr="000C6848" w:rsidRDefault="000C6848" w:rsidP="000C6848">
      <w:pPr>
        <w:widowControl/>
        <w:shd w:val="clear" w:color="auto" w:fill="FFFFFF"/>
        <w:spacing w:line="285" w:lineRule="atLeast"/>
        <w:jc w:val="left"/>
        <w:rPr>
          <w:rFonts w:ascii="Consolas" w:eastAsia="宋体" w:hAnsi="Consolas" w:cs="宋体"/>
          <w:color w:val="000000"/>
          <w:kern w:val="0"/>
          <w:szCs w:val="21"/>
        </w:rPr>
      </w:pPr>
      <w:r w:rsidRPr="000C6848">
        <w:rPr>
          <w:rFonts w:ascii="Consolas" w:eastAsia="宋体" w:hAnsi="Consolas" w:cs="宋体"/>
          <w:color w:val="000000"/>
          <w:kern w:val="0"/>
          <w:szCs w:val="21"/>
        </w:rPr>
        <w:t>  </w:t>
      </w:r>
      <w:r w:rsidRPr="000C6848">
        <w:rPr>
          <w:rFonts w:ascii="Consolas" w:eastAsia="宋体" w:hAnsi="Consolas" w:cs="宋体"/>
          <w:color w:val="795E26"/>
          <w:kern w:val="0"/>
          <w:szCs w:val="21"/>
        </w:rPr>
        <w:t>strcopy</w:t>
      </w:r>
      <w:r w:rsidRPr="000C6848">
        <w:rPr>
          <w:rFonts w:ascii="Consolas" w:eastAsia="宋体" w:hAnsi="Consolas" w:cs="宋体"/>
          <w:color w:val="000000"/>
          <w:kern w:val="0"/>
          <w:szCs w:val="21"/>
        </w:rPr>
        <w:t>(</w:t>
      </w:r>
      <w:r w:rsidRPr="000C6848">
        <w:rPr>
          <w:rFonts w:ascii="Consolas" w:eastAsia="宋体" w:hAnsi="Consolas" w:cs="宋体"/>
          <w:color w:val="001080"/>
          <w:kern w:val="0"/>
          <w:szCs w:val="21"/>
        </w:rPr>
        <w:t>s1</w:t>
      </w:r>
      <w:r w:rsidRPr="000C6848">
        <w:rPr>
          <w:rFonts w:ascii="Consolas" w:eastAsia="宋体" w:hAnsi="Consolas" w:cs="宋体"/>
          <w:color w:val="000000"/>
          <w:kern w:val="0"/>
          <w:szCs w:val="21"/>
        </w:rPr>
        <w:t>, </w:t>
      </w:r>
      <w:r w:rsidRPr="000C6848">
        <w:rPr>
          <w:rFonts w:ascii="Consolas" w:eastAsia="宋体" w:hAnsi="Consolas" w:cs="宋体"/>
          <w:color w:val="001080"/>
          <w:kern w:val="0"/>
          <w:szCs w:val="21"/>
        </w:rPr>
        <w:t>s2</w:t>
      </w:r>
      <w:r w:rsidRPr="000C6848">
        <w:rPr>
          <w:rFonts w:ascii="Consolas" w:eastAsia="宋体" w:hAnsi="Consolas" w:cs="宋体"/>
          <w:color w:val="000000"/>
          <w:kern w:val="0"/>
          <w:szCs w:val="21"/>
        </w:rPr>
        <w:t>);</w:t>
      </w:r>
    </w:p>
    <w:p w14:paraId="0A83F8E0" w14:textId="77777777" w:rsidR="000C6848" w:rsidRPr="000C6848" w:rsidRDefault="000C6848" w:rsidP="000C6848">
      <w:pPr>
        <w:widowControl/>
        <w:shd w:val="clear" w:color="auto" w:fill="FFFFFF"/>
        <w:spacing w:line="285" w:lineRule="atLeast"/>
        <w:jc w:val="left"/>
        <w:rPr>
          <w:rFonts w:ascii="Consolas" w:eastAsia="宋体" w:hAnsi="Consolas" w:cs="宋体"/>
          <w:color w:val="000000"/>
          <w:kern w:val="0"/>
          <w:szCs w:val="21"/>
        </w:rPr>
      </w:pPr>
      <w:r w:rsidRPr="000C6848">
        <w:rPr>
          <w:rFonts w:ascii="Consolas" w:eastAsia="宋体" w:hAnsi="Consolas" w:cs="宋体"/>
          <w:color w:val="000000"/>
          <w:kern w:val="0"/>
          <w:szCs w:val="21"/>
        </w:rPr>
        <w:t>  </w:t>
      </w:r>
      <w:r w:rsidRPr="000C6848">
        <w:rPr>
          <w:rFonts w:ascii="Consolas" w:eastAsia="宋体" w:hAnsi="Consolas" w:cs="宋体"/>
          <w:color w:val="795E26"/>
          <w:kern w:val="0"/>
          <w:szCs w:val="21"/>
        </w:rPr>
        <w:t>printf</w:t>
      </w:r>
      <w:r w:rsidRPr="000C6848">
        <w:rPr>
          <w:rFonts w:ascii="Consolas" w:eastAsia="宋体" w:hAnsi="Consolas" w:cs="宋体"/>
          <w:color w:val="000000"/>
          <w:kern w:val="0"/>
          <w:szCs w:val="21"/>
        </w:rPr>
        <w:t>(</w:t>
      </w:r>
      <w:r w:rsidRPr="000C6848">
        <w:rPr>
          <w:rFonts w:ascii="Consolas" w:eastAsia="宋体" w:hAnsi="Consolas" w:cs="宋体"/>
          <w:color w:val="A31515"/>
          <w:kern w:val="0"/>
          <w:szCs w:val="21"/>
        </w:rPr>
        <w:t>"%s"</w:t>
      </w:r>
      <w:r w:rsidRPr="000C6848">
        <w:rPr>
          <w:rFonts w:ascii="Consolas" w:eastAsia="宋体" w:hAnsi="Consolas" w:cs="宋体"/>
          <w:color w:val="000000"/>
          <w:kern w:val="0"/>
          <w:szCs w:val="21"/>
        </w:rPr>
        <w:t>,</w:t>
      </w:r>
      <w:r w:rsidRPr="000C6848">
        <w:rPr>
          <w:rFonts w:ascii="Consolas" w:eastAsia="宋体" w:hAnsi="Consolas" w:cs="宋体"/>
          <w:color w:val="001080"/>
          <w:kern w:val="0"/>
          <w:szCs w:val="21"/>
        </w:rPr>
        <w:t>s1</w:t>
      </w:r>
      <w:r w:rsidRPr="000C6848">
        <w:rPr>
          <w:rFonts w:ascii="Consolas" w:eastAsia="宋体" w:hAnsi="Consolas" w:cs="宋体"/>
          <w:color w:val="000000"/>
          <w:kern w:val="0"/>
          <w:szCs w:val="21"/>
        </w:rPr>
        <w:t>);</w:t>
      </w:r>
    </w:p>
    <w:p w14:paraId="03EF628D" w14:textId="77777777" w:rsidR="000C6848" w:rsidRPr="000C6848" w:rsidRDefault="000C6848" w:rsidP="000C6848">
      <w:pPr>
        <w:widowControl/>
        <w:shd w:val="clear" w:color="auto" w:fill="FFFFFF"/>
        <w:spacing w:line="285" w:lineRule="atLeast"/>
        <w:jc w:val="left"/>
        <w:rPr>
          <w:rFonts w:ascii="Consolas" w:eastAsia="宋体" w:hAnsi="Consolas" w:cs="宋体"/>
          <w:color w:val="000000"/>
          <w:kern w:val="0"/>
          <w:szCs w:val="21"/>
        </w:rPr>
      </w:pPr>
      <w:r w:rsidRPr="000C6848">
        <w:rPr>
          <w:rFonts w:ascii="Consolas" w:eastAsia="宋体" w:hAnsi="Consolas" w:cs="宋体"/>
          <w:color w:val="000000"/>
          <w:kern w:val="0"/>
          <w:szCs w:val="21"/>
        </w:rPr>
        <w:t>  </w:t>
      </w:r>
      <w:r w:rsidRPr="000C6848">
        <w:rPr>
          <w:rFonts w:ascii="Consolas" w:eastAsia="宋体" w:hAnsi="Consolas" w:cs="宋体"/>
          <w:color w:val="795E26"/>
          <w:kern w:val="0"/>
          <w:szCs w:val="21"/>
        </w:rPr>
        <w:t>printf</w:t>
      </w:r>
      <w:r w:rsidRPr="000C6848">
        <w:rPr>
          <w:rFonts w:ascii="Consolas" w:eastAsia="宋体" w:hAnsi="Consolas" w:cs="宋体"/>
          <w:color w:val="000000"/>
          <w:kern w:val="0"/>
          <w:szCs w:val="21"/>
        </w:rPr>
        <w:t>(</w:t>
      </w:r>
      <w:r w:rsidRPr="000C6848">
        <w:rPr>
          <w:rFonts w:ascii="Consolas" w:eastAsia="宋体" w:hAnsi="Consolas" w:cs="宋体"/>
          <w:color w:val="A31515"/>
          <w:kern w:val="0"/>
          <w:szCs w:val="21"/>
        </w:rPr>
        <w:t>"Input a string again:</w:t>
      </w:r>
      <w:r w:rsidRPr="000C6848">
        <w:rPr>
          <w:rFonts w:ascii="Consolas" w:eastAsia="宋体" w:hAnsi="Consolas" w:cs="宋体"/>
          <w:color w:val="EE0000"/>
          <w:kern w:val="0"/>
          <w:szCs w:val="21"/>
        </w:rPr>
        <w:t>\n</w:t>
      </w:r>
      <w:r w:rsidRPr="000C6848">
        <w:rPr>
          <w:rFonts w:ascii="Consolas" w:eastAsia="宋体" w:hAnsi="Consolas" w:cs="宋体"/>
          <w:color w:val="A31515"/>
          <w:kern w:val="0"/>
          <w:szCs w:val="21"/>
        </w:rPr>
        <w:t>"</w:t>
      </w:r>
      <w:r w:rsidRPr="000C6848">
        <w:rPr>
          <w:rFonts w:ascii="Consolas" w:eastAsia="宋体" w:hAnsi="Consolas" w:cs="宋体"/>
          <w:color w:val="000000"/>
          <w:kern w:val="0"/>
          <w:szCs w:val="21"/>
        </w:rPr>
        <w:t>);</w:t>
      </w:r>
    </w:p>
    <w:p w14:paraId="11A45F0B" w14:textId="77777777" w:rsidR="000C6848" w:rsidRPr="000C6848" w:rsidRDefault="000C6848" w:rsidP="000C6848">
      <w:pPr>
        <w:widowControl/>
        <w:shd w:val="clear" w:color="auto" w:fill="FFFFFF"/>
        <w:spacing w:line="285" w:lineRule="atLeast"/>
        <w:jc w:val="left"/>
        <w:rPr>
          <w:rFonts w:ascii="Consolas" w:eastAsia="宋体" w:hAnsi="Consolas" w:cs="宋体"/>
          <w:color w:val="000000"/>
          <w:kern w:val="0"/>
          <w:szCs w:val="21"/>
        </w:rPr>
      </w:pPr>
      <w:r w:rsidRPr="000C6848">
        <w:rPr>
          <w:rFonts w:ascii="Consolas" w:eastAsia="宋体" w:hAnsi="Consolas" w:cs="宋体"/>
          <w:color w:val="000000"/>
          <w:kern w:val="0"/>
          <w:szCs w:val="21"/>
        </w:rPr>
        <w:t>  </w:t>
      </w:r>
      <w:r w:rsidRPr="000C6848">
        <w:rPr>
          <w:rFonts w:ascii="Consolas" w:eastAsia="宋体" w:hAnsi="Consolas" w:cs="宋体"/>
          <w:color w:val="795E26"/>
          <w:kern w:val="0"/>
          <w:szCs w:val="21"/>
        </w:rPr>
        <w:t>fgets</w:t>
      </w:r>
      <w:r w:rsidRPr="000C6848">
        <w:rPr>
          <w:rFonts w:ascii="Consolas" w:eastAsia="宋体" w:hAnsi="Consolas" w:cs="宋体"/>
          <w:color w:val="000000"/>
          <w:kern w:val="0"/>
          <w:szCs w:val="21"/>
        </w:rPr>
        <w:t>(</w:t>
      </w:r>
      <w:r w:rsidRPr="000C6848">
        <w:rPr>
          <w:rFonts w:ascii="Consolas" w:eastAsia="宋体" w:hAnsi="Consolas" w:cs="宋体"/>
          <w:color w:val="001080"/>
          <w:kern w:val="0"/>
          <w:szCs w:val="21"/>
        </w:rPr>
        <w:t>s2</w:t>
      </w:r>
      <w:r w:rsidRPr="000C6848">
        <w:rPr>
          <w:rFonts w:ascii="Consolas" w:eastAsia="宋体" w:hAnsi="Consolas" w:cs="宋体"/>
          <w:color w:val="000000"/>
          <w:kern w:val="0"/>
          <w:szCs w:val="21"/>
        </w:rPr>
        <w:t>,</w:t>
      </w:r>
      <w:r w:rsidRPr="000C6848">
        <w:rPr>
          <w:rFonts w:ascii="Consolas" w:eastAsia="宋体" w:hAnsi="Consolas" w:cs="宋体"/>
          <w:color w:val="098658"/>
          <w:kern w:val="0"/>
          <w:szCs w:val="21"/>
        </w:rPr>
        <w:t>19</w:t>
      </w:r>
      <w:r w:rsidRPr="000C6848">
        <w:rPr>
          <w:rFonts w:ascii="Consolas" w:eastAsia="宋体" w:hAnsi="Consolas" w:cs="宋体"/>
          <w:color w:val="000000"/>
          <w:kern w:val="0"/>
          <w:szCs w:val="21"/>
        </w:rPr>
        <w:t>,</w:t>
      </w:r>
      <w:r w:rsidRPr="000C6848">
        <w:rPr>
          <w:rFonts w:ascii="Consolas" w:eastAsia="宋体" w:hAnsi="Consolas" w:cs="宋体"/>
          <w:color w:val="0000FF"/>
          <w:kern w:val="0"/>
          <w:szCs w:val="21"/>
        </w:rPr>
        <w:t>stdin</w:t>
      </w:r>
      <w:r w:rsidRPr="000C6848">
        <w:rPr>
          <w:rFonts w:ascii="Consolas" w:eastAsia="宋体" w:hAnsi="Consolas" w:cs="宋体"/>
          <w:color w:val="000000"/>
          <w:kern w:val="0"/>
          <w:szCs w:val="21"/>
        </w:rPr>
        <w:t>);</w:t>
      </w:r>
    </w:p>
    <w:p w14:paraId="69DED5BA" w14:textId="77777777" w:rsidR="000C6848" w:rsidRPr="000C6848" w:rsidRDefault="000C6848" w:rsidP="000C6848">
      <w:pPr>
        <w:widowControl/>
        <w:shd w:val="clear" w:color="auto" w:fill="FFFFFF"/>
        <w:spacing w:line="285" w:lineRule="atLeast"/>
        <w:jc w:val="left"/>
        <w:rPr>
          <w:rFonts w:ascii="Consolas" w:eastAsia="宋体" w:hAnsi="Consolas" w:cs="宋体"/>
          <w:color w:val="000000"/>
          <w:kern w:val="0"/>
          <w:szCs w:val="21"/>
        </w:rPr>
      </w:pPr>
      <w:r w:rsidRPr="000C6848">
        <w:rPr>
          <w:rFonts w:ascii="Consolas" w:eastAsia="宋体" w:hAnsi="Consolas" w:cs="宋体"/>
          <w:color w:val="000000"/>
          <w:kern w:val="0"/>
          <w:szCs w:val="21"/>
        </w:rPr>
        <w:t>  </w:t>
      </w:r>
      <w:r w:rsidRPr="000C6848">
        <w:rPr>
          <w:rFonts w:ascii="Consolas" w:eastAsia="宋体" w:hAnsi="Consolas" w:cs="宋体"/>
          <w:color w:val="001080"/>
          <w:kern w:val="0"/>
          <w:szCs w:val="21"/>
        </w:rPr>
        <w:t>s3</w:t>
      </w:r>
      <w:r w:rsidRPr="000C6848">
        <w:rPr>
          <w:rFonts w:ascii="Consolas" w:eastAsia="宋体" w:hAnsi="Consolas" w:cs="宋体"/>
          <w:color w:val="000000"/>
          <w:kern w:val="0"/>
          <w:szCs w:val="21"/>
        </w:rPr>
        <w:t> = </w:t>
      </w:r>
      <w:r w:rsidRPr="000C6848">
        <w:rPr>
          <w:rFonts w:ascii="Consolas" w:eastAsia="宋体" w:hAnsi="Consolas" w:cs="宋体"/>
          <w:color w:val="795E26"/>
          <w:kern w:val="0"/>
          <w:szCs w:val="21"/>
        </w:rPr>
        <w:t>strcopy</w:t>
      </w:r>
      <w:r w:rsidRPr="000C6848">
        <w:rPr>
          <w:rFonts w:ascii="Consolas" w:eastAsia="宋体" w:hAnsi="Consolas" w:cs="宋体"/>
          <w:color w:val="000000"/>
          <w:kern w:val="0"/>
          <w:szCs w:val="21"/>
        </w:rPr>
        <w:t>(</w:t>
      </w:r>
      <w:r w:rsidRPr="000C6848">
        <w:rPr>
          <w:rFonts w:ascii="Consolas" w:eastAsia="宋体" w:hAnsi="Consolas" w:cs="宋体"/>
          <w:color w:val="001080"/>
          <w:kern w:val="0"/>
          <w:szCs w:val="21"/>
        </w:rPr>
        <w:t>s1</w:t>
      </w:r>
      <w:r w:rsidRPr="000C6848">
        <w:rPr>
          <w:rFonts w:ascii="Consolas" w:eastAsia="宋体" w:hAnsi="Consolas" w:cs="宋体"/>
          <w:color w:val="000000"/>
          <w:kern w:val="0"/>
          <w:szCs w:val="21"/>
        </w:rPr>
        <w:t>, </w:t>
      </w:r>
      <w:r w:rsidRPr="000C6848">
        <w:rPr>
          <w:rFonts w:ascii="Consolas" w:eastAsia="宋体" w:hAnsi="Consolas" w:cs="宋体"/>
          <w:color w:val="001080"/>
          <w:kern w:val="0"/>
          <w:szCs w:val="21"/>
        </w:rPr>
        <w:t>s2</w:t>
      </w:r>
      <w:r w:rsidRPr="000C6848">
        <w:rPr>
          <w:rFonts w:ascii="Consolas" w:eastAsia="宋体" w:hAnsi="Consolas" w:cs="宋体"/>
          <w:color w:val="000000"/>
          <w:kern w:val="0"/>
          <w:szCs w:val="21"/>
        </w:rPr>
        <w:t>);</w:t>
      </w:r>
    </w:p>
    <w:p w14:paraId="24BA2B45" w14:textId="77777777" w:rsidR="000C6848" w:rsidRPr="000C6848" w:rsidRDefault="000C6848" w:rsidP="000C6848">
      <w:pPr>
        <w:widowControl/>
        <w:shd w:val="clear" w:color="auto" w:fill="FFFFFF"/>
        <w:spacing w:line="285" w:lineRule="atLeast"/>
        <w:jc w:val="left"/>
        <w:rPr>
          <w:rFonts w:ascii="Consolas" w:eastAsia="宋体" w:hAnsi="Consolas" w:cs="宋体"/>
          <w:color w:val="000000"/>
          <w:kern w:val="0"/>
          <w:szCs w:val="21"/>
        </w:rPr>
      </w:pPr>
      <w:r w:rsidRPr="000C6848">
        <w:rPr>
          <w:rFonts w:ascii="Consolas" w:eastAsia="宋体" w:hAnsi="Consolas" w:cs="宋体"/>
          <w:color w:val="000000"/>
          <w:kern w:val="0"/>
          <w:szCs w:val="21"/>
        </w:rPr>
        <w:t>  </w:t>
      </w:r>
      <w:r w:rsidRPr="000C6848">
        <w:rPr>
          <w:rFonts w:ascii="Consolas" w:eastAsia="宋体" w:hAnsi="Consolas" w:cs="宋体"/>
          <w:color w:val="795E26"/>
          <w:kern w:val="0"/>
          <w:szCs w:val="21"/>
        </w:rPr>
        <w:t>printf</w:t>
      </w:r>
      <w:r w:rsidRPr="000C6848">
        <w:rPr>
          <w:rFonts w:ascii="Consolas" w:eastAsia="宋体" w:hAnsi="Consolas" w:cs="宋体"/>
          <w:color w:val="000000"/>
          <w:kern w:val="0"/>
          <w:szCs w:val="21"/>
        </w:rPr>
        <w:t>(</w:t>
      </w:r>
      <w:r w:rsidRPr="000C6848">
        <w:rPr>
          <w:rFonts w:ascii="Consolas" w:eastAsia="宋体" w:hAnsi="Consolas" w:cs="宋体"/>
          <w:color w:val="A31515"/>
          <w:kern w:val="0"/>
          <w:szCs w:val="21"/>
        </w:rPr>
        <w:t>"%s"</w:t>
      </w:r>
      <w:r w:rsidRPr="000C6848">
        <w:rPr>
          <w:rFonts w:ascii="Consolas" w:eastAsia="宋体" w:hAnsi="Consolas" w:cs="宋体"/>
          <w:color w:val="000000"/>
          <w:kern w:val="0"/>
          <w:szCs w:val="21"/>
        </w:rPr>
        <w:t>, </w:t>
      </w:r>
      <w:r w:rsidRPr="000C6848">
        <w:rPr>
          <w:rFonts w:ascii="Consolas" w:eastAsia="宋体" w:hAnsi="Consolas" w:cs="宋体"/>
          <w:color w:val="001080"/>
          <w:kern w:val="0"/>
          <w:szCs w:val="21"/>
        </w:rPr>
        <w:t>s3</w:t>
      </w:r>
      <w:r w:rsidRPr="000C6848">
        <w:rPr>
          <w:rFonts w:ascii="Consolas" w:eastAsia="宋体" w:hAnsi="Consolas" w:cs="宋体"/>
          <w:color w:val="000000"/>
          <w:kern w:val="0"/>
          <w:szCs w:val="21"/>
        </w:rPr>
        <w:t>);</w:t>
      </w:r>
    </w:p>
    <w:p w14:paraId="151AC2B9" w14:textId="77777777" w:rsidR="000C6848" w:rsidRPr="000C6848" w:rsidRDefault="000C6848" w:rsidP="000C6848">
      <w:pPr>
        <w:widowControl/>
        <w:shd w:val="clear" w:color="auto" w:fill="FFFFFF"/>
        <w:spacing w:line="285" w:lineRule="atLeast"/>
        <w:jc w:val="left"/>
        <w:rPr>
          <w:rFonts w:ascii="Consolas" w:eastAsia="宋体" w:hAnsi="Consolas" w:cs="宋体"/>
          <w:color w:val="000000"/>
          <w:kern w:val="0"/>
          <w:szCs w:val="21"/>
        </w:rPr>
      </w:pPr>
      <w:r w:rsidRPr="000C6848">
        <w:rPr>
          <w:rFonts w:ascii="Consolas" w:eastAsia="宋体" w:hAnsi="Consolas" w:cs="宋体"/>
          <w:color w:val="000000"/>
          <w:kern w:val="0"/>
          <w:szCs w:val="21"/>
        </w:rPr>
        <w:t>  </w:t>
      </w:r>
      <w:r w:rsidRPr="000C6848">
        <w:rPr>
          <w:rFonts w:ascii="Consolas" w:eastAsia="宋体" w:hAnsi="Consolas" w:cs="宋体"/>
          <w:color w:val="795E26"/>
          <w:kern w:val="0"/>
          <w:szCs w:val="21"/>
        </w:rPr>
        <w:t>free</w:t>
      </w:r>
      <w:r w:rsidRPr="000C6848">
        <w:rPr>
          <w:rFonts w:ascii="Consolas" w:eastAsia="宋体" w:hAnsi="Consolas" w:cs="宋体"/>
          <w:color w:val="000000"/>
          <w:kern w:val="0"/>
          <w:szCs w:val="21"/>
        </w:rPr>
        <w:t>(</w:t>
      </w:r>
      <w:r w:rsidRPr="000C6848">
        <w:rPr>
          <w:rFonts w:ascii="Consolas" w:eastAsia="宋体" w:hAnsi="Consolas" w:cs="宋体"/>
          <w:color w:val="001080"/>
          <w:kern w:val="0"/>
          <w:szCs w:val="21"/>
        </w:rPr>
        <w:t>s1</w:t>
      </w:r>
      <w:r w:rsidRPr="000C6848">
        <w:rPr>
          <w:rFonts w:ascii="Consolas" w:eastAsia="宋体" w:hAnsi="Consolas" w:cs="宋体"/>
          <w:color w:val="000000"/>
          <w:kern w:val="0"/>
          <w:szCs w:val="21"/>
        </w:rPr>
        <w:t>);</w:t>
      </w:r>
    </w:p>
    <w:p w14:paraId="3EACDFB7" w14:textId="77777777" w:rsidR="000C6848" w:rsidRPr="000C6848" w:rsidRDefault="000C6848" w:rsidP="000C6848">
      <w:pPr>
        <w:widowControl/>
        <w:shd w:val="clear" w:color="auto" w:fill="FFFFFF"/>
        <w:spacing w:line="285" w:lineRule="atLeast"/>
        <w:jc w:val="left"/>
        <w:rPr>
          <w:rFonts w:ascii="Consolas" w:eastAsia="宋体" w:hAnsi="Consolas" w:cs="宋体"/>
          <w:color w:val="000000"/>
          <w:kern w:val="0"/>
          <w:szCs w:val="21"/>
        </w:rPr>
      </w:pPr>
      <w:r w:rsidRPr="000C6848">
        <w:rPr>
          <w:rFonts w:ascii="Consolas" w:eastAsia="宋体" w:hAnsi="Consolas" w:cs="宋体"/>
          <w:color w:val="000000"/>
          <w:kern w:val="0"/>
          <w:szCs w:val="21"/>
        </w:rPr>
        <w:t>  </w:t>
      </w:r>
      <w:r w:rsidRPr="000C6848">
        <w:rPr>
          <w:rFonts w:ascii="Consolas" w:eastAsia="宋体" w:hAnsi="Consolas" w:cs="宋体"/>
          <w:color w:val="795E26"/>
          <w:kern w:val="0"/>
          <w:szCs w:val="21"/>
        </w:rPr>
        <w:t>free</w:t>
      </w:r>
      <w:r w:rsidRPr="000C6848">
        <w:rPr>
          <w:rFonts w:ascii="Consolas" w:eastAsia="宋体" w:hAnsi="Consolas" w:cs="宋体"/>
          <w:color w:val="000000"/>
          <w:kern w:val="0"/>
          <w:szCs w:val="21"/>
        </w:rPr>
        <w:t>(</w:t>
      </w:r>
      <w:r w:rsidRPr="000C6848">
        <w:rPr>
          <w:rFonts w:ascii="Consolas" w:eastAsia="宋体" w:hAnsi="Consolas" w:cs="宋体"/>
          <w:color w:val="001080"/>
          <w:kern w:val="0"/>
          <w:szCs w:val="21"/>
        </w:rPr>
        <w:t>s2</w:t>
      </w:r>
      <w:r w:rsidRPr="000C6848">
        <w:rPr>
          <w:rFonts w:ascii="Consolas" w:eastAsia="宋体" w:hAnsi="Consolas" w:cs="宋体"/>
          <w:color w:val="000000"/>
          <w:kern w:val="0"/>
          <w:szCs w:val="21"/>
        </w:rPr>
        <w:t>);</w:t>
      </w:r>
    </w:p>
    <w:p w14:paraId="090F4547" w14:textId="77777777" w:rsidR="000C6848" w:rsidRPr="000C6848" w:rsidRDefault="000C6848" w:rsidP="000C6848">
      <w:pPr>
        <w:widowControl/>
        <w:shd w:val="clear" w:color="auto" w:fill="FFFFFF"/>
        <w:spacing w:line="285" w:lineRule="atLeast"/>
        <w:jc w:val="left"/>
        <w:rPr>
          <w:rFonts w:ascii="Consolas" w:eastAsia="宋体" w:hAnsi="Consolas" w:cs="宋体"/>
          <w:color w:val="000000"/>
          <w:kern w:val="0"/>
          <w:szCs w:val="21"/>
        </w:rPr>
      </w:pPr>
      <w:r w:rsidRPr="000C6848">
        <w:rPr>
          <w:rFonts w:ascii="Consolas" w:eastAsia="宋体" w:hAnsi="Consolas" w:cs="宋体"/>
          <w:color w:val="000000"/>
          <w:kern w:val="0"/>
          <w:szCs w:val="21"/>
        </w:rPr>
        <w:t>  </w:t>
      </w:r>
      <w:r w:rsidRPr="000C6848">
        <w:rPr>
          <w:rFonts w:ascii="Consolas" w:eastAsia="宋体" w:hAnsi="Consolas" w:cs="宋体"/>
          <w:color w:val="795E26"/>
          <w:kern w:val="0"/>
          <w:szCs w:val="21"/>
        </w:rPr>
        <w:t>free</w:t>
      </w:r>
      <w:r w:rsidRPr="000C6848">
        <w:rPr>
          <w:rFonts w:ascii="Consolas" w:eastAsia="宋体" w:hAnsi="Consolas" w:cs="宋体"/>
          <w:color w:val="000000"/>
          <w:kern w:val="0"/>
          <w:szCs w:val="21"/>
        </w:rPr>
        <w:t>(</w:t>
      </w:r>
      <w:r w:rsidRPr="000C6848">
        <w:rPr>
          <w:rFonts w:ascii="Consolas" w:eastAsia="宋体" w:hAnsi="Consolas" w:cs="宋体"/>
          <w:color w:val="001080"/>
          <w:kern w:val="0"/>
          <w:szCs w:val="21"/>
        </w:rPr>
        <w:t>s3</w:t>
      </w:r>
      <w:r w:rsidRPr="000C6848">
        <w:rPr>
          <w:rFonts w:ascii="Consolas" w:eastAsia="宋体" w:hAnsi="Consolas" w:cs="宋体"/>
          <w:color w:val="000000"/>
          <w:kern w:val="0"/>
          <w:szCs w:val="21"/>
        </w:rPr>
        <w:t>);</w:t>
      </w:r>
    </w:p>
    <w:p w14:paraId="29E16772" w14:textId="77777777" w:rsidR="000C6848" w:rsidRPr="000C6848" w:rsidRDefault="000C6848" w:rsidP="000C6848">
      <w:pPr>
        <w:widowControl/>
        <w:shd w:val="clear" w:color="auto" w:fill="FFFFFF"/>
        <w:spacing w:line="285" w:lineRule="atLeast"/>
        <w:jc w:val="left"/>
        <w:rPr>
          <w:rFonts w:ascii="Consolas" w:eastAsia="宋体" w:hAnsi="Consolas" w:cs="宋体"/>
          <w:color w:val="000000"/>
          <w:kern w:val="0"/>
          <w:szCs w:val="21"/>
        </w:rPr>
      </w:pPr>
      <w:r w:rsidRPr="000C6848">
        <w:rPr>
          <w:rFonts w:ascii="Consolas" w:eastAsia="宋体" w:hAnsi="Consolas" w:cs="宋体"/>
          <w:color w:val="000000"/>
          <w:kern w:val="0"/>
          <w:szCs w:val="21"/>
        </w:rPr>
        <w:t>  </w:t>
      </w:r>
      <w:r w:rsidRPr="000C6848">
        <w:rPr>
          <w:rFonts w:ascii="Consolas" w:eastAsia="宋体" w:hAnsi="Consolas" w:cs="宋体"/>
          <w:color w:val="AF00DB"/>
          <w:kern w:val="0"/>
          <w:szCs w:val="21"/>
        </w:rPr>
        <w:t>return</w:t>
      </w:r>
      <w:r w:rsidRPr="000C6848">
        <w:rPr>
          <w:rFonts w:ascii="Consolas" w:eastAsia="宋体" w:hAnsi="Consolas" w:cs="宋体"/>
          <w:color w:val="000000"/>
          <w:kern w:val="0"/>
          <w:szCs w:val="21"/>
        </w:rPr>
        <w:t> </w:t>
      </w:r>
      <w:r w:rsidRPr="000C6848">
        <w:rPr>
          <w:rFonts w:ascii="Consolas" w:eastAsia="宋体" w:hAnsi="Consolas" w:cs="宋体"/>
          <w:color w:val="098658"/>
          <w:kern w:val="0"/>
          <w:szCs w:val="21"/>
        </w:rPr>
        <w:t>0</w:t>
      </w:r>
      <w:r w:rsidRPr="000C6848">
        <w:rPr>
          <w:rFonts w:ascii="Consolas" w:eastAsia="宋体" w:hAnsi="Consolas" w:cs="宋体"/>
          <w:color w:val="000000"/>
          <w:kern w:val="0"/>
          <w:szCs w:val="21"/>
        </w:rPr>
        <w:t>;</w:t>
      </w:r>
    </w:p>
    <w:p w14:paraId="474A5229" w14:textId="77777777" w:rsidR="000C6848" w:rsidRPr="000C6848" w:rsidRDefault="000C6848" w:rsidP="000C6848">
      <w:pPr>
        <w:widowControl/>
        <w:shd w:val="clear" w:color="auto" w:fill="FFFFFF"/>
        <w:spacing w:line="285" w:lineRule="atLeast"/>
        <w:jc w:val="left"/>
        <w:rPr>
          <w:rFonts w:ascii="Consolas" w:eastAsia="宋体" w:hAnsi="Consolas" w:cs="宋体"/>
          <w:color w:val="000000"/>
          <w:kern w:val="0"/>
          <w:szCs w:val="21"/>
        </w:rPr>
      </w:pPr>
      <w:r w:rsidRPr="000C6848">
        <w:rPr>
          <w:rFonts w:ascii="Consolas" w:eastAsia="宋体" w:hAnsi="Consolas" w:cs="宋体"/>
          <w:color w:val="000000"/>
          <w:kern w:val="0"/>
          <w:szCs w:val="21"/>
        </w:rPr>
        <w:t>}</w:t>
      </w:r>
    </w:p>
    <w:p w14:paraId="093ECF42" w14:textId="77777777" w:rsidR="000C6848" w:rsidRPr="000C6848" w:rsidRDefault="000C6848" w:rsidP="000C6848">
      <w:pPr>
        <w:widowControl/>
        <w:shd w:val="clear" w:color="auto" w:fill="FFFFFF"/>
        <w:spacing w:line="285" w:lineRule="atLeast"/>
        <w:jc w:val="left"/>
        <w:rPr>
          <w:rFonts w:ascii="Consolas" w:eastAsia="宋体" w:hAnsi="Consolas" w:cs="宋体"/>
          <w:color w:val="000000"/>
          <w:kern w:val="0"/>
          <w:szCs w:val="21"/>
        </w:rPr>
      </w:pPr>
    </w:p>
    <w:p w14:paraId="49A1BAB8" w14:textId="77777777" w:rsidR="000C6848" w:rsidRPr="000C6848" w:rsidRDefault="000C6848" w:rsidP="000C6848">
      <w:pPr>
        <w:widowControl/>
        <w:shd w:val="clear" w:color="auto" w:fill="FFFFFF"/>
        <w:spacing w:line="285" w:lineRule="atLeast"/>
        <w:jc w:val="left"/>
        <w:rPr>
          <w:rFonts w:ascii="Consolas" w:eastAsia="宋体" w:hAnsi="Consolas" w:cs="宋体"/>
          <w:color w:val="000000"/>
          <w:kern w:val="0"/>
          <w:szCs w:val="21"/>
        </w:rPr>
      </w:pPr>
      <w:r w:rsidRPr="000C6848">
        <w:rPr>
          <w:rFonts w:ascii="Consolas" w:eastAsia="宋体" w:hAnsi="Consolas" w:cs="宋体"/>
          <w:color w:val="008000"/>
          <w:kern w:val="0"/>
          <w:szCs w:val="21"/>
        </w:rPr>
        <w:t>/*</w:t>
      </w:r>
      <w:r w:rsidRPr="000C6848">
        <w:rPr>
          <w:rFonts w:ascii="Consolas" w:eastAsia="宋体" w:hAnsi="Consolas" w:cs="宋体"/>
          <w:color w:val="008000"/>
          <w:kern w:val="0"/>
          <w:szCs w:val="21"/>
        </w:rPr>
        <w:t>将字符串</w:t>
      </w:r>
      <w:r w:rsidRPr="000C6848">
        <w:rPr>
          <w:rFonts w:ascii="Consolas" w:eastAsia="宋体" w:hAnsi="Consolas" w:cs="宋体"/>
          <w:color w:val="008000"/>
          <w:kern w:val="0"/>
          <w:szCs w:val="21"/>
        </w:rPr>
        <w:t>s</w:t>
      </w:r>
      <w:r w:rsidRPr="000C6848">
        <w:rPr>
          <w:rFonts w:ascii="Consolas" w:eastAsia="宋体" w:hAnsi="Consolas" w:cs="宋体"/>
          <w:color w:val="008000"/>
          <w:kern w:val="0"/>
          <w:szCs w:val="21"/>
        </w:rPr>
        <w:t>复制给字符串</w:t>
      </w:r>
      <w:r w:rsidRPr="000C6848">
        <w:rPr>
          <w:rFonts w:ascii="Consolas" w:eastAsia="宋体" w:hAnsi="Consolas" w:cs="宋体"/>
          <w:color w:val="008000"/>
          <w:kern w:val="0"/>
          <w:szCs w:val="21"/>
        </w:rPr>
        <w:t>t</w:t>
      </w:r>
      <w:r w:rsidRPr="000C6848">
        <w:rPr>
          <w:rFonts w:ascii="Consolas" w:eastAsia="宋体" w:hAnsi="Consolas" w:cs="宋体"/>
          <w:color w:val="008000"/>
          <w:kern w:val="0"/>
          <w:szCs w:val="21"/>
        </w:rPr>
        <w:t>，并且返回串</w:t>
      </w:r>
      <w:r w:rsidRPr="000C6848">
        <w:rPr>
          <w:rFonts w:ascii="Consolas" w:eastAsia="宋体" w:hAnsi="Consolas" w:cs="宋体"/>
          <w:color w:val="008000"/>
          <w:kern w:val="0"/>
          <w:szCs w:val="21"/>
        </w:rPr>
        <w:t>t</w:t>
      </w:r>
      <w:r w:rsidRPr="000C6848">
        <w:rPr>
          <w:rFonts w:ascii="Consolas" w:eastAsia="宋体" w:hAnsi="Consolas" w:cs="宋体"/>
          <w:color w:val="008000"/>
          <w:kern w:val="0"/>
          <w:szCs w:val="21"/>
        </w:rPr>
        <w:t>的首地址</w:t>
      </w:r>
      <w:r w:rsidRPr="000C6848">
        <w:rPr>
          <w:rFonts w:ascii="Consolas" w:eastAsia="宋体" w:hAnsi="Consolas" w:cs="宋体"/>
          <w:color w:val="008000"/>
          <w:kern w:val="0"/>
          <w:szCs w:val="21"/>
        </w:rPr>
        <w:t>*/</w:t>
      </w:r>
    </w:p>
    <w:p w14:paraId="5C84F0F8" w14:textId="77777777" w:rsidR="000C6848" w:rsidRPr="000C6848" w:rsidRDefault="000C6848" w:rsidP="000C6848">
      <w:pPr>
        <w:widowControl/>
        <w:shd w:val="clear" w:color="auto" w:fill="FFFFFF"/>
        <w:spacing w:line="285" w:lineRule="atLeast"/>
        <w:jc w:val="left"/>
        <w:rPr>
          <w:rFonts w:ascii="Consolas" w:eastAsia="宋体" w:hAnsi="Consolas" w:cs="宋体"/>
          <w:color w:val="000000"/>
          <w:kern w:val="0"/>
          <w:szCs w:val="21"/>
        </w:rPr>
      </w:pPr>
      <w:r w:rsidRPr="000C6848">
        <w:rPr>
          <w:rFonts w:ascii="Consolas" w:eastAsia="宋体" w:hAnsi="Consolas" w:cs="宋体"/>
          <w:color w:val="0000FF"/>
          <w:kern w:val="0"/>
          <w:szCs w:val="21"/>
        </w:rPr>
        <w:t>char</w:t>
      </w:r>
      <w:r w:rsidRPr="000C6848">
        <w:rPr>
          <w:rFonts w:ascii="Consolas" w:eastAsia="宋体" w:hAnsi="Consolas" w:cs="宋体"/>
          <w:color w:val="000000"/>
          <w:kern w:val="0"/>
          <w:szCs w:val="21"/>
        </w:rPr>
        <w:t> * </w:t>
      </w:r>
      <w:r w:rsidRPr="000C6848">
        <w:rPr>
          <w:rFonts w:ascii="Consolas" w:eastAsia="宋体" w:hAnsi="Consolas" w:cs="宋体"/>
          <w:color w:val="795E26"/>
          <w:kern w:val="0"/>
          <w:szCs w:val="21"/>
        </w:rPr>
        <w:t>strcopy</w:t>
      </w:r>
      <w:r w:rsidRPr="000C6848">
        <w:rPr>
          <w:rFonts w:ascii="Consolas" w:eastAsia="宋体" w:hAnsi="Consolas" w:cs="宋体"/>
          <w:color w:val="000000"/>
          <w:kern w:val="0"/>
          <w:szCs w:val="21"/>
        </w:rPr>
        <w:t>(</w:t>
      </w:r>
      <w:r w:rsidRPr="000C6848">
        <w:rPr>
          <w:rFonts w:ascii="Consolas" w:eastAsia="宋体" w:hAnsi="Consolas" w:cs="宋体"/>
          <w:color w:val="0000FF"/>
          <w:kern w:val="0"/>
          <w:szCs w:val="21"/>
        </w:rPr>
        <w:t>char</w:t>
      </w:r>
      <w:r w:rsidRPr="000C6848">
        <w:rPr>
          <w:rFonts w:ascii="Consolas" w:eastAsia="宋体" w:hAnsi="Consolas" w:cs="宋体"/>
          <w:color w:val="000000"/>
          <w:kern w:val="0"/>
          <w:szCs w:val="21"/>
        </w:rPr>
        <w:t> *</w:t>
      </w:r>
      <w:r w:rsidRPr="000C6848">
        <w:rPr>
          <w:rFonts w:ascii="Consolas" w:eastAsia="宋体" w:hAnsi="Consolas" w:cs="宋体"/>
          <w:color w:val="001080"/>
          <w:kern w:val="0"/>
          <w:szCs w:val="21"/>
        </w:rPr>
        <w:t>t</w:t>
      </w:r>
      <w:r w:rsidRPr="000C6848">
        <w:rPr>
          <w:rFonts w:ascii="Consolas" w:eastAsia="宋体" w:hAnsi="Consolas" w:cs="宋体"/>
          <w:color w:val="000000"/>
          <w:kern w:val="0"/>
          <w:szCs w:val="21"/>
        </w:rPr>
        <w:t>, </w:t>
      </w:r>
      <w:r w:rsidRPr="000C6848">
        <w:rPr>
          <w:rFonts w:ascii="Consolas" w:eastAsia="宋体" w:hAnsi="Consolas" w:cs="宋体"/>
          <w:color w:val="0000FF"/>
          <w:kern w:val="0"/>
          <w:szCs w:val="21"/>
        </w:rPr>
        <w:t>const</w:t>
      </w:r>
      <w:r w:rsidRPr="000C6848">
        <w:rPr>
          <w:rFonts w:ascii="Consolas" w:eastAsia="宋体" w:hAnsi="Consolas" w:cs="宋体"/>
          <w:color w:val="000000"/>
          <w:kern w:val="0"/>
          <w:szCs w:val="21"/>
        </w:rPr>
        <w:t> </w:t>
      </w:r>
      <w:r w:rsidRPr="000C6848">
        <w:rPr>
          <w:rFonts w:ascii="Consolas" w:eastAsia="宋体" w:hAnsi="Consolas" w:cs="宋体"/>
          <w:color w:val="0000FF"/>
          <w:kern w:val="0"/>
          <w:szCs w:val="21"/>
        </w:rPr>
        <w:t>char</w:t>
      </w:r>
      <w:r w:rsidRPr="000C6848">
        <w:rPr>
          <w:rFonts w:ascii="Consolas" w:eastAsia="宋体" w:hAnsi="Consolas" w:cs="宋体"/>
          <w:color w:val="000000"/>
          <w:kern w:val="0"/>
          <w:szCs w:val="21"/>
        </w:rPr>
        <w:t> *</w:t>
      </w:r>
      <w:r w:rsidRPr="000C6848">
        <w:rPr>
          <w:rFonts w:ascii="Consolas" w:eastAsia="宋体" w:hAnsi="Consolas" w:cs="宋体"/>
          <w:color w:val="001080"/>
          <w:kern w:val="0"/>
          <w:szCs w:val="21"/>
        </w:rPr>
        <w:t>s</w:t>
      </w:r>
      <w:r w:rsidRPr="000C6848">
        <w:rPr>
          <w:rFonts w:ascii="Consolas" w:eastAsia="宋体" w:hAnsi="Consolas" w:cs="宋体"/>
          <w:color w:val="000000"/>
          <w:kern w:val="0"/>
          <w:szCs w:val="21"/>
        </w:rPr>
        <w:t>)</w:t>
      </w:r>
    </w:p>
    <w:p w14:paraId="731D48E9" w14:textId="77777777" w:rsidR="000C6848" w:rsidRPr="000C6848" w:rsidRDefault="000C6848" w:rsidP="000C6848">
      <w:pPr>
        <w:widowControl/>
        <w:shd w:val="clear" w:color="auto" w:fill="FFFFFF"/>
        <w:spacing w:line="285" w:lineRule="atLeast"/>
        <w:jc w:val="left"/>
        <w:rPr>
          <w:rFonts w:ascii="Consolas" w:eastAsia="宋体" w:hAnsi="Consolas" w:cs="宋体"/>
          <w:color w:val="000000"/>
          <w:kern w:val="0"/>
          <w:szCs w:val="21"/>
        </w:rPr>
      </w:pPr>
      <w:r w:rsidRPr="000C6848">
        <w:rPr>
          <w:rFonts w:ascii="Consolas" w:eastAsia="宋体" w:hAnsi="Consolas" w:cs="宋体"/>
          <w:color w:val="000000"/>
          <w:kern w:val="0"/>
          <w:szCs w:val="21"/>
        </w:rPr>
        <w:t>{</w:t>
      </w:r>
    </w:p>
    <w:p w14:paraId="45830549" w14:textId="77777777" w:rsidR="000C6848" w:rsidRPr="000C6848" w:rsidRDefault="000C6848" w:rsidP="000C6848">
      <w:pPr>
        <w:widowControl/>
        <w:shd w:val="clear" w:color="auto" w:fill="FFFFFF"/>
        <w:spacing w:line="285" w:lineRule="atLeast"/>
        <w:jc w:val="left"/>
        <w:rPr>
          <w:rFonts w:ascii="Consolas" w:eastAsia="宋体" w:hAnsi="Consolas" w:cs="宋体"/>
          <w:color w:val="000000"/>
          <w:kern w:val="0"/>
          <w:szCs w:val="21"/>
        </w:rPr>
      </w:pPr>
      <w:r w:rsidRPr="000C6848">
        <w:rPr>
          <w:rFonts w:ascii="Consolas" w:eastAsia="宋体" w:hAnsi="Consolas" w:cs="宋体"/>
          <w:color w:val="000000"/>
          <w:kern w:val="0"/>
          <w:szCs w:val="21"/>
        </w:rPr>
        <w:t>    </w:t>
      </w:r>
      <w:r w:rsidRPr="000C6848">
        <w:rPr>
          <w:rFonts w:ascii="Consolas" w:eastAsia="宋体" w:hAnsi="Consolas" w:cs="宋体"/>
          <w:color w:val="0000FF"/>
          <w:kern w:val="0"/>
          <w:szCs w:val="21"/>
        </w:rPr>
        <w:t>char</w:t>
      </w:r>
      <w:r w:rsidRPr="000C6848">
        <w:rPr>
          <w:rFonts w:ascii="Consolas" w:eastAsia="宋体" w:hAnsi="Consolas" w:cs="宋体"/>
          <w:color w:val="000000"/>
          <w:kern w:val="0"/>
          <w:szCs w:val="21"/>
        </w:rPr>
        <w:t> *</w:t>
      </w:r>
      <w:r w:rsidRPr="000C6848">
        <w:rPr>
          <w:rFonts w:ascii="Consolas" w:eastAsia="宋体" w:hAnsi="Consolas" w:cs="宋体"/>
          <w:color w:val="001080"/>
          <w:kern w:val="0"/>
          <w:szCs w:val="21"/>
        </w:rPr>
        <w:t>temp</w:t>
      </w:r>
      <w:r w:rsidRPr="000C6848">
        <w:rPr>
          <w:rFonts w:ascii="Consolas" w:eastAsia="宋体" w:hAnsi="Consolas" w:cs="宋体"/>
          <w:color w:val="000000"/>
          <w:kern w:val="0"/>
          <w:szCs w:val="21"/>
        </w:rPr>
        <w:t>;</w:t>
      </w:r>
    </w:p>
    <w:p w14:paraId="4E6E9810" w14:textId="77777777" w:rsidR="000C6848" w:rsidRPr="000C6848" w:rsidRDefault="000C6848" w:rsidP="000C6848">
      <w:pPr>
        <w:widowControl/>
        <w:shd w:val="clear" w:color="auto" w:fill="FFFFFF"/>
        <w:spacing w:line="285" w:lineRule="atLeast"/>
        <w:jc w:val="left"/>
        <w:rPr>
          <w:rFonts w:ascii="Consolas" w:eastAsia="宋体" w:hAnsi="Consolas" w:cs="宋体"/>
          <w:color w:val="000000"/>
          <w:kern w:val="0"/>
          <w:szCs w:val="21"/>
        </w:rPr>
      </w:pPr>
      <w:r w:rsidRPr="000C6848">
        <w:rPr>
          <w:rFonts w:ascii="Consolas" w:eastAsia="宋体" w:hAnsi="Consolas" w:cs="宋体"/>
          <w:color w:val="000000"/>
          <w:kern w:val="0"/>
          <w:szCs w:val="21"/>
        </w:rPr>
        <w:t>    </w:t>
      </w:r>
      <w:r w:rsidRPr="000C6848">
        <w:rPr>
          <w:rFonts w:ascii="Consolas" w:eastAsia="宋体" w:hAnsi="Consolas" w:cs="宋体"/>
          <w:color w:val="001080"/>
          <w:kern w:val="0"/>
          <w:szCs w:val="21"/>
        </w:rPr>
        <w:t>temp</w:t>
      </w:r>
      <w:r w:rsidRPr="000C6848">
        <w:rPr>
          <w:rFonts w:ascii="Consolas" w:eastAsia="宋体" w:hAnsi="Consolas" w:cs="宋体"/>
          <w:color w:val="000000"/>
          <w:kern w:val="0"/>
          <w:szCs w:val="21"/>
        </w:rPr>
        <w:t>=</w:t>
      </w:r>
      <w:r w:rsidRPr="000C6848">
        <w:rPr>
          <w:rFonts w:ascii="Consolas" w:eastAsia="宋体" w:hAnsi="Consolas" w:cs="宋体"/>
          <w:color w:val="001080"/>
          <w:kern w:val="0"/>
          <w:szCs w:val="21"/>
        </w:rPr>
        <w:t>t</w:t>
      </w:r>
      <w:r w:rsidRPr="000C6848">
        <w:rPr>
          <w:rFonts w:ascii="Consolas" w:eastAsia="宋体" w:hAnsi="Consolas" w:cs="宋体"/>
          <w:color w:val="000000"/>
          <w:kern w:val="0"/>
          <w:szCs w:val="21"/>
        </w:rPr>
        <w:t>;</w:t>
      </w:r>
    </w:p>
    <w:p w14:paraId="03CC6FCA" w14:textId="77777777" w:rsidR="000C6848" w:rsidRPr="000C6848" w:rsidRDefault="000C6848" w:rsidP="000C6848">
      <w:pPr>
        <w:widowControl/>
        <w:shd w:val="clear" w:color="auto" w:fill="FFFFFF"/>
        <w:spacing w:line="285" w:lineRule="atLeast"/>
        <w:jc w:val="left"/>
        <w:rPr>
          <w:rFonts w:ascii="Consolas" w:eastAsia="宋体" w:hAnsi="Consolas" w:cs="宋体"/>
          <w:color w:val="000000"/>
          <w:kern w:val="0"/>
          <w:szCs w:val="21"/>
        </w:rPr>
      </w:pPr>
      <w:r w:rsidRPr="000C6848">
        <w:rPr>
          <w:rFonts w:ascii="Consolas" w:eastAsia="宋体" w:hAnsi="Consolas" w:cs="宋体"/>
          <w:color w:val="000000"/>
          <w:kern w:val="0"/>
          <w:szCs w:val="21"/>
        </w:rPr>
        <w:t>  </w:t>
      </w:r>
      <w:r w:rsidRPr="000C6848">
        <w:rPr>
          <w:rFonts w:ascii="Consolas" w:eastAsia="宋体" w:hAnsi="Consolas" w:cs="宋体"/>
          <w:color w:val="AF00DB"/>
          <w:kern w:val="0"/>
          <w:szCs w:val="21"/>
        </w:rPr>
        <w:t>while</w:t>
      </w:r>
      <w:r w:rsidRPr="000C6848">
        <w:rPr>
          <w:rFonts w:ascii="Consolas" w:eastAsia="宋体" w:hAnsi="Consolas" w:cs="宋体"/>
          <w:color w:val="000000"/>
          <w:kern w:val="0"/>
          <w:szCs w:val="21"/>
        </w:rPr>
        <w:t>((*</w:t>
      </w:r>
      <w:r w:rsidRPr="000C6848">
        <w:rPr>
          <w:rFonts w:ascii="Consolas" w:eastAsia="宋体" w:hAnsi="Consolas" w:cs="宋体"/>
          <w:color w:val="001080"/>
          <w:kern w:val="0"/>
          <w:szCs w:val="21"/>
        </w:rPr>
        <w:t>s</w:t>
      </w:r>
      <w:r w:rsidRPr="000C6848">
        <w:rPr>
          <w:rFonts w:ascii="Consolas" w:eastAsia="宋体" w:hAnsi="Consolas" w:cs="宋体"/>
          <w:color w:val="000000"/>
          <w:kern w:val="0"/>
          <w:szCs w:val="21"/>
        </w:rPr>
        <w:t>)!=</w:t>
      </w:r>
      <w:r w:rsidRPr="000C6848">
        <w:rPr>
          <w:rFonts w:ascii="Consolas" w:eastAsia="宋体" w:hAnsi="Consolas" w:cs="宋体"/>
          <w:color w:val="A31515"/>
          <w:kern w:val="0"/>
          <w:szCs w:val="21"/>
        </w:rPr>
        <w:t>'</w:t>
      </w:r>
      <w:r w:rsidRPr="000C6848">
        <w:rPr>
          <w:rFonts w:ascii="Consolas" w:eastAsia="宋体" w:hAnsi="Consolas" w:cs="宋体"/>
          <w:color w:val="EE0000"/>
          <w:kern w:val="0"/>
          <w:szCs w:val="21"/>
        </w:rPr>
        <w:t>\0</w:t>
      </w:r>
      <w:r w:rsidRPr="000C6848">
        <w:rPr>
          <w:rFonts w:ascii="Consolas" w:eastAsia="宋体" w:hAnsi="Consolas" w:cs="宋体"/>
          <w:color w:val="A31515"/>
          <w:kern w:val="0"/>
          <w:szCs w:val="21"/>
        </w:rPr>
        <w:t>'</w:t>
      </w:r>
      <w:r w:rsidRPr="000C6848">
        <w:rPr>
          <w:rFonts w:ascii="Consolas" w:eastAsia="宋体" w:hAnsi="Consolas" w:cs="宋体"/>
          <w:color w:val="000000"/>
          <w:kern w:val="0"/>
          <w:szCs w:val="21"/>
        </w:rPr>
        <w:t>)</w:t>
      </w:r>
    </w:p>
    <w:p w14:paraId="54E940EB" w14:textId="77777777" w:rsidR="000C6848" w:rsidRPr="000C6848" w:rsidRDefault="000C6848" w:rsidP="000C6848">
      <w:pPr>
        <w:widowControl/>
        <w:shd w:val="clear" w:color="auto" w:fill="FFFFFF"/>
        <w:spacing w:line="285" w:lineRule="atLeast"/>
        <w:jc w:val="left"/>
        <w:rPr>
          <w:rFonts w:ascii="Consolas" w:eastAsia="宋体" w:hAnsi="Consolas" w:cs="宋体"/>
          <w:color w:val="000000"/>
          <w:kern w:val="0"/>
          <w:szCs w:val="21"/>
        </w:rPr>
      </w:pPr>
      <w:r w:rsidRPr="000C6848">
        <w:rPr>
          <w:rFonts w:ascii="Consolas" w:eastAsia="宋体" w:hAnsi="Consolas" w:cs="宋体"/>
          <w:color w:val="000000"/>
          <w:kern w:val="0"/>
          <w:szCs w:val="21"/>
        </w:rPr>
        <w:t>    *(</w:t>
      </w:r>
      <w:r w:rsidRPr="000C6848">
        <w:rPr>
          <w:rFonts w:ascii="Consolas" w:eastAsia="宋体" w:hAnsi="Consolas" w:cs="宋体"/>
          <w:color w:val="001080"/>
          <w:kern w:val="0"/>
          <w:szCs w:val="21"/>
        </w:rPr>
        <w:t>t</w:t>
      </w:r>
      <w:r w:rsidRPr="000C6848">
        <w:rPr>
          <w:rFonts w:ascii="Consolas" w:eastAsia="宋体" w:hAnsi="Consolas" w:cs="宋体"/>
          <w:color w:val="000000"/>
          <w:kern w:val="0"/>
          <w:szCs w:val="21"/>
        </w:rPr>
        <w:t>++)=*(</w:t>
      </w:r>
      <w:r w:rsidRPr="000C6848">
        <w:rPr>
          <w:rFonts w:ascii="Consolas" w:eastAsia="宋体" w:hAnsi="Consolas" w:cs="宋体"/>
          <w:color w:val="001080"/>
          <w:kern w:val="0"/>
          <w:szCs w:val="21"/>
        </w:rPr>
        <w:t>s</w:t>
      </w:r>
      <w:r w:rsidRPr="000C6848">
        <w:rPr>
          <w:rFonts w:ascii="Consolas" w:eastAsia="宋体" w:hAnsi="Consolas" w:cs="宋体"/>
          <w:color w:val="000000"/>
          <w:kern w:val="0"/>
          <w:szCs w:val="21"/>
        </w:rPr>
        <w:t>++);</w:t>
      </w:r>
    </w:p>
    <w:p w14:paraId="136C5B7A" w14:textId="77777777" w:rsidR="000C6848" w:rsidRPr="000C6848" w:rsidRDefault="000C6848" w:rsidP="000C6848">
      <w:pPr>
        <w:widowControl/>
        <w:shd w:val="clear" w:color="auto" w:fill="FFFFFF"/>
        <w:spacing w:line="285" w:lineRule="atLeast"/>
        <w:jc w:val="left"/>
        <w:rPr>
          <w:rFonts w:ascii="Consolas" w:eastAsia="宋体" w:hAnsi="Consolas" w:cs="宋体"/>
          <w:color w:val="000000"/>
          <w:kern w:val="0"/>
          <w:szCs w:val="21"/>
        </w:rPr>
      </w:pPr>
      <w:r w:rsidRPr="000C6848">
        <w:rPr>
          <w:rFonts w:ascii="Consolas" w:eastAsia="宋体" w:hAnsi="Consolas" w:cs="宋体"/>
          <w:color w:val="000000"/>
          <w:kern w:val="0"/>
          <w:szCs w:val="21"/>
        </w:rPr>
        <w:t>  *</w:t>
      </w:r>
      <w:r w:rsidRPr="000C6848">
        <w:rPr>
          <w:rFonts w:ascii="Consolas" w:eastAsia="宋体" w:hAnsi="Consolas" w:cs="宋体"/>
          <w:color w:val="001080"/>
          <w:kern w:val="0"/>
          <w:szCs w:val="21"/>
        </w:rPr>
        <w:t>t</w:t>
      </w:r>
      <w:r w:rsidRPr="000C6848">
        <w:rPr>
          <w:rFonts w:ascii="Consolas" w:eastAsia="宋体" w:hAnsi="Consolas" w:cs="宋体"/>
          <w:color w:val="000000"/>
          <w:kern w:val="0"/>
          <w:szCs w:val="21"/>
        </w:rPr>
        <w:t>=</w:t>
      </w:r>
      <w:r w:rsidRPr="000C6848">
        <w:rPr>
          <w:rFonts w:ascii="Consolas" w:eastAsia="宋体" w:hAnsi="Consolas" w:cs="宋体"/>
          <w:color w:val="A31515"/>
          <w:kern w:val="0"/>
          <w:szCs w:val="21"/>
        </w:rPr>
        <w:t>'</w:t>
      </w:r>
      <w:r w:rsidRPr="000C6848">
        <w:rPr>
          <w:rFonts w:ascii="Consolas" w:eastAsia="宋体" w:hAnsi="Consolas" w:cs="宋体"/>
          <w:color w:val="EE0000"/>
          <w:kern w:val="0"/>
          <w:szCs w:val="21"/>
        </w:rPr>
        <w:t>\0</w:t>
      </w:r>
      <w:r w:rsidRPr="000C6848">
        <w:rPr>
          <w:rFonts w:ascii="Consolas" w:eastAsia="宋体" w:hAnsi="Consolas" w:cs="宋体"/>
          <w:color w:val="A31515"/>
          <w:kern w:val="0"/>
          <w:szCs w:val="21"/>
        </w:rPr>
        <w:t>'</w:t>
      </w:r>
      <w:r w:rsidRPr="000C6848">
        <w:rPr>
          <w:rFonts w:ascii="Consolas" w:eastAsia="宋体" w:hAnsi="Consolas" w:cs="宋体"/>
          <w:color w:val="000000"/>
          <w:kern w:val="0"/>
          <w:szCs w:val="21"/>
        </w:rPr>
        <w:t>;</w:t>
      </w:r>
    </w:p>
    <w:p w14:paraId="3EFE2492" w14:textId="77777777" w:rsidR="000C6848" w:rsidRPr="000C6848" w:rsidRDefault="000C6848" w:rsidP="000C6848">
      <w:pPr>
        <w:widowControl/>
        <w:shd w:val="clear" w:color="auto" w:fill="FFFFFF"/>
        <w:spacing w:line="285" w:lineRule="atLeast"/>
        <w:jc w:val="left"/>
        <w:rPr>
          <w:rFonts w:ascii="Consolas" w:eastAsia="宋体" w:hAnsi="Consolas" w:cs="宋体"/>
          <w:color w:val="000000"/>
          <w:kern w:val="0"/>
          <w:szCs w:val="21"/>
        </w:rPr>
      </w:pPr>
      <w:r w:rsidRPr="000C6848">
        <w:rPr>
          <w:rFonts w:ascii="Consolas" w:eastAsia="宋体" w:hAnsi="Consolas" w:cs="宋体"/>
          <w:color w:val="000000"/>
          <w:kern w:val="0"/>
          <w:szCs w:val="21"/>
        </w:rPr>
        <w:t>  </w:t>
      </w:r>
      <w:r w:rsidRPr="000C6848">
        <w:rPr>
          <w:rFonts w:ascii="Consolas" w:eastAsia="宋体" w:hAnsi="Consolas" w:cs="宋体"/>
          <w:color w:val="AF00DB"/>
          <w:kern w:val="0"/>
          <w:szCs w:val="21"/>
        </w:rPr>
        <w:t>return</w:t>
      </w:r>
      <w:r w:rsidRPr="000C6848">
        <w:rPr>
          <w:rFonts w:ascii="Consolas" w:eastAsia="宋体" w:hAnsi="Consolas" w:cs="宋体"/>
          <w:color w:val="000000"/>
          <w:kern w:val="0"/>
          <w:szCs w:val="21"/>
        </w:rPr>
        <w:t> </w:t>
      </w:r>
      <w:r w:rsidRPr="000C6848">
        <w:rPr>
          <w:rFonts w:ascii="Consolas" w:eastAsia="宋体" w:hAnsi="Consolas" w:cs="宋体"/>
          <w:color w:val="001080"/>
          <w:kern w:val="0"/>
          <w:szCs w:val="21"/>
        </w:rPr>
        <w:t>temp</w:t>
      </w:r>
      <w:r w:rsidRPr="000C6848">
        <w:rPr>
          <w:rFonts w:ascii="Consolas" w:eastAsia="宋体" w:hAnsi="Consolas" w:cs="宋体"/>
          <w:color w:val="000000"/>
          <w:kern w:val="0"/>
          <w:szCs w:val="21"/>
        </w:rPr>
        <w:t>;</w:t>
      </w:r>
    </w:p>
    <w:p w14:paraId="36CDD94B" w14:textId="77777777" w:rsidR="000C6848" w:rsidRPr="000C6848" w:rsidRDefault="000C6848" w:rsidP="000C6848">
      <w:pPr>
        <w:widowControl/>
        <w:shd w:val="clear" w:color="auto" w:fill="FFFFFF"/>
        <w:spacing w:line="285" w:lineRule="atLeast"/>
        <w:jc w:val="left"/>
        <w:rPr>
          <w:rFonts w:ascii="Consolas" w:eastAsia="宋体" w:hAnsi="Consolas" w:cs="宋体"/>
          <w:color w:val="000000"/>
          <w:kern w:val="0"/>
          <w:szCs w:val="21"/>
        </w:rPr>
      </w:pPr>
      <w:r w:rsidRPr="000C6848">
        <w:rPr>
          <w:rFonts w:ascii="Consolas" w:eastAsia="宋体" w:hAnsi="Consolas" w:cs="宋体"/>
          <w:color w:val="000000"/>
          <w:kern w:val="0"/>
          <w:szCs w:val="21"/>
        </w:rPr>
        <w:t>}</w:t>
      </w:r>
    </w:p>
    <w:p w14:paraId="5157243E" w14:textId="122F303E" w:rsidR="0064621E" w:rsidRDefault="000C6848" w:rsidP="004402D5">
      <w:pPr>
        <w:widowControl/>
        <w:shd w:val="clear" w:color="auto" w:fill="FFFFFF"/>
        <w:spacing w:line="285" w:lineRule="atLeast"/>
        <w:jc w:val="left"/>
        <w:rPr>
          <w:rFonts w:ascii="Times New Roman" w:eastAsia="宋体" w:hAnsi="Times New Roman" w:cs="Times New Roman" w:hint="eastAsia"/>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）程序运行结果：</w:t>
      </w:r>
    </w:p>
    <w:p w14:paraId="49E7A02F" w14:textId="46A9B490" w:rsidR="0064621E" w:rsidRDefault="00D81EE6" w:rsidP="004402D5">
      <w:pPr>
        <w:widowControl/>
        <w:shd w:val="clear" w:color="auto" w:fill="FFFFFF"/>
        <w:spacing w:line="285" w:lineRule="atLeast"/>
        <w:jc w:val="left"/>
        <w:rPr>
          <w:rFonts w:ascii="Times New Roman" w:eastAsia="宋体" w:hAnsi="Times New Roman" w:cs="Times New Roman" w:hint="eastAsia"/>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r w:rsidRPr="00D81EE6">
        <w:rPr>
          <w:rFonts w:ascii="Times New Roman" w:eastAsia="宋体" w:hAnsi="Times New Roman" w:cs="Times New Roman"/>
          <w:sz w:val="24"/>
          <w:szCs w:val="24"/>
        </w:rPr>
        <w:drawing>
          <wp:inline distT="0" distB="0" distL="0" distR="0" wp14:anchorId="7780C1AA" wp14:editId="2192904B">
            <wp:extent cx="3276768" cy="1057329"/>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76768" cy="1057329"/>
                    </a:xfrm>
                    <a:prstGeom prst="rect">
                      <a:avLst/>
                    </a:prstGeom>
                  </pic:spPr>
                </pic:pic>
              </a:graphicData>
            </a:graphic>
          </wp:inline>
        </w:drawing>
      </w:r>
    </w:p>
    <w:p w14:paraId="3F26BB4F" w14:textId="77777777" w:rsidR="00D81EE6" w:rsidRPr="00D81EE6" w:rsidRDefault="00D81EE6" w:rsidP="00D81EE6">
      <w:pPr>
        <w:widowControl/>
        <w:spacing w:beforeLines="10" w:before="31"/>
        <w:ind w:firstLineChars="176" w:firstLine="422"/>
        <w:jc w:val="left"/>
        <w:outlineLvl w:val="2"/>
        <w:rPr>
          <w:rFonts w:ascii="Times New Roman" w:eastAsia="等线" w:hAnsi="Times New Roman" w:cs="Times New Roman" w:hint="eastAsia"/>
          <w:b/>
          <w:bCs/>
          <w:kern w:val="28"/>
          <w:sz w:val="24"/>
          <w:szCs w:val="32"/>
        </w:rPr>
      </w:pPr>
      <w:r w:rsidRPr="00D81EE6">
        <w:rPr>
          <w:rFonts w:ascii="Times New Roman" w:eastAsia="等线" w:hAnsi="Times New Roman" w:cs="Times New Roman" w:hint="eastAsia"/>
          <w:b/>
          <w:bCs/>
          <w:kern w:val="28"/>
          <w:sz w:val="24"/>
          <w:szCs w:val="32"/>
        </w:rPr>
        <w:t>2</w:t>
      </w:r>
      <w:r w:rsidRPr="00D81EE6">
        <w:rPr>
          <w:rFonts w:ascii="Times New Roman" w:eastAsia="等线" w:hAnsi="Times New Roman" w:cs="Times New Roman" w:hint="eastAsia"/>
          <w:b/>
          <w:bCs/>
          <w:kern w:val="28"/>
          <w:sz w:val="24"/>
          <w:szCs w:val="32"/>
        </w:rPr>
        <w:t>、源程序完善、修改替换题</w:t>
      </w:r>
    </w:p>
    <w:p w14:paraId="4BECAB74" w14:textId="77777777" w:rsidR="00D81EE6" w:rsidRPr="00D81EE6" w:rsidRDefault="00D81EE6" w:rsidP="00D81EE6">
      <w:pPr>
        <w:spacing w:line="360" w:lineRule="auto"/>
        <w:ind w:firstLine="480"/>
        <w:rPr>
          <w:rFonts w:ascii="Times New Roman" w:eastAsia="宋体" w:hAnsi="Times New Roman" w:cs="Times New Roman"/>
          <w:sz w:val="24"/>
          <w:szCs w:val="24"/>
        </w:rPr>
      </w:pPr>
      <w:r w:rsidRPr="00D81EE6">
        <w:rPr>
          <w:rFonts w:ascii="Times New Roman" w:eastAsia="宋体" w:hAnsi="Times New Roman" w:cs="Times New Roman" w:hint="eastAsia"/>
          <w:sz w:val="24"/>
          <w:szCs w:val="24"/>
        </w:rPr>
        <w:t>（</w:t>
      </w:r>
      <w:r w:rsidRPr="00D81EE6">
        <w:rPr>
          <w:rFonts w:ascii="Times New Roman" w:eastAsia="宋体" w:hAnsi="Times New Roman" w:cs="Times New Roman" w:hint="eastAsia"/>
          <w:sz w:val="24"/>
          <w:szCs w:val="24"/>
        </w:rPr>
        <w:t>1</w:t>
      </w:r>
      <w:r w:rsidRPr="00D81EE6">
        <w:rPr>
          <w:rFonts w:ascii="Times New Roman" w:eastAsia="宋体" w:hAnsi="Times New Roman" w:cs="Times New Roman" w:hint="eastAsia"/>
          <w:sz w:val="24"/>
          <w:szCs w:val="24"/>
        </w:rPr>
        <w:t>）下面程序中函数</w:t>
      </w:r>
      <w:r w:rsidRPr="00D81EE6">
        <w:rPr>
          <w:rFonts w:ascii="Times New Roman" w:eastAsia="宋体" w:hAnsi="Times New Roman" w:cs="Times New Roman" w:hint="eastAsia"/>
          <w:sz w:val="24"/>
          <w:szCs w:val="24"/>
        </w:rPr>
        <w:t>s</w:t>
      </w:r>
      <w:r w:rsidRPr="00D81EE6">
        <w:rPr>
          <w:rFonts w:ascii="Times New Roman" w:eastAsia="宋体" w:hAnsi="Times New Roman" w:cs="Times New Roman"/>
          <w:sz w:val="24"/>
          <w:szCs w:val="24"/>
        </w:rPr>
        <w:t>trsort</w:t>
      </w:r>
      <w:r w:rsidRPr="00D81EE6">
        <w:rPr>
          <w:rFonts w:ascii="Times New Roman" w:eastAsia="宋体" w:hAnsi="Times New Roman" w:cs="Times New Roman" w:hint="eastAsia"/>
          <w:sz w:val="24"/>
          <w:szCs w:val="24"/>
        </w:rPr>
        <w:t>用于对字符串进行升序排序，在主函数中输入</w:t>
      </w:r>
      <w:r w:rsidRPr="00D81EE6">
        <w:rPr>
          <w:rFonts w:ascii="Times New Roman" w:eastAsia="宋体" w:hAnsi="Times New Roman" w:cs="Times New Roman" w:hint="eastAsia"/>
          <w:sz w:val="24"/>
          <w:szCs w:val="24"/>
        </w:rPr>
        <w:t>N</w:t>
      </w:r>
      <w:r w:rsidRPr="00D81EE6">
        <w:rPr>
          <w:rFonts w:ascii="Times New Roman" w:eastAsia="宋体" w:hAnsi="Times New Roman" w:cs="Times New Roman" w:hint="eastAsia"/>
          <w:sz w:val="24"/>
          <w:szCs w:val="24"/>
        </w:rPr>
        <w:t>个字符串存入通过</w:t>
      </w:r>
      <w:r w:rsidRPr="00D81EE6">
        <w:rPr>
          <w:rFonts w:ascii="Times New Roman" w:eastAsia="宋体" w:hAnsi="Times New Roman" w:cs="Times New Roman"/>
          <w:sz w:val="24"/>
          <w:szCs w:val="24"/>
        </w:rPr>
        <w:t>malloc</w:t>
      </w:r>
      <w:r w:rsidRPr="00D81EE6">
        <w:rPr>
          <w:rFonts w:ascii="Times New Roman" w:eastAsia="宋体" w:hAnsi="Times New Roman" w:cs="Times New Roman" w:hint="eastAsia"/>
          <w:sz w:val="24"/>
          <w:szCs w:val="24"/>
        </w:rPr>
        <w:t>动态分配的存储空间，然后调用</w:t>
      </w:r>
      <w:r w:rsidRPr="00D81EE6">
        <w:rPr>
          <w:rFonts w:ascii="Times New Roman" w:eastAsia="宋体" w:hAnsi="Times New Roman" w:cs="Times New Roman" w:hint="eastAsia"/>
          <w:sz w:val="24"/>
          <w:szCs w:val="24"/>
        </w:rPr>
        <w:t>s</w:t>
      </w:r>
      <w:r w:rsidRPr="00D81EE6">
        <w:rPr>
          <w:rFonts w:ascii="Times New Roman" w:eastAsia="宋体" w:hAnsi="Times New Roman" w:cs="Times New Roman"/>
          <w:sz w:val="24"/>
          <w:szCs w:val="24"/>
        </w:rPr>
        <w:t>trsort</w:t>
      </w:r>
      <w:r w:rsidRPr="00D81EE6">
        <w:rPr>
          <w:rFonts w:ascii="Times New Roman" w:eastAsia="宋体" w:hAnsi="Times New Roman" w:cs="Times New Roman" w:hint="eastAsia"/>
          <w:sz w:val="24"/>
          <w:szCs w:val="24"/>
        </w:rPr>
        <w:t>对这</w:t>
      </w:r>
      <w:r w:rsidRPr="00D81EE6">
        <w:rPr>
          <w:rFonts w:ascii="Times New Roman" w:eastAsia="宋体" w:hAnsi="Times New Roman" w:cs="Times New Roman" w:hint="eastAsia"/>
          <w:sz w:val="24"/>
          <w:szCs w:val="24"/>
        </w:rPr>
        <w:t>N</w:t>
      </w:r>
      <w:r w:rsidRPr="00D81EE6">
        <w:rPr>
          <w:rFonts w:ascii="Times New Roman" w:eastAsia="宋体" w:hAnsi="Times New Roman" w:cs="Times New Roman" w:hint="eastAsia"/>
          <w:sz w:val="24"/>
          <w:szCs w:val="24"/>
        </w:rPr>
        <w:t>个串按字典序升序排序。</w:t>
      </w:r>
    </w:p>
    <w:p w14:paraId="517A4E3E" w14:textId="77777777" w:rsidR="00D81EE6" w:rsidRPr="00D81EE6" w:rsidRDefault="00D81EE6" w:rsidP="00D81EE6">
      <w:pPr>
        <w:spacing w:line="360" w:lineRule="auto"/>
        <w:ind w:firstLine="480"/>
        <w:rPr>
          <w:rFonts w:ascii="Times New Roman" w:eastAsia="宋体" w:hAnsi="Times New Roman" w:cs="Times New Roman"/>
          <w:sz w:val="24"/>
          <w:szCs w:val="24"/>
        </w:rPr>
      </w:pPr>
      <w:r w:rsidRPr="00D81EE6">
        <w:rPr>
          <w:rFonts w:ascii="宋体" w:eastAsia="宋体" w:hAnsi="宋体" w:cs="Times New Roman" w:hint="eastAsia"/>
          <w:sz w:val="24"/>
          <w:szCs w:val="24"/>
        </w:rPr>
        <w:lastRenderedPageBreak/>
        <w:t>①</w:t>
      </w:r>
      <w:r w:rsidRPr="00D81EE6">
        <w:rPr>
          <w:rFonts w:ascii="Times New Roman" w:eastAsia="宋体" w:hAnsi="Times New Roman" w:cs="Times New Roman" w:hint="eastAsia"/>
          <w:sz w:val="24"/>
          <w:szCs w:val="24"/>
        </w:rPr>
        <w:t>请在源程序中的下划线处填写合适的代码来完善该程序。</w:t>
      </w:r>
    </w:p>
    <w:p w14:paraId="5C1876D7" w14:textId="77777777" w:rsidR="00D81EE6" w:rsidRPr="00D81EE6" w:rsidRDefault="00D81EE6" w:rsidP="00D81EE6">
      <w:pPr>
        <w:spacing w:line="360" w:lineRule="auto"/>
        <w:ind w:firstLine="480"/>
        <w:rPr>
          <w:rFonts w:ascii="Times New Roman" w:eastAsia="宋体" w:hAnsi="Times New Roman" w:cs="Times New Roman"/>
          <w:sz w:val="24"/>
          <w:szCs w:val="24"/>
        </w:rPr>
      </w:pPr>
      <w:r w:rsidRPr="00D81EE6">
        <w:rPr>
          <w:rFonts w:ascii="Times New Roman" w:eastAsia="宋体" w:hAnsi="Times New Roman" w:cs="Times New Roman" w:hint="eastAsia"/>
          <w:sz w:val="24"/>
          <w:szCs w:val="24"/>
        </w:rPr>
        <w:t>#</w:t>
      </w:r>
      <w:r w:rsidRPr="00D81EE6">
        <w:rPr>
          <w:rFonts w:ascii="Times New Roman" w:eastAsia="宋体" w:hAnsi="Times New Roman" w:cs="Times New Roman"/>
          <w:sz w:val="24"/>
          <w:szCs w:val="24"/>
        </w:rPr>
        <w:t>include&lt;stdio.h&gt;</w:t>
      </w:r>
    </w:p>
    <w:p w14:paraId="3193F989" w14:textId="77777777" w:rsidR="00D81EE6" w:rsidRPr="00D81EE6" w:rsidRDefault="00D81EE6" w:rsidP="00D81EE6">
      <w:pPr>
        <w:spacing w:line="360" w:lineRule="auto"/>
        <w:ind w:firstLine="480"/>
        <w:rPr>
          <w:rFonts w:ascii="Times New Roman" w:eastAsia="宋体" w:hAnsi="Times New Roman" w:cs="Times New Roman"/>
          <w:sz w:val="24"/>
          <w:szCs w:val="24"/>
        </w:rPr>
      </w:pPr>
      <w:r w:rsidRPr="00D81EE6">
        <w:rPr>
          <w:rFonts w:ascii="Times New Roman" w:eastAsia="宋体" w:hAnsi="Times New Roman" w:cs="Times New Roman"/>
          <w:sz w:val="24"/>
          <w:szCs w:val="24"/>
        </w:rPr>
        <w:t>#include&lt;_________&gt;</w:t>
      </w:r>
    </w:p>
    <w:p w14:paraId="14D8D809" w14:textId="77777777" w:rsidR="00D81EE6" w:rsidRPr="00D81EE6" w:rsidRDefault="00D81EE6" w:rsidP="00D81EE6">
      <w:pPr>
        <w:spacing w:line="360" w:lineRule="auto"/>
        <w:ind w:firstLine="480"/>
        <w:rPr>
          <w:rFonts w:ascii="Times New Roman" w:eastAsia="宋体" w:hAnsi="Times New Roman" w:cs="Times New Roman"/>
          <w:sz w:val="24"/>
          <w:szCs w:val="24"/>
        </w:rPr>
      </w:pPr>
      <w:r w:rsidRPr="00D81EE6">
        <w:rPr>
          <w:rFonts w:ascii="Times New Roman" w:eastAsia="宋体" w:hAnsi="Times New Roman" w:cs="Times New Roman"/>
          <w:sz w:val="24"/>
          <w:szCs w:val="24"/>
        </w:rPr>
        <w:t>#include&lt;string.h&gt;</w:t>
      </w:r>
    </w:p>
    <w:p w14:paraId="5DE48DE3" w14:textId="77777777" w:rsidR="00D81EE6" w:rsidRPr="00D81EE6" w:rsidRDefault="00D81EE6" w:rsidP="00D81EE6">
      <w:pPr>
        <w:spacing w:line="360" w:lineRule="auto"/>
        <w:ind w:firstLine="480"/>
        <w:rPr>
          <w:rFonts w:ascii="Times New Roman" w:eastAsia="宋体" w:hAnsi="Times New Roman" w:cs="Times New Roman"/>
          <w:sz w:val="24"/>
          <w:szCs w:val="24"/>
        </w:rPr>
      </w:pPr>
      <w:r w:rsidRPr="00D81EE6">
        <w:rPr>
          <w:rFonts w:ascii="Times New Roman" w:eastAsia="宋体" w:hAnsi="Times New Roman" w:cs="Times New Roman"/>
          <w:sz w:val="24"/>
          <w:szCs w:val="24"/>
        </w:rPr>
        <w:t>#define N 4</w:t>
      </w:r>
    </w:p>
    <w:p w14:paraId="24241548" w14:textId="77777777" w:rsidR="00D81EE6" w:rsidRPr="00D81EE6" w:rsidRDefault="00D81EE6" w:rsidP="00D81EE6">
      <w:pPr>
        <w:spacing w:line="360" w:lineRule="auto"/>
        <w:ind w:firstLine="480"/>
        <w:rPr>
          <w:rFonts w:ascii="Times New Roman" w:eastAsia="宋体" w:hAnsi="Times New Roman" w:cs="Times New Roman"/>
          <w:sz w:val="24"/>
          <w:szCs w:val="24"/>
        </w:rPr>
      </w:pPr>
      <w:r w:rsidRPr="00D81EE6">
        <w:rPr>
          <w:rFonts w:ascii="Times New Roman" w:eastAsia="宋体" w:hAnsi="Times New Roman" w:cs="Times New Roman"/>
          <w:sz w:val="24"/>
          <w:szCs w:val="24"/>
        </w:rPr>
        <w:t>/*</w:t>
      </w:r>
      <w:r w:rsidRPr="00D81EE6">
        <w:rPr>
          <w:rFonts w:ascii="Times New Roman" w:eastAsia="宋体" w:hAnsi="Times New Roman" w:cs="Times New Roman" w:hint="eastAsia"/>
          <w:sz w:val="24"/>
          <w:szCs w:val="24"/>
        </w:rPr>
        <w:t>对指针数组</w:t>
      </w:r>
      <w:r w:rsidRPr="00D81EE6">
        <w:rPr>
          <w:rFonts w:ascii="Times New Roman" w:eastAsia="宋体" w:hAnsi="Times New Roman" w:cs="Times New Roman" w:hint="eastAsia"/>
          <w:sz w:val="24"/>
          <w:szCs w:val="24"/>
        </w:rPr>
        <w:t>s</w:t>
      </w:r>
      <w:r w:rsidRPr="00D81EE6">
        <w:rPr>
          <w:rFonts w:ascii="Times New Roman" w:eastAsia="宋体" w:hAnsi="Times New Roman" w:cs="Times New Roman" w:hint="eastAsia"/>
          <w:sz w:val="24"/>
          <w:szCs w:val="24"/>
        </w:rPr>
        <w:t>指向的</w:t>
      </w:r>
      <w:r w:rsidRPr="00D81EE6">
        <w:rPr>
          <w:rFonts w:ascii="Times New Roman" w:eastAsia="宋体" w:hAnsi="Times New Roman" w:cs="Times New Roman" w:hint="eastAsia"/>
          <w:sz w:val="24"/>
          <w:szCs w:val="24"/>
        </w:rPr>
        <w:t>size</w:t>
      </w:r>
      <w:r w:rsidRPr="00D81EE6">
        <w:rPr>
          <w:rFonts w:ascii="Times New Roman" w:eastAsia="宋体" w:hAnsi="Times New Roman" w:cs="Times New Roman" w:hint="eastAsia"/>
          <w:sz w:val="24"/>
          <w:szCs w:val="24"/>
        </w:rPr>
        <w:t>个字符串进行升序排序</w:t>
      </w:r>
      <w:r w:rsidRPr="00D81EE6">
        <w:rPr>
          <w:rFonts w:ascii="Times New Roman" w:eastAsia="宋体" w:hAnsi="Times New Roman" w:cs="Times New Roman"/>
          <w:sz w:val="24"/>
          <w:szCs w:val="24"/>
        </w:rPr>
        <w:t>*/</w:t>
      </w:r>
    </w:p>
    <w:p w14:paraId="17514081" w14:textId="77777777" w:rsidR="00D81EE6" w:rsidRPr="00D81EE6" w:rsidRDefault="00D81EE6" w:rsidP="00D81EE6">
      <w:pPr>
        <w:spacing w:line="360" w:lineRule="auto"/>
        <w:ind w:firstLine="480"/>
        <w:rPr>
          <w:rFonts w:ascii="Times New Roman" w:eastAsia="宋体" w:hAnsi="Times New Roman" w:cs="Times New Roman"/>
          <w:sz w:val="24"/>
          <w:szCs w:val="24"/>
        </w:rPr>
      </w:pPr>
      <w:r w:rsidRPr="00D81EE6">
        <w:rPr>
          <w:rFonts w:ascii="Times New Roman" w:eastAsia="宋体" w:hAnsi="Times New Roman" w:cs="Times New Roman"/>
          <w:sz w:val="24"/>
          <w:szCs w:val="24"/>
        </w:rPr>
        <w:t>v</w:t>
      </w:r>
      <w:r w:rsidRPr="00D81EE6">
        <w:rPr>
          <w:rFonts w:ascii="Times New Roman" w:eastAsia="宋体" w:hAnsi="Times New Roman" w:cs="Times New Roman" w:hint="eastAsia"/>
          <w:sz w:val="24"/>
          <w:szCs w:val="24"/>
        </w:rPr>
        <w:t>oid</w:t>
      </w:r>
      <w:r w:rsidRPr="00D81EE6">
        <w:rPr>
          <w:rFonts w:ascii="Times New Roman" w:eastAsia="宋体" w:hAnsi="Times New Roman" w:cs="Times New Roman"/>
          <w:sz w:val="24"/>
          <w:szCs w:val="24"/>
        </w:rPr>
        <w:t xml:space="preserve"> strsort(char *s[], int size)</w:t>
      </w:r>
    </w:p>
    <w:p w14:paraId="23244412" w14:textId="77777777" w:rsidR="00D81EE6" w:rsidRPr="00D81EE6" w:rsidRDefault="00D81EE6" w:rsidP="00D81EE6">
      <w:pPr>
        <w:spacing w:line="360" w:lineRule="auto"/>
        <w:ind w:firstLine="480"/>
        <w:rPr>
          <w:rFonts w:ascii="Times New Roman" w:eastAsia="宋体" w:hAnsi="Times New Roman" w:cs="Times New Roman"/>
          <w:sz w:val="24"/>
          <w:szCs w:val="24"/>
        </w:rPr>
      </w:pPr>
      <w:r w:rsidRPr="00D81EE6">
        <w:rPr>
          <w:rFonts w:ascii="Times New Roman" w:eastAsia="宋体" w:hAnsi="Times New Roman" w:cs="Times New Roman"/>
          <w:sz w:val="24"/>
          <w:szCs w:val="24"/>
        </w:rPr>
        <w:t>{</w:t>
      </w:r>
    </w:p>
    <w:p w14:paraId="41542AA6" w14:textId="77777777" w:rsidR="00D81EE6" w:rsidRPr="00D81EE6" w:rsidRDefault="00D81EE6" w:rsidP="00D81EE6">
      <w:pPr>
        <w:spacing w:line="360" w:lineRule="auto"/>
        <w:ind w:firstLine="480"/>
        <w:rPr>
          <w:rFonts w:ascii="Times New Roman" w:eastAsia="宋体" w:hAnsi="Times New Roman" w:cs="Times New Roman"/>
          <w:sz w:val="24"/>
          <w:szCs w:val="24"/>
        </w:rPr>
      </w:pPr>
      <w:r w:rsidRPr="00D81EE6">
        <w:rPr>
          <w:rFonts w:ascii="Times New Roman" w:eastAsia="宋体" w:hAnsi="Times New Roman" w:cs="Times New Roman"/>
          <w:sz w:val="24"/>
          <w:szCs w:val="24"/>
        </w:rPr>
        <w:tab/>
        <w:t>_______temp;</w:t>
      </w:r>
    </w:p>
    <w:p w14:paraId="54F5006A" w14:textId="77777777" w:rsidR="00D81EE6" w:rsidRPr="00D81EE6" w:rsidRDefault="00D81EE6" w:rsidP="00D81EE6">
      <w:pPr>
        <w:spacing w:line="360" w:lineRule="auto"/>
        <w:ind w:firstLine="480"/>
        <w:rPr>
          <w:rFonts w:ascii="Times New Roman" w:eastAsia="宋体" w:hAnsi="Times New Roman" w:cs="Times New Roman"/>
          <w:sz w:val="24"/>
          <w:szCs w:val="24"/>
        </w:rPr>
      </w:pPr>
      <w:r w:rsidRPr="00D81EE6">
        <w:rPr>
          <w:rFonts w:ascii="Times New Roman" w:eastAsia="宋体" w:hAnsi="Times New Roman" w:cs="Times New Roman"/>
          <w:sz w:val="24"/>
          <w:szCs w:val="24"/>
        </w:rPr>
        <w:tab/>
        <w:t>int i, j;</w:t>
      </w:r>
    </w:p>
    <w:p w14:paraId="561DC1BE" w14:textId="77777777" w:rsidR="00D81EE6" w:rsidRPr="00D81EE6" w:rsidRDefault="00D81EE6" w:rsidP="00D81EE6">
      <w:pPr>
        <w:spacing w:line="360" w:lineRule="auto"/>
        <w:ind w:left="360" w:firstLine="480"/>
        <w:rPr>
          <w:rFonts w:ascii="Times New Roman" w:eastAsia="宋体" w:hAnsi="Times New Roman" w:cs="Times New Roman"/>
          <w:sz w:val="24"/>
          <w:szCs w:val="24"/>
        </w:rPr>
      </w:pPr>
      <w:r w:rsidRPr="00D81EE6">
        <w:rPr>
          <w:rFonts w:ascii="Times New Roman" w:eastAsia="宋体" w:hAnsi="Times New Roman" w:cs="Times New Roman"/>
          <w:sz w:val="24"/>
          <w:szCs w:val="24"/>
        </w:rPr>
        <w:t>for(i=0; i&lt;size-1; i++)</w:t>
      </w:r>
    </w:p>
    <w:p w14:paraId="4E9E6AB1" w14:textId="77777777" w:rsidR="00D81EE6" w:rsidRPr="00D81EE6" w:rsidRDefault="00D81EE6" w:rsidP="00D81EE6">
      <w:pPr>
        <w:spacing w:line="360" w:lineRule="auto"/>
        <w:ind w:left="360" w:firstLine="480"/>
        <w:rPr>
          <w:rFonts w:ascii="Times New Roman" w:eastAsia="宋体" w:hAnsi="Times New Roman" w:cs="Times New Roman"/>
          <w:sz w:val="24"/>
          <w:szCs w:val="24"/>
        </w:rPr>
      </w:pPr>
      <w:r w:rsidRPr="00D81EE6">
        <w:rPr>
          <w:rFonts w:ascii="Times New Roman" w:eastAsia="宋体" w:hAnsi="Times New Roman" w:cs="Times New Roman"/>
          <w:sz w:val="24"/>
          <w:szCs w:val="24"/>
        </w:rPr>
        <w:tab/>
        <w:t>for (j=0; j&lt;size-j-1; j++)</w:t>
      </w:r>
    </w:p>
    <w:p w14:paraId="2E6FEBE2" w14:textId="77777777" w:rsidR="00D81EE6" w:rsidRPr="00D81EE6" w:rsidRDefault="00D81EE6" w:rsidP="00D81EE6">
      <w:pPr>
        <w:spacing w:line="360" w:lineRule="auto"/>
        <w:ind w:left="360" w:firstLine="480"/>
        <w:rPr>
          <w:rFonts w:ascii="Times New Roman" w:eastAsia="宋体" w:hAnsi="Times New Roman" w:cs="Times New Roman"/>
          <w:sz w:val="24"/>
          <w:szCs w:val="24"/>
        </w:rPr>
      </w:pPr>
      <w:r w:rsidRPr="00D81EE6">
        <w:rPr>
          <w:rFonts w:ascii="Times New Roman" w:eastAsia="宋体" w:hAnsi="Times New Roman" w:cs="Times New Roman"/>
          <w:sz w:val="24"/>
          <w:szCs w:val="24"/>
        </w:rPr>
        <w:tab/>
      </w:r>
      <w:r w:rsidRPr="00D81EE6">
        <w:rPr>
          <w:rFonts w:ascii="Times New Roman" w:eastAsia="宋体" w:hAnsi="Times New Roman" w:cs="Times New Roman"/>
          <w:sz w:val="24"/>
          <w:szCs w:val="24"/>
        </w:rPr>
        <w:tab/>
        <w:t>if (___________)</w:t>
      </w:r>
    </w:p>
    <w:p w14:paraId="16B8FFF1" w14:textId="77777777" w:rsidR="00D81EE6" w:rsidRPr="00D81EE6" w:rsidRDefault="00D81EE6" w:rsidP="00D81EE6">
      <w:pPr>
        <w:spacing w:line="360" w:lineRule="auto"/>
        <w:ind w:left="360" w:firstLine="480"/>
        <w:rPr>
          <w:rFonts w:ascii="Times New Roman" w:eastAsia="宋体" w:hAnsi="Times New Roman" w:cs="Times New Roman"/>
          <w:sz w:val="24"/>
          <w:szCs w:val="24"/>
        </w:rPr>
      </w:pPr>
      <w:r w:rsidRPr="00D81EE6">
        <w:rPr>
          <w:rFonts w:ascii="Times New Roman" w:eastAsia="宋体" w:hAnsi="Times New Roman" w:cs="Times New Roman"/>
          <w:sz w:val="24"/>
          <w:szCs w:val="24"/>
        </w:rPr>
        <w:tab/>
      </w:r>
      <w:r w:rsidRPr="00D81EE6">
        <w:rPr>
          <w:rFonts w:ascii="Times New Roman" w:eastAsia="宋体" w:hAnsi="Times New Roman" w:cs="Times New Roman"/>
          <w:sz w:val="24"/>
          <w:szCs w:val="24"/>
        </w:rPr>
        <w:tab/>
        <w:t>{</w:t>
      </w:r>
    </w:p>
    <w:p w14:paraId="523F74ED" w14:textId="77777777" w:rsidR="00D81EE6" w:rsidRPr="00D81EE6" w:rsidRDefault="00D81EE6" w:rsidP="00D81EE6">
      <w:pPr>
        <w:spacing w:line="360" w:lineRule="auto"/>
        <w:ind w:left="360" w:firstLine="480"/>
        <w:rPr>
          <w:rFonts w:ascii="Times New Roman" w:eastAsia="宋体" w:hAnsi="Times New Roman" w:cs="Times New Roman"/>
          <w:sz w:val="24"/>
          <w:szCs w:val="24"/>
        </w:rPr>
      </w:pPr>
      <w:r w:rsidRPr="00D81EE6">
        <w:rPr>
          <w:rFonts w:ascii="Times New Roman" w:eastAsia="宋体" w:hAnsi="Times New Roman" w:cs="Times New Roman"/>
          <w:sz w:val="24"/>
          <w:szCs w:val="24"/>
        </w:rPr>
        <w:tab/>
      </w:r>
      <w:r w:rsidRPr="00D81EE6">
        <w:rPr>
          <w:rFonts w:ascii="Times New Roman" w:eastAsia="宋体" w:hAnsi="Times New Roman" w:cs="Times New Roman"/>
          <w:sz w:val="24"/>
          <w:szCs w:val="24"/>
        </w:rPr>
        <w:tab/>
      </w:r>
      <w:r w:rsidRPr="00D81EE6">
        <w:rPr>
          <w:rFonts w:ascii="Times New Roman" w:eastAsia="宋体" w:hAnsi="Times New Roman" w:cs="Times New Roman"/>
          <w:sz w:val="24"/>
          <w:szCs w:val="24"/>
        </w:rPr>
        <w:tab/>
        <w:t>temp = s[j];</w:t>
      </w:r>
    </w:p>
    <w:p w14:paraId="677580A9" w14:textId="77777777" w:rsidR="00D81EE6" w:rsidRPr="00D81EE6" w:rsidRDefault="00D81EE6" w:rsidP="00D81EE6">
      <w:pPr>
        <w:spacing w:line="360" w:lineRule="auto"/>
        <w:ind w:firstLineChars="900" w:firstLine="2160"/>
        <w:rPr>
          <w:rFonts w:ascii="Times New Roman" w:eastAsia="宋体" w:hAnsi="Times New Roman" w:cs="Times New Roman"/>
          <w:sz w:val="24"/>
          <w:szCs w:val="24"/>
        </w:rPr>
      </w:pPr>
      <w:r w:rsidRPr="00D81EE6">
        <w:rPr>
          <w:rFonts w:ascii="Times New Roman" w:eastAsia="宋体" w:hAnsi="Times New Roman" w:cs="Times New Roman" w:hint="eastAsia"/>
          <w:sz w:val="24"/>
          <w:szCs w:val="24"/>
        </w:rPr>
        <w:t xml:space="preserve"> </w:t>
      </w:r>
      <w:r w:rsidRPr="00D81EE6">
        <w:rPr>
          <w:rFonts w:ascii="Times New Roman" w:eastAsia="宋体" w:hAnsi="Times New Roman" w:cs="Times New Roman"/>
          <w:sz w:val="24"/>
          <w:szCs w:val="24"/>
        </w:rPr>
        <w:t>___________;</w:t>
      </w:r>
    </w:p>
    <w:p w14:paraId="21D5C80F" w14:textId="77777777" w:rsidR="00D81EE6" w:rsidRPr="00D81EE6" w:rsidRDefault="00D81EE6" w:rsidP="00D81EE6">
      <w:pPr>
        <w:spacing w:line="360" w:lineRule="auto"/>
        <w:ind w:left="360" w:firstLine="480"/>
        <w:rPr>
          <w:rFonts w:ascii="Times New Roman" w:eastAsia="宋体" w:hAnsi="Times New Roman" w:cs="Times New Roman"/>
          <w:sz w:val="24"/>
          <w:szCs w:val="24"/>
        </w:rPr>
      </w:pPr>
      <w:r w:rsidRPr="00D81EE6">
        <w:rPr>
          <w:rFonts w:ascii="Times New Roman" w:eastAsia="宋体" w:hAnsi="Times New Roman" w:cs="Times New Roman"/>
          <w:sz w:val="24"/>
          <w:szCs w:val="24"/>
        </w:rPr>
        <w:tab/>
      </w:r>
      <w:r w:rsidRPr="00D81EE6">
        <w:rPr>
          <w:rFonts w:ascii="Times New Roman" w:eastAsia="宋体" w:hAnsi="Times New Roman" w:cs="Times New Roman"/>
          <w:sz w:val="24"/>
          <w:szCs w:val="24"/>
        </w:rPr>
        <w:tab/>
      </w:r>
      <w:r w:rsidRPr="00D81EE6">
        <w:rPr>
          <w:rFonts w:ascii="Times New Roman" w:eastAsia="宋体" w:hAnsi="Times New Roman" w:cs="Times New Roman"/>
          <w:sz w:val="24"/>
          <w:szCs w:val="24"/>
        </w:rPr>
        <w:tab/>
        <w:t>s[j+1] = temp;</w:t>
      </w:r>
    </w:p>
    <w:p w14:paraId="2168BA2C" w14:textId="77777777" w:rsidR="00D81EE6" w:rsidRPr="00D81EE6" w:rsidRDefault="00D81EE6" w:rsidP="00D81EE6">
      <w:pPr>
        <w:spacing w:line="360" w:lineRule="auto"/>
        <w:ind w:left="360" w:firstLine="480"/>
        <w:rPr>
          <w:rFonts w:ascii="Times New Roman" w:eastAsia="宋体" w:hAnsi="Times New Roman" w:cs="Times New Roman"/>
          <w:sz w:val="24"/>
          <w:szCs w:val="24"/>
        </w:rPr>
      </w:pPr>
      <w:r w:rsidRPr="00D81EE6">
        <w:rPr>
          <w:rFonts w:ascii="Times New Roman" w:eastAsia="宋体" w:hAnsi="Times New Roman" w:cs="Times New Roman"/>
          <w:sz w:val="24"/>
          <w:szCs w:val="24"/>
        </w:rPr>
        <w:tab/>
      </w:r>
      <w:r w:rsidRPr="00D81EE6">
        <w:rPr>
          <w:rFonts w:ascii="Times New Roman" w:eastAsia="宋体" w:hAnsi="Times New Roman" w:cs="Times New Roman"/>
          <w:sz w:val="24"/>
          <w:szCs w:val="24"/>
        </w:rPr>
        <w:tab/>
        <w:t>}</w:t>
      </w:r>
    </w:p>
    <w:p w14:paraId="49BAF1D7" w14:textId="77777777" w:rsidR="00D81EE6" w:rsidRPr="00D81EE6" w:rsidRDefault="00D81EE6" w:rsidP="00D81EE6">
      <w:pPr>
        <w:spacing w:line="360" w:lineRule="auto"/>
        <w:ind w:firstLine="480"/>
        <w:rPr>
          <w:rFonts w:ascii="Times New Roman" w:eastAsia="宋体" w:hAnsi="Times New Roman" w:cs="Times New Roman"/>
          <w:sz w:val="24"/>
          <w:szCs w:val="24"/>
        </w:rPr>
      </w:pPr>
      <w:r w:rsidRPr="00D81EE6">
        <w:rPr>
          <w:rFonts w:ascii="Times New Roman" w:eastAsia="宋体" w:hAnsi="Times New Roman" w:cs="Times New Roman"/>
          <w:sz w:val="24"/>
          <w:szCs w:val="24"/>
        </w:rPr>
        <w:t>}</w:t>
      </w:r>
    </w:p>
    <w:p w14:paraId="23DCA65D" w14:textId="77777777" w:rsidR="00D81EE6" w:rsidRPr="00D81EE6" w:rsidRDefault="00D81EE6" w:rsidP="00D81EE6">
      <w:pPr>
        <w:spacing w:line="360" w:lineRule="auto"/>
        <w:ind w:firstLine="480"/>
        <w:rPr>
          <w:rFonts w:ascii="Times New Roman" w:eastAsia="宋体" w:hAnsi="Times New Roman" w:cs="Times New Roman"/>
          <w:sz w:val="24"/>
          <w:szCs w:val="24"/>
        </w:rPr>
      </w:pPr>
    </w:p>
    <w:p w14:paraId="62E70EC8" w14:textId="77777777" w:rsidR="00D81EE6" w:rsidRPr="00D81EE6" w:rsidRDefault="00D81EE6" w:rsidP="00D81EE6">
      <w:pPr>
        <w:spacing w:line="360" w:lineRule="auto"/>
        <w:ind w:firstLine="480"/>
        <w:rPr>
          <w:rFonts w:ascii="Times New Roman" w:eastAsia="宋体" w:hAnsi="Times New Roman" w:cs="Times New Roman"/>
          <w:sz w:val="24"/>
          <w:szCs w:val="24"/>
        </w:rPr>
      </w:pPr>
      <w:r w:rsidRPr="00D81EE6">
        <w:rPr>
          <w:rFonts w:ascii="Times New Roman" w:eastAsia="宋体" w:hAnsi="Times New Roman" w:cs="Times New Roman"/>
          <w:sz w:val="24"/>
          <w:szCs w:val="24"/>
        </w:rPr>
        <w:t>int main()</w:t>
      </w:r>
    </w:p>
    <w:p w14:paraId="552EF60E" w14:textId="77777777" w:rsidR="00D81EE6" w:rsidRPr="00D81EE6" w:rsidRDefault="00D81EE6" w:rsidP="00D81EE6">
      <w:pPr>
        <w:spacing w:line="360" w:lineRule="auto"/>
        <w:ind w:firstLine="480"/>
        <w:rPr>
          <w:rFonts w:ascii="Times New Roman" w:eastAsia="宋体" w:hAnsi="Times New Roman" w:cs="Times New Roman"/>
          <w:sz w:val="24"/>
          <w:szCs w:val="24"/>
        </w:rPr>
      </w:pPr>
      <w:r w:rsidRPr="00D81EE6">
        <w:rPr>
          <w:rFonts w:ascii="Times New Roman" w:eastAsia="宋体" w:hAnsi="Times New Roman" w:cs="Times New Roman"/>
          <w:sz w:val="24"/>
          <w:szCs w:val="24"/>
        </w:rPr>
        <w:t>{</w:t>
      </w:r>
    </w:p>
    <w:p w14:paraId="05A26A68" w14:textId="77777777" w:rsidR="00D81EE6" w:rsidRPr="00D81EE6" w:rsidRDefault="00D81EE6" w:rsidP="00D81EE6">
      <w:pPr>
        <w:spacing w:line="360" w:lineRule="auto"/>
        <w:ind w:firstLine="480"/>
        <w:rPr>
          <w:rFonts w:ascii="Times New Roman" w:eastAsia="宋体" w:hAnsi="Times New Roman" w:cs="Times New Roman"/>
          <w:sz w:val="24"/>
          <w:szCs w:val="24"/>
        </w:rPr>
      </w:pPr>
      <w:r w:rsidRPr="00D81EE6">
        <w:rPr>
          <w:rFonts w:ascii="Times New Roman" w:eastAsia="宋体" w:hAnsi="Times New Roman" w:cs="Times New Roman"/>
          <w:sz w:val="24"/>
          <w:szCs w:val="24"/>
        </w:rPr>
        <w:tab/>
        <w:t>int i;</w:t>
      </w:r>
    </w:p>
    <w:p w14:paraId="42D8B9CD" w14:textId="77777777" w:rsidR="00D81EE6" w:rsidRPr="00D81EE6" w:rsidRDefault="00D81EE6" w:rsidP="00D81EE6">
      <w:pPr>
        <w:spacing w:line="360" w:lineRule="auto"/>
        <w:ind w:firstLine="480"/>
        <w:rPr>
          <w:rFonts w:ascii="Times New Roman" w:eastAsia="宋体" w:hAnsi="Times New Roman" w:cs="Times New Roman"/>
          <w:sz w:val="24"/>
          <w:szCs w:val="24"/>
        </w:rPr>
      </w:pPr>
      <w:r w:rsidRPr="00D81EE6">
        <w:rPr>
          <w:rFonts w:ascii="Times New Roman" w:eastAsia="宋体" w:hAnsi="Times New Roman" w:cs="Times New Roman"/>
          <w:sz w:val="24"/>
          <w:szCs w:val="24"/>
        </w:rPr>
        <w:tab/>
        <w:t>char *s[N], t[50];</w:t>
      </w:r>
    </w:p>
    <w:p w14:paraId="0F5CB2C9" w14:textId="77777777" w:rsidR="00D81EE6" w:rsidRPr="00D81EE6" w:rsidRDefault="00D81EE6" w:rsidP="00D81EE6">
      <w:pPr>
        <w:spacing w:line="360" w:lineRule="auto"/>
        <w:ind w:firstLine="480"/>
        <w:rPr>
          <w:rFonts w:ascii="Times New Roman" w:eastAsia="宋体" w:hAnsi="Times New Roman" w:cs="Times New Roman"/>
          <w:sz w:val="24"/>
          <w:szCs w:val="24"/>
        </w:rPr>
      </w:pPr>
      <w:r w:rsidRPr="00D81EE6">
        <w:rPr>
          <w:rFonts w:ascii="Times New Roman" w:eastAsia="宋体" w:hAnsi="Times New Roman" w:cs="Times New Roman"/>
          <w:sz w:val="24"/>
          <w:szCs w:val="24"/>
        </w:rPr>
        <w:tab/>
        <w:t>for (i=0; i&lt;N; i++)</w:t>
      </w:r>
    </w:p>
    <w:p w14:paraId="72437D2B" w14:textId="77777777" w:rsidR="00D81EE6" w:rsidRPr="00D81EE6" w:rsidRDefault="00D81EE6" w:rsidP="00D81EE6">
      <w:pPr>
        <w:spacing w:line="360" w:lineRule="auto"/>
        <w:ind w:firstLine="480"/>
        <w:rPr>
          <w:rFonts w:ascii="Times New Roman" w:eastAsia="宋体" w:hAnsi="Times New Roman" w:cs="Times New Roman"/>
          <w:sz w:val="24"/>
          <w:szCs w:val="24"/>
        </w:rPr>
      </w:pPr>
      <w:r w:rsidRPr="00D81EE6">
        <w:rPr>
          <w:rFonts w:ascii="Times New Roman" w:eastAsia="宋体" w:hAnsi="Times New Roman" w:cs="Times New Roman"/>
          <w:sz w:val="24"/>
          <w:szCs w:val="24"/>
        </w:rPr>
        <w:tab/>
        <w:t>{</w:t>
      </w:r>
    </w:p>
    <w:p w14:paraId="2225C4A6" w14:textId="77777777" w:rsidR="00D81EE6" w:rsidRPr="00D81EE6" w:rsidRDefault="00D81EE6" w:rsidP="00D81EE6">
      <w:pPr>
        <w:spacing w:line="360" w:lineRule="auto"/>
        <w:ind w:firstLine="480"/>
        <w:rPr>
          <w:rFonts w:ascii="Times New Roman" w:eastAsia="宋体" w:hAnsi="Times New Roman" w:cs="Times New Roman"/>
          <w:sz w:val="24"/>
          <w:szCs w:val="24"/>
        </w:rPr>
      </w:pPr>
      <w:r w:rsidRPr="00D81EE6">
        <w:rPr>
          <w:rFonts w:ascii="Times New Roman" w:eastAsia="宋体" w:hAnsi="Times New Roman" w:cs="Times New Roman"/>
          <w:sz w:val="24"/>
          <w:szCs w:val="24"/>
        </w:rPr>
        <w:tab/>
      </w:r>
      <w:r w:rsidRPr="00D81EE6">
        <w:rPr>
          <w:rFonts w:ascii="Times New Roman" w:eastAsia="宋体" w:hAnsi="Times New Roman" w:cs="Times New Roman"/>
          <w:sz w:val="24"/>
          <w:szCs w:val="24"/>
        </w:rPr>
        <w:tab/>
        <w:t>gets(t);</w:t>
      </w:r>
    </w:p>
    <w:p w14:paraId="1DF5C8AF" w14:textId="77777777" w:rsidR="00D81EE6" w:rsidRPr="00D81EE6" w:rsidRDefault="00D81EE6" w:rsidP="00D81EE6">
      <w:pPr>
        <w:spacing w:line="360" w:lineRule="auto"/>
        <w:ind w:firstLine="480"/>
        <w:rPr>
          <w:rFonts w:ascii="Times New Roman" w:eastAsia="宋体" w:hAnsi="Times New Roman" w:cs="Times New Roman"/>
          <w:sz w:val="24"/>
          <w:szCs w:val="24"/>
        </w:rPr>
      </w:pPr>
      <w:r w:rsidRPr="00D81EE6">
        <w:rPr>
          <w:rFonts w:ascii="Times New Roman" w:eastAsia="宋体" w:hAnsi="Times New Roman" w:cs="Times New Roman"/>
          <w:sz w:val="24"/>
          <w:szCs w:val="24"/>
        </w:rPr>
        <w:tab/>
      </w:r>
      <w:r w:rsidRPr="00D81EE6">
        <w:rPr>
          <w:rFonts w:ascii="Times New Roman" w:eastAsia="宋体" w:hAnsi="Times New Roman" w:cs="Times New Roman"/>
          <w:sz w:val="24"/>
          <w:szCs w:val="24"/>
        </w:rPr>
        <w:tab/>
      </w:r>
      <w:r w:rsidRPr="00D81EE6">
        <w:rPr>
          <w:rFonts w:ascii="Times New Roman" w:eastAsia="宋体" w:hAnsi="Times New Roman" w:cs="Times New Roman" w:hint="eastAsia"/>
          <w:sz w:val="24"/>
          <w:szCs w:val="24"/>
        </w:rPr>
        <w:t>s</w:t>
      </w:r>
      <w:r w:rsidRPr="00D81EE6">
        <w:rPr>
          <w:rFonts w:ascii="Times New Roman" w:eastAsia="宋体" w:hAnsi="Times New Roman" w:cs="Times New Roman"/>
          <w:sz w:val="24"/>
          <w:szCs w:val="24"/>
        </w:rPr>
        <w:t>[i] = (char *)malloc(strlen(t)+1);</w:t>
      </w:r>
    </w:p>
    <w:p w14:paraId="792093C6" w14:textId="77777777" w:rsidR="00D81EE6" w:rsidRPr="00D81EE6" w:rsidRDefault="00D81EE6" w:rsidP="00D81EE6">
      <w:pPr>
        <w:spacing w:line="360" w:lineRule="auto"/>
        <w:ind w:firstLine="480"/>
        <w:rPr>
          <w:rFonts w:ascii="Times New Roman" w:eastAsia="宋体" w:hAnsi="Times New Roman" w:cs="Times New Roman"/>
          <w:sz w:val="24"/>
          <w:szCs w:val="24"/>
        </w:rPr>
      </w:pPr>
      <w:r w:rsidRPr="00D81EE6">
        <w:rPr>
          <w:rFonts w:ascii="Times New Roman" w:eastAsia="宋体" w:hAnsi="Times New Roman" w:cs="Times New Roman"/>
          <w:sz w:val="24"/>
          <w:szCs w:val="24"/>
        </w:rPr>
        <w:tab/>
      </w:r>
      <w:r w:rsidRPr="00D81EE6">
        <w:rPr>
          <w:rFonts w:ascii="Times New Roman" w:eastAsia="宋体" w:hAnsi="Times New Roman" w:cs="Times New Roman"/>
          <w:sz w:val="24"/>
          <w:szCs w:val="24"/>
        </w:rPr>
        <w:tab/>
        <w:t>strcpy(_______);</w:t>
      </w:r>
    </w:p>
    <w:p w14:paraId="71D20797" w14:textId="77777777" w:rsidR="00D81EE6" w:rsidRPr="00D81EE6" w:rsidRDefault="00D81EE6" w:rsidP="00D81EE6">
      <w:pPr>
        <w:spacing w:line="360" w:lineRule="auto"/>
        <w:ind w:firstLine="480"/>
        <w:rPr>
          <w:rFonts w:ascii="Times New Roman" w:eastAsia="宋体" w:hAnsi="Times New Roman" w:cs="Times New Roman"/>
          <w:sz w:val="24"/>
          <w:szCs w:val="24"/>
        </w:rPr>
      </w:pPr>
      <w:r w:rsidRPr="00D81EE6">
        <w:rPr>
          <w:rFonts w:ascii="Times New Roman" w:eastAsia="宋体" w:hAnsi="Times New Roman" w:cs="Times New Roman"/>
          <w:sz w:val="24"/>
          <w:szCs w:val="24"/>
        </w:rPr>
        <w:tab/>
        <w:t>}</w:t>
      </w:r>
    </w:p>
    <w:p w14:paraId="217A2504" w14:textId="77777777" w:rsidR="00D81EE6" w:rsidRPr="00D81EE6" w:rsidRDefault="00D81EE6" w:rsidP="00D81EE6">
      <w:pPr>
        <w:spacing w:line="360" w:lineRule="auto"/>
        <w:ind w:firstLine="480"/>
        <w:rPr>
          <w:rFonts w:ascii="Times New Roman" w:eastAsia="宋体" w:hAnsi="Times New Roman" w:cs="Times New Roman"/>
          <w:sz w:val="24"/>
          <w:szCs w:val="24"/>
        </w:rPr>
      </w:pPr>
      <w:r w:rsidRPr="00D81EE6">
        <w:rPr>
          <w:rFonts w:ascii="Times New Roman" w:eastAsia="宋体" w:hAnsi="Times New Roman" w:cs="Times New Roman"/>
          <w:sz w:val="24"/>
          <w:szCs w:val="24"/>
        </w:rPr>
        <w:lastRenderedPageBreak/>
        <w:tab/>
        <w:t>s</w:t>
      </w:r>
      <w:r w:rsidRPr="00D81EE6">
        <w:rPr>
          <w:rFonts w:ascii="Times New Roman" w:eastAsia="宋体" w:hAnsi="Times New Roman" w:cs="Times New Roman" w:hint="eastAsia"/>
          <w:sz w:val="24"/>
          <w:szCs w:val="24"/>
        </w:rPr>
        <w:t>tr</w:t>
      </w:r>
      <w:r w:rsidRPr="00D81EE6">
        <w:rPr>
          <w:rFonts w:ascii="Times New Roman" w:eastAsia="宋体" w:hAnsi="Times New Roman" w:cs="Times New Roman"/>
          <w:sz w:val="24"/>
          <w:szCs w:val="24"/>
        </w:rPr>
        <w:t>sort(________);</w:t>
      </w:r>
    </w:p>
    <w:p w14:paraId="65EAD95A" w14:textId="77777777" w:rsidR="00D81EE6" w:rsidRPr="00D81EE6" w:rsidRDefault="00D81EE6" w:rsidP="00D81EE6">
      <w:pPr>
        <w:spacing w:line="360" w:lineRule="auto"/>
        <w:ind w:firstLine="480"/>
        <w:rPr>
          <w:rFonts w:ascii="Times New Roman" w:eastAsia="宋体" w:hAnsi="Times New Roman" w:cs="Times New Roman"/>
          <w:sz w:val="24"/>
          <w:szCs w:val="24"/>
        </w:rPr>
      </w:pPr>
      <w:r w:rsidRPr="00D81EE6">
        <w:rPr>
          <w:rFonts w:ascii="Times New Roman" w:eastAsia="宋体" w:hAnsi="Times New Roman" w:cs="Times New Roman"/>
          <w:sz w:val="24"/>
          <w:szCs w:val="24"/>
        </w:rPr>
        <w:tab/>
        <w:t>for (i=0; i&lt;N; i++)</w:t>
      </w:r>
      <w:r w:rsidRPr="00D81EE6">
        <w:rPr>
          <w:rFonts w:ascii="Times New Roman" w:eastAsia="宋体" w:hAnsi="Times New Roman" w:cs="Times New Roman"/>
          <w:sz w:val="24"/>
          <w:szCs w:val="24"/>
        </w:rPr>
        <w:tab/>
        <w:t>puts(s[i]);</w:t>
      </w:r>
    </w:p>
    <w:p w14:paraId="7DA135CC" w14:textId="77777777" w:rsidR="00D81EE6" w:rsidRPr="00D81EE6" w:rsidRDefault="00D81EE6" w:rsidP="00D81EE6">
      <w:pPr>
        <w:spacing w:line="360" w:lineRule="auto"/>
        <w:ind w:firstLine="480"/>
        <w:rPr>
          <w:rFonts w:ascii="Times New Roman" w:eastAsia="宋体" w:hAnsi="Times New Roman" w:cs="Times New Roman"/>
          <w:sz w:val="24"/>
          <w:szCs w:val="24"/>
        </w:rPr>
      </w:pPr>
      <w:r w:rsidRPr="00D81EE6">
        <w:rPr>
          <w:rFonts w:ascii="Times New Roman" w:eastAsia="宋体" w:hAnsi="Times New Roman" w:cs="Times New Roman"/>
          <w:sz w:val="24"/>
          <w:szCs w:val="24"/>
        </w:rPr>
        <w:tab/>
        <w:t>return 0;</w:t>
      </w:r>
    </w:p>
    <w:p w14:paraId="2C99C6BA" w14:textId="77777777" w:rsidR="00D81EE6" w:rsidRPr="00D81EE6" w:rsidRDefault="00D81EE6" w:rsidP="00D81EE6">
      <w:pPr>
        <w:spacing w:line="360" w:lineRule="auto"/>
        <w:ind w:firstLine="480"/>
        <w:rPr>
          <w:rFonts w:ascii="Times New Roman" w:eastAsia="宋体" w:hAnsi="Times New Roman" w:cs="Times New Roman"/>
          <w:sz w:val="24"/>
          <w:szCs w:val="24"/>
        </w:rPr>
      </w:pPr>
      <w:r w:rsidRPr="00D81EE6">
        <w:rPr>
          <w:rFonts w:ascii="Times New Roman" w:eastAsia="宋体" w:hAnsi="Times New Roman" w:cs="Times New Roman"/>
          <w:sz w:val="24"/>
          <w:szCs w:val="24"/>
        </w:rPr>
        <w:t>}</w:t>
      </w:r>
    </w:p>
    <w:p w14:paraId="22698B8A" w14:textId="77777777" w:rsidR="00D81EE6" w:rsidRPr="00D81EE6" w:rsidRDefault="00D81EE6" w:rsidP="00D81EE6">
      <w:pPr>
        <w:spacing w:line="360" w:lineRule="auto"/>
        <w:ind w:firstLine="480"/>
        <w:rPr>
          <w:rFonts w:ascii="Times New Roman" w:eastAsia="宋体" w:hAnsi="Times New Roman" w:cs="Times New Roman"/>
          <w:sz w:val="24"/>
          <w:szCs w:val="24"/>
        </w:rPr>
      </w:pPr>
      <w:r w:rsidRPr="00D81EE6">
        <w:rPr>
          <w:rFonts w:ascii="宋体" w:eastAsia="宋体" w:hAnsi="宋体" w:cs="Times New Roman" w:hint="eastAsia"/>
          <w:sz w:val="24"/>
          <w:szCs w:val="24"/>
        </w:rPr>
        <w:t>②</w:t>
      </w:r>
      <w:r w:rsidRPr="00D81EE6">
        <w:rPr>
          <w:rFonts w:ascii="Times New Roman" w:eastAsia="宋体" w:hAnsi="Times New Roman" w:cs="Times New Roman" w:hint="eastAsia"/>
          <w:sz w:val="24"/>
          <w:szCs w:val="24"/>
        </w:rPr>
        <w:t>数组作为函数参数其本质类型是指针。例如，对于形参</w:t>
      </w:r>
      <w:r w:rsidRPr="00D81EE6">
        <w:rPr>
          <w:rFonts w:ascii="Times New Roman" w:eastAsia="宋体" w:hAnsi="Times New Roman" w:cs="Times New Roman" w:hint="eastAsia"/>
          <w:sz w:val="24"/>
          <w:szCs w:val="24"/>
        </w:rPr>
        <w:t>c</w:t>
      </w:r>
      <w:r w:rsidRPr="00D81EE6">
        <w:rPr>
          <w:rFonts w:ascii="Times New Roman" w:eastAsia="宋体" w:hAnsi="Times New Roman" w:cs="Times New Roman"/>
          <w:sz w:val="24"/>
          <w:szCs w:val="24"/>
        </w:rPr>
        <w:t>har *s[]</w:t>
      </w:r>
      <w:r w:rsidRPr="00D81EE6">
        <w:rPr>
          <w:rFonts w:ascii="Times New Roman" w:eastAsia="宋体" w:hAnsi="Times New Roman" w:cs="Times New Roman" w:hint="eastAsia"/>
          <w:sz w:val="24"/>
          <w:szCs w:val="24"/>
        </w:rPr>
        <w:t>，编译器将其解释为</w:t>
      </w:r>
      <w:r w:rsidRPr="00D81EE6">
        <w:rPr>
          <w:rFonts w:ascii="Times New Roman" w:eastAsia="宋体" w:hAnsi="Times New Roman" w:cs="Times New Roman" w:hint="eastAsia"/>
          <w:sz w:val="24"/>
          <w:szCs w:val="24"/>
        </w:rPr>
        <w:t>c</w:t>
      </w:r>
      <w:r w:rsidRPr="00D81EE6">
        <w:rPr>
          <w:rFonts w:ascii="Times New Roman" w:eastAsia="宋体" w:hAnsi="Times New Roman" w:cs="Times New Roman"/>
          <w:sz w:val="24"/>
          <w:szCs w:val="24"/>
        </w:rPr>
        <w:t>har **s</w:t>
      </w:r>
      <w:r w:rsidRPr="00D81EE6">
        <w:rPr>
          <w:rFonts w:ascii="Times New Roman" w:eastAsia="宋体" w:hAnsi="Times New Roman" w:cs="Times New Roman" w:hint="eastAsia"/>
          <w:sz w:val="24"/>
          <w:szCs w:val="24"/>
        </w:rPr>
        <w:t>，两种写法完全等价。请用二级指针形参重写</w:t>
      </w:r>
      <w:r w:rsidRPr="00D81EE6">
        <w:rPr>
          <w:rFonts w:ascii="Times New Roman" w:eastAsia="宋体" w:hAnsi="Times New Roman" w:cs="Times New Roman" w:hint="eastAsia"/>
          <w:sz w:val="24"/>
          <w:szCs w:val="24"/>
        </w:rPr>
        <w:t>s</w:t>
      </w:r>
      <w:r w:rsidRPr="00D81EE6">
        <w:rPr>
          <w:rFonts w:ascii="Times New Roman" w:eastAsia="宋体" w:hAnsi="Times New Roman" w:cs="Times New Roman"/>
          <w:sz w:val="24"/>
          <w:szCs w:val="24"/>
        </w:rPr>
        <w:t>trsort</w:t>
      </w:r>
      <w:r w:rsidRPr="00D81EE6">
        <w:rPr>
          <w:rFonts w:ascii="Times New Roman" w:eastAsia="宋体" w:hAnsi="Times New Roman" w:cs="Times New Roman" w:hint="eastAsia"/>
          <w:sz w:val="24"/>
          <w:szCs w:val="24"/>
        </w:rPr>
        <w:t>函数，并且在该函数体的任何位置都不允许使用下标引用。</w:t>
      </w:r>
    </w:p>
    <w:p w14:paraId="4ACBB2DF" w14:textId="2B8F780B" w:rsidR="0064621E" w:rsidRPr="00D81EE6" w:rsidRDefault="00D81EE6" w:rsidP="004402D5">
      <w:pPr>
        <w:widowControl/>
        <w:shd w:val="clear" w:color="auto" w:fill="FFFFFF"/>
        <w:spacing w:line="285" w:lineRule="atLeast"/>
        <w:jc w:val="left"/>
        <w:rPr>
          <w:rFonts w:ascii="Times New Roman" w:eastAsia="宋体" w:hAnsi="Times New Roman" w:cs="Times New Roman"/>
          <w:b/>
          <w:bCs/>
          <w:sz w:val="24"/>
          <w:szCs w:val="24"/>
        </w:rPr>
      </w:pPr>
      <w:r w:rsidRPr="00D81EE6">
        <w:rPr>
          <w:rFonts w:ascii="Times New Roman" w:eastAsia="宋体" w:hAnsi="Times New Roman" w:cs="Times New Roman" w:hint="eastAsia"/>
          <w:b/>
          <w:bCs/>
          <w:sz w:val="24"/>
          <w:szCs w:val="24"/>
        </w:rPr>
        <w:t>解答：</w:t>
      </w:r>
    </w:p>
    <w:p w14:paraId="45C2D7F8" w14:textId="2E322F23" w:rsidR="0064621E" w:rsidRDefault="00D81EE6" w:rsidP="004402D5">
      <w:pPr>
        <w:widowControl/>
        <w:shd w:val="clear" w:color="auto" w:fill="FFFFFF"/>
        <w:spacing w:line="285" w:lineRule="atLeast"/>
        <w:jc w:val="left"/>
        <w:rPr>
          <w:rFonts w:ascii="Times New Roman" w:eastAsia="宋体" w:hAnsi="Times New Roman" w:cs="Times New Roman" w:hint="eastAsia"/>
          <w:sz w:val="24"/>
          <w:szCs w:val="24"/>
        </w:rPr>
      </w:pPr>
      <w:r>
        <w:rPr>
          <w:rFonts w:ascii="Times New Roman" w:eastAsia="宋体" w:hAnsi="Times New Roman" w:cs="Times New Roman"/>
          <w:sz w:val="24"/>
          <w:szCs w:val="24"/>
        </w:rPr>
        <w:tab/>
        <w:t>1</w:t>
      </w:r>
      <w:r>
        <w:rPr>
          <w:rFonts w:ascii="Times New Roman" w:eastAsia="宋体" w:hAnsi="Times New Roman" w:cs="Times New Roman" w:hint="eastAsia"/>
          <w:sz w:val="24"/>
          <w:szCs w:val="24"/>
        </w:rPr>
        <w:t>）补充后程序源代码：</w:t>
      </w:r>
    </w:p>
    <w:p w14:paraId="70E175D3" w14:textId="0BEA16B0"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AF00DB"/>
          <w:kern w:val="0"/>
          <w:szCs w:val="21"/>
        </w:rPr>
        <w:t>#include</w:t>
      </w:r>
      <w:r w:rsidRPr="00D81EE6">
        <w:rPr>
          <w:rFonts w:ascii="Consolas" w:eastAsia="宋体" w:hAnsi="Consolas" w:cs="宋体"/>
          <w:color w:val="A31515"/>
          <w:kern w:val="0"/>
          <w:szCs w:val="21"/>
        </w:rPr>
        <w:t>&lt;stdio.h&gt;</w:t>
      </w:r>
    </w:p>
    <w:p w14:paraId="14721C43" w14:textId="77777777"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AF00DB"/>
          <w:kern w:val="0"/>
          <w:szCs w:val="21"/>
        </w:rPr>
        <w:t>#include</w:t>
      </w:r>
      <w:r w:rsidRPr="00D81EE6">
        <w:rPr>
          <w:rFonts w:ascii="Consolas" w:eastAsia="宋体" w:hAnsi="Consolas" w:cs="宋体"/>
          <w:color w:val="A31515"/>
          <w:kern w:val="0"/>
          <w:szCs w:val="21"/>
        </w:rPr>
        <w:t>&lt;stdlib.h&gt;</w:t>
      </w:r>
    </w:p>
    <w:p w14:paraId="78B2EC83" w14:textId="77777777"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AF00DB"/>
          <w:kern w:val="0"/>
          <w:szCs w:val="21"/>
        </w:rPr>
        <w:t>#include</w:t>
      </w:r>
      <w:r w:rsidRPr="00D81EE6">
        <w:rPr>
          <w:rFonts w:ascii="Consolas" w:eastAsia="宋体" w:hAnsi="Consolas" w:cs="宋体"/>
          <w:color w:val="A31515"/>
          <w:kern w:val="0"/>
          <w:szCs w:val="21"/>
        </w:rPr>
        <w:t>&lt;string.h&gt;</w:t>
      </w:r>
    </w:p>
    <w:p w14:paraId="032843F2" w14:textId="77777777"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AF00DB"/>
          <w:kern w:val="0"/>
          <w:szCs w:val="21"/>
        </w:rPr>
        <w:t>#define</w:t>
      </w:r>
      <w:r w:rsidRPr="00D81EE6">
        <w:rPr>
          <w:rFonts w:ascii="Consolas" w:eastAsia="宋体" w:hAnsi="Consolas" w:cs="宋体"/>
          <w:color w:val="0000FF"/>
          <w:kern w:val="0"/>
          <w:szCs w:val="21"/>
        </w:rPr>
        <w:t> N </w:t>
      </w:r>
      <w:r w:rsidRPr="00D81EE6">
        <w:rPr>
          <w:rFonts w:ascii="Consolas" w:eastAsia="宋体" w:hAnsi="Consolas" w:cs="宋体"/>
          <w:color w:val="098658"/>
          <w:kern w:val="0"/>
          <w:szCs w:val="21"/>
        </w:rPr>
        <w:t>4</w:t>
      </w:r>
    </w:p>
    <w:p w14:paraId="3AC35330" w14:textId="77777777"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008000"/>
          <w:kern w:val="0"/>
          <w:szCs w:val="21"/>
        </w:rPr>
        <w:t>/*</w:t>
      </w:r>
      <w:r w:rsidRPr="00D81EE6">
        <w:rPr>
          <w:rFonts w:ascii="Consolas" w:eastAsia="宋体" w:hAnsi="Consolas" w:cs="宋体"/>
          <w:color w:val="008000"/>
          <w:kern w:val="0"/>
          <w:szCs w:val="21"/>
        </w:rPr>
        <w:t>对指针数组</w:t>
      </w:r>
      <w:r w:rsidRPr="00D81EE6">
        <w:rPr>
          <w:rFonts w:ascii="Consolas" w:eastAsia="宋体" w:hAnsi="Consolas" w:cs="宋体"/>
          <w:color w:val="008000"/>
          <w:kern w:val="0"/>
          <w:szCs w:val="21"/>
        </w:rPr>
        <w:t>s</w:t>
      </w:r>
      <w:r w:rsidRPr="00D81EE6">
        <w:rPr>
          <w:rFonts w:ascii="Consolas" w:eastAsia="宋体" w:hAnsi="Consolas" w:cs="宋体"/>
          <w:color w:val="008000"/>
          <w:kern w:val="0"/>
          <w:szCs w:val="21"/>
        </w:rPr>
        <w:t>指向的</w:t>
      </w:r>
      <w:r w:rsidRPr="00D81EE6">
        <w:rPr>
          <w:rFonts w:ascii="Consolas" w:eastAsia="宋体" w:hAnsi="Consolas" w:cs="宋体"/>
          <w:color w:val="008000"/>
          <w:kern w:val="0"/>
          <w:szCs w:val="21"/>
        </w:rPr>
        <w:t>size</w:t>
      </w:r>
      <w:r w:rsidRPr="00D81EE6">
        <w:rPr>
          <w:rFonts w:ascii="Consolas" w:eastAsia="宋体" w:hAnsi="Consolas" w:cs="宋体"/>
          <w:color w:val="008000"/>
          <w:kern w:val="0"/>
          <w:szCs w:val="21"/>
        </w:rPr>
        <w:t>个字符串进行升序排序</w:t>
      </w:r>
      <w:r w:rsidRPr="00D81EE6">
        <w:rPr>
          <w:rFonts w:ascii="Consolas" w:eastAsia="宋体" w:hAnsi="Consolas" w:cs="宋体"/>
          <w:color w:val="008000"/>
          <w:kern w:val="0"/>
          <w:szCs w:val="21"/>
        </w:rPr>
        <w:t>*/</w:t>
      </w:r>
    </w:p>
    <w:p w14:paraId="725B1BB9" w14:textId="77777777"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0000FF"/>
          <w:kern w:val="0"/>
          <w:szCs w:val="21"/>
        </w:rPr>
        <w:t>void</w:t>
      </w:r>
      <w:r w:rsidRPr="00D81EE6">
        <w:rPr>
          <w:rFonts w:ascii="Consolas" w:eastAsia="宋体" w:hAnsi="Consolas" w:cs="宋体"/>
          <w:color w:val="000000"/>
          <w:kern w:val="0"/>
          <w:szCs w:val="21"/>
        </w:rPr>
        <w:t> </w:t>
      </w:r>
      <w:r w:rsidRPr="00D81EE6">
        <w:rPr>
          <w:rFonts w:ascii="Consolas" w:eastAsia="宋体" w:hAnsi="Consolas" w:cs="宋体"/>
          <w:color w:val="795E26"/>
          <w:kern w:val="0"/>
          <w:szCs w:val="21"/>
        </w:rPr>
        <w:t>strsort</w:t>
      </w:r>
      <w:r w:rsidRPr="00D81EE6">
        <w:rPr>
          <w:rFonts w:ascii="Consolas" w:eastAsia="宋体" w:hAnsi="Consolas" w:cs="宋体"/>
          <w:color w:val="000000"/>
          <w:kern w:val="0"/>
          <w:szCs w:val="21"/>
        </w:rPr>
        <w:t>(</w:t>
      </w:r>
      <w:r w:rsidRPr="00D81EE6">
        <w:rPr>
          <w:rFonts w:ascii="Consolas" w:eastAsia="宋体" w:hAnsi="Consolas" w:cs="宋体"/>
          <w:color w:val="0000FF"/>
          <w:kern w:val="0"/>
          <w:szCs w:val="21"/>
        </w:rPr>
        <w:t>char</w:t>
      </w:r>
      <w:r w:rsidRPr="00D81EE6">
        <w:rPr>
          <w:rFonts w:ascii="Consolas" w:eastAsia="宋体" w:hAnsi="Consolas" w:cs="宋体"/>
          <w:color w:val="000000"/>
          <w:kern w:val="0"/>
          <w:szCs w:val="21"/>
        </w:rPr>
        <w:t> *</w:t>
      </w:r>
      <w:r w:rsidRPr="00D81EE6">
        <w:rPr>
          <w:rFonts w:ascii="Consolas" w:eastAsia="宋体" w:hAnsi="Consolas" w:cs="宋体"/>
          <w:color w:val="001080"/>
          <w:kern w:val="0"/>
          <w:szCs w:val="21"/>
        </w:rPr>
        <w:t>s</w:t>
      </w:r>
      <w:r w:rsidRPr="00D81EE6">
        <w:rPr>
          <w:rFonts w:ascii="Consolas" w:eastAsia="宋体" w:hAnsi="Consolas" w:cs="宋体"/>
          <w:color w:val="0000FF"/>
          <w:kern w:val="0"/>
          <w:szCs w:val="21"/>
        </w:rPr>
        <w:t>[]</w:t>
      </w:r>
      <w:r w:rsidRPr="00D81EE6">
        <w:rPr>
          <w:rFonts w:ascii="Consolas" w:eastAsia="宋体" w:hAnsi="Consolas" w:cs="宋体"/>
          <w:color w:val="000000"/>
          <w:kern w:val="0"/>
          <w:szCs w:val="21"/>
        </w:rPr>
        <w:t>, </w:t>
      </w:r>
      <w:r w:rsidRPr="00D81EE6">
        <w:rPr>
          <w:rFonts w:ascii="Consolas" w:eastAsia="宋体" w:hAnsi="Consolas" w:cs="宋体"/>
          <w:color w:val="0000FF"/>
          <w:kern w:val="0"/>
          <w:szCs w:val="21"/>
        </w:rPr>
        <w:t>int</w:t>
      </w:r>
      <w:r w:rsidRPr="00D81EE6">
        <w:rPr>
          <w:rFonts w:ascii="Consolas" w:eastAsia="宋体" w:hAnsi="Consolas" w:cs="宋体"/>
          <w:color w:val="000000"/>
          <w:kern w:val="0"/>
          <w:szCs w:val="21"/>
        </w:rPr>
        <w:t> </w:t>
      </w:r>
      <w:r w:rsidRPr="00D81EE6">
        <w:rPr>
          <w:rFonts w:ascii="Consolas" w:eastAsia="宋体" w:hAnsi="Consolas" w:cs="宋体"/>
          <w:color w:val="001080"/>
          <w:kern w:val="0"/>
          <w:szCs w:val="21"/>
        </w:rPr>
        <w:t>size</w:t>
      </w:r>
      <w:r w:rsidRPr="00D81EE6">
        <w:rPr>
          <w:rFonts w:ascii="Consolas" w:eastAsia="宋体" w:hAnsi="Consolas" w:cs="宋体"/>
          <w:color w:val="000000"/>
          <w:kern w:val="0"/>
          <w:szCs w:val="21"/>
        </w:rPr>
        <w:t>)</w:t>
      </w:r>
    </w:p>
    <w:p w14:paraId="2C437D65" w14:textId="77777777"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000000"/>
          <w:kern w:val="0"/>
          <w:szCs w:val="21"/>
        </w:rPr>
        <w:t>{</w:t>
      </w:r>
    </w:p>
    <w:p w14:paraId="342E68D4" w14:textId="77777777"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000000"/>
          <w:kern w:val="0"/>
          <w:szCs w:val="21"/>
        </w:rPr>
        <w:t>  </w:t>
      </w:r>
      <w:r w:rsidRPr="00D81EE6">
        <w:rPr>
          <w:rFonts w:ascii="Consolas" w:eastAsia="宋体" w:hAnsi="Consolas" w:cs="宋体"/>
          <w:color w:val="0000FF"/>
          <w:kern w:val="0"/>
          <w:szCs w:val="21"/>
        </w:rPr>
        <w:t>char</w:t>
      </w:r>
      <w:r w:rsidRPr="00D81EE6">
        <w:rPr>
          <w:rFonts w:ascii="Consolas" w:eastAsia="宋体" w:hAnsi="Consolas" w:cs="宋体"/>
          <w:color w:val="000000"/>
          <w:kern w:val="0"/>
          <w:szCs w:val="21"/>
        </w:rPr>
        <w:t> * </w:t>
      </w:r>
      <w:r w:rsidRPr="00D81EE6">
        <w:rPr>
          <w:rFonts w:ascii="Consolas" w:eastAsia="宋体" w:hAnsi="Consolas" w:cs="宋体"/>
          <w:color w:val="001080"/>
          <w:kern w:val="0"/>
          <w:szCs w:val="21"/>
        </w:rPr>
        <w:t>temp</w:t>
      </w:r>
      <w:r w:rsidRPr="00D81EE6">
        <w:rPr>
          <w:rFonts w:ascii="Consolas" w:eastAsia="宋体" w:hAnsi="Consolas" w:cs="宋体"/>
          <w:color w:val="000000"/>
          <w:kern w:val="0"/>
          <w:szCs w:val="21"/>
        </w:rPr>
        <w:t>;</w:t>
      </w:r>
    </w:p>
    <w:p w14:paraId="73785E63" w14:textId="77777777"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000000"/>
          <w:kern w:val="0"/>
          <w:szCs w:val="21"/>
        </w:rPr>
        <w:t>  </w:t>
      </w:r>
      <w:r w:rsidRPr="00D81EE6">
        <w:rPr>
          <w:rFonts w:ascii="Consolas" w:eastAsia="宋体" w:hAnsi="Consolas" w:cs="宋体"/>
          <w:color w:val="0000FF"/>
          <w:kern w:val="0"/>
          <w:szCs w:val="21"/>
        </w:rPr>
        <w:t>int</w:t>
      </w:r>
      <w:r w:rsidRPr="00D81EE6">
        <w:rPr>
          <w:rFonts w:ascii="Consolas" w:eastAsia="宋体" w:hAnsi="Consolas" w:cs="宋体"/>
          <w:color w:val="000000"/>
          <w:kern w:val="0"/>
          <w:szCs w:val="21"/>
        </w:rPr>
        <w:t> </w:t>
      </w:r>
      <w:r w:rsidRPr="00D81EE6">
        <w:rPr>
          <w:rFonts w:ascii="Consolas" w:eastAsia="宋体" w:hAnsi="Consolas" w:cs="宋体"/>
          <w:color w:val="001080"/>
          <w:kern w:val="0"/>
          <w:szCs w:val="21"/>
        </w:rPr>
        <w:t>i</w:t>
      </w:r>
      <w:r w:rsidRPr="00D81EE6">
        <w:rPr>
          <w:rFonts w:ascii="Consolas" w:eastAsia="宋体" w:hAnsi="Consolas" w:cs="宋体"/>
          <w:color w:val="000000"/>
          <w:kern w:val="0"/>
          <w:szCs w:val="21"/>
        </w:rPr>
        <w:t>, </w:t>
      </w:r>
      <w:r w:rsidRPr="00D81EE6">
        <w:rPr>
          <w:rFonts w:ascii="Consolas" w:eastAsia="宋体" w:hAnsi="Consolas" w:cs="宋体"/>
          <w:color w:val="001080"/>
          <w:kern w:val="0"/>
          <w:szCs w:val="21"/>
        </w:rPr>
        <w:t>j</w:t>
      </w:r>
      <w:r w:rsidRPr="00D81EE6">
        <w:rPr>
          <w:rFonts w:ascii="Consolas" w:eastAsia="宋体" w:hAnsi="Consolas" w:cs="宋体"/>
          <w:color w:val="000000"/>
          <w:kern w:val="0"/>
          <w:szCs w:val="21"/>
        </w:rPr>
        <w:t>;</w:t>
      </w:r>
    </w:p>
    <w:p w14:paraId="6BC9DFD8" w14:textId="77777777"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000000"/>
          <w:kern w:val="0"/>
          <w:szCs w:val="21"/>
        </w:rPr>
        <w:t>    </w:t>
      </w:r>
      <w:r w:rsidRPr="00D81EE6">
        <w:rPr>
          <w:rFonts w:ascii="Consolas" w:eastAsia="宋体" w:hAnsi="Consolas" w:cs="宋体"/>
          <w:color w:val="AF00DB"/>
          <w:kern w:val="0"/>
          <w:szCs w:val="21"/>
        </w:rPr>
        <w:t>for</w:t>
      </w:r>
      <w:r w:rsidRPr="00D81EE6">
        <w:rPr>
          <w:rFonts w:ascii="Consolas" w:eastAsia="宋体" w:hAnsi="Consolas" w:cs="宋体"/>
          <w:color w:val="000000"/>
          <w:kern w:val="0"/>
          <w:szCs w:val="21"/>
        </w:rPr>
        <w:t>(</w:t>
      </w:r>
      <w:r w:rsidRPr="00D81EE6">
        <w:rPr>
          <w:rFonts w:ascii="Consolas" w:eastAsia="宋体" w:hAnsi="Consolas" w:cs="宋体"/>
          <w:color w:val="001080"/>
          <w:kern w:val="0"/>
          <w:szCs w:val="21"/>
        </w:rPr>
        <w:t>i</w:t>
      </w:r>
      <w:r w:rsidRPr="00D81EE6">
        <w:rPr>
          <w:rFonts w:ascii="Consolas" w:eastAsia="宋体" w:hAnsi="Consolas" w:cs="宋体"/>
          <w:color w:val="000000"/>
          <w:kern w:val="0"/>
          <w:szCs w:val="21"/>
        </w:rPr>
        <w:t>=</w:t>
      </w:r>
      <w:r w:rsidRPr="00D81EE6">
        <w:rPr>
          <w:rFonts w:ascii="Consolas" w:eastAsia="宋体" w:hAnsi="Consolas" w:cs="宋体"/>
          <w:color w:val="098658"/>
          <w:kern w:val="0"/>
          <w:szCs w:val="21"/>
        </w:rPr>
        <w:t>0</w:t>
      </w:r>
      <w:r w:rsidRPr="00D81EE6">
        <w:rPr>
          <w:rFonts w:ascii="Consolas" w:eastAsia="宋体" w:hAnsi="Consolas" w:cs="宋体"/>
          <w:color w:val="000000"/>
          <w:kern w:val="0"/>
          <w:szCs w:val="21"/>
        </w:rPr>
        <w:t>; </w:t>
      </w:r>
      <w:r w:rsidRPr="00D81EE6">
        <w:rPr>
          <w:rFonts w:ascii="Consolas" w:eastAsia="宋体" w:hAnsi="Consolas" w:cs="宋体"/>
          <w:color w:val="001080"/>
          <w:kern w:val="0"/>
          <w:szCs w:val="21"/>
        </w:rPr>
        <w:t>i</w:t>
      </w:r>
      <w:r w:rsidRPr="00D81EE6">
        <w:rPr>
          <w:rFonts w:ascii="Consolas" w:eastAsia="宋体" w:hAnsi="Consolas" w:cs="宋体"/>
          <w:color w:val="000000"/>
          <w:kern w:val="0"/>
          <w:szCs w:val="21"/>
        </w:rPr>
        <w:t>&lt;</w:t>
      </w:r>
      <w:r w:rsidRPr="00D81EE6">
        <w:rPr>
          <w:rFonts w:ascii="Consolas" w:eastAsia="宋体" w:hAnsi="Consolas" w:cs="宋体"/>
          <w:color w:val="001080"/>
          <w:kern w:val="0"/>
          <w:szCs w:val="21"/>
        </w:rPr>
        <w:t>size</w:t>
      </w:r>
      <w:r w:rsidRPr="00D81EE6">
        <w:rPr>
          <w:rFonts w:ascii="Consolas" w:eastAsia="宋体" w:hAnsi="Consolas" w:cs="宋体"/>
          <w:color w:val="000000"/>
          <w:kern w:val="0"/>
          <w:szCs w:val="21"/>
        </w:rPr>
        <w:t>-</w:t>
      </w:r>
      <w:r w:rsidRPr="00D81EE6">
        <w:rPr>
          <w:rFonts w:ascii="Consolas" w:eastAsia="宋体" w:hAnsi="Consolas" w:cs="宋体"/>
          <w:color w:val="098658"/>
          <w:kern w:val="0"/>
          <w:szCs w:val="21"/>
        </w:rPr>
        <w:t>1</w:t>
      </w:r>
      <w:r w:rsidRPr="00D81EE6">
        <w:rPr>
          <w:rFonts w:ascii="Consolas" w:eastAsia="宋体" w:hAnsi="Consolas" w:cs="宋体"/>
          <w:color w:val="000000"/>
          <w:kern w:val="0"/>
          <w:szCs w:val="21"/>
        </w:rPr>
        <w:t>; </w:t>
      </w:r>
      <w:r w:rsidRPr="00D81EE6">
        <w:rPr>
          <w:rFonts w:ascii="Consolas" w:eastAsia="宋体" w:hAnsi="Consolas" w:cs="宋体"/>
          <w:color w:val="001080"/>
          <w:kern w:val="0"/>
          <w:szCs w:val="21"/>
        </w:rPr>
        <w:t>i</w:t>
      </w:r>
      <w:r w:rsidRPr="00D81EE6">
        <w:rPr>
          <w:rFonts w:ascii="Consolas" w:eastAsia="宋体" w:hAnsi="Consolas" w:cs="宋体"/>
          <w:color w:val="000000"/>
          <w:kern w:val="0"/>
          <w:szCs w:val="21"/>
        </w:rPr>
        <w:t>++)</w:t>
      </w:r>
    </w:p>
    <w:p w14:paraId="3A9D4041" w14:textId="77777777"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000000"/>
          <w:kern w:val="0"/>
          <w:szCs w:val="21"/>
        </w:rPr>
        <w:t>      </w:t>
      </w:r>
      <w:r w:rsidRPr="00D81EE6">
        <w:rPr>
          <w:rFonts w:ascii="Consolas" w:eastAsia="宋体" w:hAnsi="Consolas" w:cs="宋体"/>
          <w:color w:val="AF00DB"/>
          <w:kern w:val="0"/>
          <w:szCs w:val="21"/>
        </w:rPr>
        <w:t>for</w:t>
      </w:r>
      <w:r w:rsidRPr="00D81EE6">
        <w:rPr>
          <w:rFonts w:ascii="Consolas" w:eastAsia="宋体" w:hAnsi="Consolas" w:cs="宋体"/>
          <w:color w:val="000000"/>
          <w:kern w:val="0"/>
          <w:szCs w:val="21"/>
        </w:rPr>
        <w:t> (</w:t>
      </w:r>
      <w:r w:rsidRPr="00D81EE6">
        <w:rPr>
          <w:rFonts w:ascii="Consolas" w:eastAsia="宋体" w:hAnsi="Consolas" w:cs="宋体"/>
          <w:color w:val="001080"/>
          <w:kern w:val="0"/>
          <w:szCs w:val="21"/>
        </w:rPr>
        <w:t>j</w:t>
      </w:r>
      <w:r w:rsidRPr="00D81EE6">
        <w:rPr>
          <w:rFonts w:ascii="Consolas" w:eastAsia="宋体" w:hAnsi="Consolas" w:cs="宋体"/>
          <w:color w:val="000000"/>
          <w:kern w:val="0"/>
          <w:szCs w:val="21"/>
        </w:rPr>
        <w:t>=</w:t>
      </w:r>
      <w:r w:rsidRPr="00D81EE6">
        <w:rPr>
          <w:rFonts w:ascii="Consolas" w:eastAsia="宋体" w:hAnsi="Consolas" w:cs="宋体"/>
          <w:color w:val="098658"/>
          <w:kern w:val="0"/>
          <w:szCs w:val="21"/>
        </w:rPr>
        <w:t>0</w:t>
      </w:r>
      <w:r w:rsidRPr="00D81EE6">
        <w:rPr>
          <w:rFonts w:ascii="Consolas" w:eastAsia="宋体" w:hAnsi="Consolas" w:cs="宋体"/>
          <w:color w:val="000000"/>
          <w:kern w:val="0"/>
          <w:szCs w:val="21"/>
        </w:rPr>
        <w:t>; </w:t>
      </w:r>
      <w:r w:rsidRPr="00D81EE6">
        <w:rPr>
          <w:rFonts w:ascii="Consolas" w:eastAsia="宋体" w:hAnsi="Consolas" w:cs="宋体"/>
          <w:color w:val="001080"/>
          <w:kern w:val="0"/>
          <w:szCs w:val="21"/>
        </w:rPr>
        <w:t>j</w:t>
      </w:r>
      <w:r w:rsidRPr="00D81EE6">
        <w:rPr>
          <w:rFonts w:ascii="Consolas" w:eastAsia="宋体" w:hAnsi="Consolas" w:cs="宋体"/>
          <w:color w:val="000000"/>
          <w:kern w:val="0"/>
          <w:szCs w:val="21"/>
        </w:rPr>
        <w:t>&lt;</w:t>
      </w:r>
      <w:r w:rsidRPr="00D81EE6">
        <w:rPr>
          <w:rFonts w:ascii="Consolas" w:eastAsia="宋体" w:hAnsi="Consolas" w:cs="宋体"/>
          <w:color w:val="001080"/>
          <w:kern w:val="0"/>
          <w:szCs w:val="21"/>
        </w:rPr>
        <w:t>size</w:t>
      </w:r>
      <w:r w:rsidRPr="00D81EE6">
        <w:rPr>
          <w:rFonts w:ascii="Consolas" w:eastAsia="宋体" w:hAnsi="Consolas" w:cs="宋体"/>
          <w:color w:val="000000"/>
          <w:kern w:val="0"/>
          <w:szCs w:val="21"/>
        </w:rPr>
        <w:t>-</w:t>
      </w:r>
      <w:r w:rsidRPr="00D81EE6">
        <w:rPr>
          <w:rFonts w:ascii="Consolas" w:eastAsia="宋体" w:hAnsi="Consolas" w:cs="宋体"/>
          <w:color w:val="098658"/>
          <w:kern w:val="0"/>
          <w:szCs w:val="21"/>
        </w:rPr>
        <w:t>1</w:t>
      </w:r>
      <w:r w:rsidRPr="00D81EE6">
        <w:rPr>
          <w:rFonts w:ascii="Consolas" w:eastAsia="宋体" w:hAnsi="Consolas" w:cs="宋体"/>
          <w:color w:val="000000"/>
          <w:kern w:val="0"/>
          <w:szCs w:val="21"/>
        </w:rPr>
        <w:t>; </w:t>
      </w:r>
      <w:r w:rsidRPr="00D81EE6">
        <w:rPr>
          <w:rFonts w:ascii="Consolas" w:eastAsia="宋体" w:hAnsi="Consolas" w:cs="宋体"/>
          <w:color w:val="001080"/>
          <w:kern w:val="0"/>
          <w:szCs w:val="21"/>
        </w:rPr>
        <w:t>j</w:t>
      </w:r>
      <w:r w:rsidRPr="00D81EE6">
        <w:rPr>
          <w:rFonts w:ascii="Consolas" w:eastAsia="宋体" w:hAnsi="Consolas" w:cs="宋体"/>
          <w:color w:val="000000"/>
          <w:kern w:val="0"/>
          <w:szCs w:val="21"/>
        </w:rPr>
        <w:t>++)</w:t>
      </w:r>
    </w:p>
    <w:p w14:paraId="3DB6CEE9" w14:textId="77777777"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000000"/>
          <w:kern w:val="0"/>
          <w:szCs w:val="21"/>
        </w:rPr>
        <w:t>        </w:t>
      </w:r>
      <w:r w:rsidRPr="00D81EE6">
        <w:rPr>
          <w:rFonts w:ascii="Consolas" w:eastAsia="宋体" w:hAnsi="Consolas" w:cs="宋体"/>
          <w:color w:val="AF00DB"/>
          <w:kern w:val="0"/>
          <w:szCs w:val="21"/>
        </w:rPr>
        <w:t>if</w:t>
      </w:r>
      <w:r w:rsidRPr="00D81EE6">
        <w:rPr>
          <w:rFonts w:ascii="Consolas" w:eastAsia="宋体" w:hAnsi="Consolas" w:cs="宋体"/>
          <w:color w:val="000000"/>
          <w:kern w:val="0"/>
          <w:szCs w:val="21"/>
        </w:rPr>
        <w:t> (*</w:t>
      </w:r>
      <w:r w:rsidRPr="00D81EE6">
        <w:rPr>
          <w:rFonts w:ascii="Consolas" w:eastAsia="宋体" w:hAnsi="Consolas" w:cs="宋体"/>
          <w:color w:val="001080"/>
          <w:kern w:val="0"/>
          <w:szCs w:val="21"/>
        </w:rPr>
        <w:t>s</w:t>
      </w:r>
      <w:r w:rsidRPr="00D81EE6">
        <w:rPr>
          <w:rFonts w:ascii="Consolas" w:eastAsia="宋体" w:hAnsi="Consolas" w:cs="宋体"/>
          <w:color w:val="000000"/>
          <w:kern w:val="0"/>
          <w:szCs w:val="21"/>
        </w:rPr>
        <w:t>[</w:t>
      </w:r>
      <w:r w:rsidRPr="00D81EE6">
        <w:rPr>
          <w:rFonts w:ascii="Consolas" w:eastAsia="宋体" w:hAnsi="Consolas" w:cs="宋体"/>
          <w:color w:val="001080"/>
          <w:kern w:val="0"/>
          <w:szCs w:val="21"/>
        </w:rPr>
        <w:t>j</w:t>
      </w:r>
      <w:r w:rsidRPr="00D81EE6">
        <w:rPr>
          <w:rFonts w:ascii="Consolas" w:eastAsia="宋体" w:hAnsi="Consolas" w:cs="宋体"/>
          <w:color w:val="000000"/>
          <w:kern w:val="0"/>
          <w:szCs w:val="21"/>
        </w:rPr>
        <w:t>]&gt;=*</w:t>
      </w:r>
      <w:r w:rsidRPr="00D81EE6">
        <w:rPr>
          <w:rFonts w:ascii="Consolas" w:eastAsia="宋体" w:hAnsi="Consolas" w:cs="宋体"/>
          <w:color w:val="001080"/>
          <w:kern w:val="0"/>
          <w:szCs w:val="21"/>
        </w:rPr>
        <w:t>s</w:t>
      </w:r>
      <w:r w:rsidRPr="00D81EE6">
        <w:rPr>
          <w:rFonts w:ascii="Consolas" w:eastAsia="宋体" w:hAnsi="Consolas" w:cs="宋体"/>
          <w:color w:val="000000"/>
          <w:kern w:val="0"/>
          <w:szCs w:val="21"/>
        </w:rPr>
        <w:t>[</w:t>
      </w:r>
      <w:r w:rsidRPr="00D81EE6">
        <w:rPr>
          <w:rFonts w:ascii="Consolas" w:eastAsia="宋体" w:hAnsi="Consolas" w:cs="宋体"/>
          <w:color w:val="001080"/>
          <w:kern w:val="0"/>
          <w:szCs w:val="21"/>
        </w:rPr>
        <w:t>j</w:t>
      </w:r>
      <w:r w:rsidRPr="00D81EE6">
        <w:rPr>
          <w:rFonts w:ascii="Consolas" w:eastAsia="宋体" w:hAnsi="Consolas" w:cs="宋体"/>
          <w:color w:val="000000"/>
          <w:kern w:val="0"/>
          <w:szCs w:val="21"/>
        </w:rPr>
        <w:t>+</w:t>
      </w:r>
      <w:r w:rsidRPr="00D81EE6">
        <w:rPr>
          <w:rFonts w:ascii="Consolas" w:eastAsia="宋体" w:hAnsi="Consolas" w:cs="宋体"/>
          <w:color w:val="098658"/>
          <w:kern w:val="0"/>
          <w:szCs w:val="21"/>
        </w:rPr>
        <w:t>1</w:t>
      </w:r>
      <w:r w:rsidRPr="00D81EE6">
        <w:rPr>
          <w:rFonts w:ascii="Consolas" w:eastAsia="宋体" w:hAnsi="Consolas" w:cs="宋体"/>
          <w:color w:val="000000"/>
          <w:kern w:val="0"/>
          <w:szCs w:val="21"/>
        </w:rPr>
        <w:t>])</w:t>
      </w:r>
    </w:p>
    <w:p w14:paraId="292C9D8F" w14:textId="77777777"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000000"/>
          <w:kern w:val="0"/>
          <w:szCs w:val="21"/>
        </w:rPr>
        <w:t>        {</w:t>
      </w:r>
    </w:p>
    <w:p w14:paraId="2FA5336B" w14:textId="77777777"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000000"/>
          <w:kern w:val="0"/>
          <w:szCs w:val="21"/>
        </w:rPr>
        <w:t>          </w:t>
      </w:r>
      <w:r w:rsidRPr="00D81EE6">
        <w:rPr>
          <w:rFonts w:ascii="Consolas" w:eastAsia="宋体" w:hAnsi="Consolas" w:cs="宋体"/>
          <w:color w:val="001080"/>
          <w:kern w:val="0"/>
          <w:szCs w:val="21"/>
        </w:rPr>
        <w:t>temp</w:t>
      </w:r>
      <w:r w:rsidRPr="00D81EE6">
        <w:rPr>
          <w:rFonts w:ascii="Consolas" w:eastAsia="宋体" w:hAnsi="Consolas" w:cs="宋体"/>
          <w:color w:val="000000"/>
          <w:kern w:val="0"/>
          <w:szCs w:val="21"/>
        </w:rPr>
        <w:t> = </w:t>
      </w:r>
      <w:r w:rsidRPr="00D81EE6">
        <w:rPr>
          <w:rFonts w:ascii="Consolas" w:eastAsia="宋体" w:hAnsi="Consolas" w:cs="宋体"/>
          <w:color w:val="001080"/>
          <w:kern w:val="0"/>
          <w:szCs w:val="21"/>
        </w:rPr>
        <w:t>s</w:t>
      </w:r>
      <w:r w:rsidRPr="00D81EE6">
        <w:rPr>
          <w:rFonts w:ascii="Consolas" w:eastAsia="宋体" w:hAnsi="Consolas" w:cs="宋体"/>
          <w:color w:val="000000"/>
          <w:kern w:val="0"/>
          <w:szCs w:val="21"/>
        </w:rPr>
        <w:t>[</w:t>
      </w:r>
      <w:r w:rsidRPr="00D81EE6">
        <w:rPr>
          <w:rFonts w:ascii="Consolas" w:eastAsia="宋体" w:hAnsi="Consolas" w:cs="宋体"/>
          <w:color w:val="001080"/>
          <w:kern w:val="0"/>
          <w:szCs w:val="21"/>
        </w:rPr>
        <w:t>j</w:t>
      </w:r>
      <w:r w:rsidRPr="00D81EE6">
        <w:rPr>
          <w:rFonts w:ascii="Consolas" w:eastAsia="宋体" w:hAnsi="Consolas" w:cs="宋体"/>
          <w:color w:val="000000"/>
          <w:kern w:val="0"/>
          <w:szCs w:val="21"/>
        </w:rPr>
        <w:t>];</w:t>
      </w:r>
    </w:p>
    <w:p w14:paraId="6FB259BF" w14:textId="00A6553D"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000000"/>
          <w:kern w:val="0"/>
          <w:szCs w:val="21"/>
        </w:rPr>
        <w:t>          </w:t>
      </w:r>
      <w:r w:rsidRPr="00D81EE6">
        <w:rPr>
          <w:rFonts w:ascii="Consolas" w:eastAsia="宋体" w:hAnsi="Consolas" w:cs="宋体"/>
          <w:color w:val="001080"/>
          <w:kern w:val="0"/>
          <w:szCs w:val="21"/>
        </w:rPr>
        <w:t>s</w:t>
      </w:r>
      <w:r w:rsidRPr="00D81EE6">
        <w:rPr>
          <w:rFonts w:ascii="Consolas" w:eastAsia="宋体" w:hAnsi="Consolas" w:cs="宋体"/>
          <w:color w:val="000000"/>
          <w:kern w:val="0"/>
          <w:szCs w:val="21"/>
        </w:rPr>
        <w:t>[</w:t>
      </w:r>
      <w:r w:rsidRPr="00D81EE6">
        <w:rPr>
          <w:rFonts w:ascii="Consolas" w:eastAsia="宋体" w:hAnsi="Consolas" w:cs="宋体"/>
          <w:color w:val="001080"/>
          <w:kern w:val="0"/>
          <w:szCs w:val="21"/>
        </w:rPr>
        <w:t>j</w:t>
      </w:r>
      <w:r w:rsidRPr="00D81EE6">
        <w:rPr>
          <w:rFonts w:ascii="Consolas" w:eastAsia="宋体" w:hAnsi="Consolas" w:cs="宋体"/>
          <w:color w:val="000000"/>
          <w:kern w:val="0"/>
          <w:szCs w:val="21"/>
        </w:rPr>
        <w:t>]=</w:t>
      </w:r>
      <w:r w:rsidRPr="00D81EE6">
        <w:rPr>
          <w:rFonts w:ascii="Consolas" w:eastAsia="宋体" w:hAnsi="Consolas" w:cs="宋体"/>
          <w:color w:val="001080"/>
          <w:kern w:val="0"/>
          <w:szCs w:val="21"/>
        </w:rPr>
        <w:t>s</w:t>
      </w:r>
      <w:r w:rsidRPr="00D81EE6">
        <w:rPr>
          <w:rFonts w:ascii="Consolas" w:eastAsia="宋体" w:hAnsi="Consolas" w:cs="宋体"/>
          <w:color w:val="000000"/>
          <w:kern w:val="0"/>
          <w:szCs w:val="21"/>
        </w:rPr>
        <w:t>[</w:t>
      </w:r>
      <w:r w:rsidRPr="00D81EE6">
        <w:rPr>
          <w:rFonts w:ascii="Consolas" w:eastAsia="宋体" w:hAnsi="Consolas" w:cs="宋体"/>
          <w:color w:val="001080"/>
          <w:kern w:val="0"/>
          <w:szCs w:val="21"/>
        </w:rPr>
        <w:t>j</w:t>
      </w:r>
      <w:r w:rsidRPr="00D81EE6">
        <w:rPr>
          <w:rFonts w:ascii="Consolas" w:eastAsia="宋体" w:hAnsi="Consolas" w:cs="宋体"/>
          <w:color w:val="000000"/>
          <w:kern w:val="0"/>
          <w:szCs w:val="21"/>
        </w:rPr>
        <w:t>+</w:t>
      </w:r>
      <w:r w:rsidRPr="00D81EE6">
        <w:rPr>
          <w:rFonts w:ascii="Consolas" w:eastAsia="宋体" w:hAnsi="Consolas" w:cs="宋体"/>
          <w:color w:val="098658"/>
          <w:kern w:val="0"/>
          <w:szCs w:val="21"/>
        </w:rPr>
        <w:t>1</w:t>
      </w:r>
      <w:r w:rsidRPr="00D81EE6">
        <w:rPr>
          <w:rFonts w:ascii="Consolas" w:eastAsia="宋体" w:hAnsi="Consolas" w:cs="宋体"/>
          <w:color w:val="000000"/>
          <w:kern w:val="0"/>
          <w:szCs w:val="21"/>
        </w:rPr>
        <w:t>];</w:t>
      </w:r>
    </w:p>
    <w:p w14:paraId="2829F856" w14:textId="77777777"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000000"/>
          <w:kern w:val="0"/>
          <w:szCs w:val="21"/>
        </w:rPr>
        <w:t>          </w:t>
      </w:r>
      <w:r w:rsidRPr="00D81EE6">
        <w:rPr>
          <w:rFonts w:ascii="Consolas" w:eastAsia="宋体" w:hAnsi="Consolas" w:cs="宋体"/>
          <w:color w:val="001080"/>
          <w:kern w:val="0"/>
          <w:szCs w:val="21"/>
        </w:rPr>
        <w:t>s</w:t>
      </w:r>
      <w:r w:rsidRPr="00D81EE6">
        <w:rPr>
          <w:rFonts w:ascii="Consolas" w:eastAsia="宋体" w:hAnsi="Consolas" w:cs="宋体"/>
          <w:color w:val="000000"/>
          <w:kern w:val="0"/>
          <w:szCs w:val="21"/>
        </w:rPr>
        <w:t>[</w:t>
      </w:r>
      <w:r w:rsidRPr="00D81EE6">
        <w:rPr>
          <w:rFonts w:ascii="Consolas" w:eastAsia="宋体" w:hAnsi="Consolas" w:cs="宋体"/>
          <w:color w:val="001080"/>
          <w:kern w:val="0"/>
          <w:szCs w:val="21"/>
        </w:rPr>
        <w:t>j</w:t>
      </w:r>
      <w:r w:rsidRPr="00D81EE6">
        <w:rPr>
          <w:rFonts w:ascii="Consolas" w:eastAsia="宋体" w:hAnsi="Consolas" w:cs="宋体"/>
          <w:color w:val="000000"/>
          <w:kern w:val="0"/>
          <w:szCs w:val="21"/>
        </w:rPr>
        <w:t>+</w:t>
      </w:r>
      <w:r w:rsidRPr="00D81EE6">
        <w:rPr>
          <w:rFonts w:ascii="Consolas" w:eastAsia="宋体" w:hAnsi="Consolas" w:cs="宋体"/>
          <w:color w:val="098658"/>
          <w:kern w:val="0"/>
          <w:szCs w:val="21"/>
        </w:rPr>
        <w:t>1</w:t>
      </w:r>
      <w:r w:rsidRPr="00D81EE6">
        <w:rPr>
          <w:rFonts w:ascii="Consolas" w:eastAsia="宋体" w:hAnsi="Consolas" w:cs="宋体"/>
          <w:color w:val="000000"/>
          <w:kern w:val="0"/>
          <w:szCs w:val="21"/>
        </w:rPr>
        <w:t>] = </w:t>
      </w:r>
      <w:r w:rsidRPr="00D81EE6">
        <w:rPr>
          <w:rFonts w:ascii="Consolas" w:eastAsia="宋体" w:hAnsi="Consolas" w:cs="宋体"/>
          <w:color w:val="001080"/>
          <w:kern w:val="0"/>
          <w:szCs w:val="21"/>
        </w:rPr>
        <w:t>temp</w:t>
      </w:r>
      <w:r w:rsidRPr="00D81EE6">
        <w:rPr>
          <w:rFonts w:ascii="Consolas" w:eastAsia="宋体" w:hAnsi="Consolas" w:cs="宋体"/>
          <w:color w:val="000000"/>
          <w:kern w:val="0"/>
          <w:szCs w:val="21"/>
        </w:rPr>
        <w:t>;</w:t>
      </w:r>
    </w:p>
    <w:p w14:paraId="6D28D022" w14:textId="77777777"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000000"/>
          <w:kern w:val="0"/>
          <w:szCs w:val="21"/>
        </w:rPr>
        <w:t>        }</w:t>
      </w:r>
    </w:p>
    <w:p w14:paraId="51C5A0D6" w14:textId="77777777"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000000"/>
          <w:kern w:val="0"/>
          <w:szCs w:val="21"/>
        </w:rPr>
        <w:t>}</w:t>
      </w:r>
    </w:p>
    <w:p w14:paraId="25B80E95" w14:textId="77777777"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p>
    <w:p w14:paraId="21141FA1" w14:textId="77777777"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0000FF"/>
          <w:kern w:val="0"/>
          <w:szCs w:val="21"/>
        </w:rPr>
        <w:t>int</w:t>
      </w:r>
      <w:r w:rsidRPr="00D81EE6">
        <w:rPr>
          <w:rFonts w:ascii="Consolas" w:eastAsia="宋体" w:hAnsi="Consolas" w:cs="宋体"/>
          <w:color w:val="000000"/>
          <w:kern w:val="0"/>
          <w:szCs w:val="21"/>
        </w:rPr>
        <w:t> </w:t>
      </w:r>
      <w:r w:rsidRPr="00D81EE6">
        <w:rPr>
          <w:rFonts w:ascii="Consolas" w:eastAsia="宋体" w:hAnsi="Consolas" w:cs="宋体"/>
          <w:color w:val="795E26"/>
          <w:kern w:val="0"/>
          <w:szCs w:val="21"/>
        </w:rPr>
        <w:t>main</w:t>
      </w:r>
      <w:r w:rsidRPr="00D81EE6">
        <w:rPr>
          <w:rFonts w:ascii="Consolas" w:eastAsia="宋体" w:hAnsi="Consolas" w:cs="宋体"/>
          <w:color w:val="000000"/>
          <w:kern w:val="0"/>
          <w:szCs w:val="21"/>
        </w:rPr>
        <w:t>()</w:t>
      </w:r>
    </w:p>
    <w:p w14:paraId="1C0E317E" w14:textId="77777777"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000000"/>
          <w:kern w:val="0"/>
          <w:szCs w:val="21"/>
        </w:rPr>
        <w:t>{</w:t>
      </w:r>
    </w:p>
    <w:p w14:paraId="678D659E" w14:textId="77777777"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000000"/>
          <w:kern w:val="0"/>
          <w:szCs w:val="21"/>
        </w:rPr>
        <w:t>  </w:t>
      </w:r>
      <w:r w:rsidRPr="00D81EE6">
        <w:rPr>
          <w:rFonts w:ascii="Consolas" w:eastAsia="宋体" w:hAnsi="Consolas" w:cs="宋体"/>
          <w:color w:val="0000FF"/>
          <w:kern w:val="0"/>
          <w:szCs w:val="21"/>
        </w:rPr>
        <w:t>int</w:t>
      </w:r>
      <w:r w:rsidRPr="00D81EE6">
        <w:rPr>
          <w:rFonts w:ascii="Consolas" w:eastAsia="宋体" w:hAnsi="Consolas" w:cs="宋体"/>
          <w:color w:val="000000"/>
          <w:kern w:val="0"/>
          <w:szCs w:val="21"/>
        </w:rPr>
        <w:t> </w:t>
      </w:r>
      <w:r w:rsidRPr="00D81EE6">
        <w:rPr>
          <w:rFonts w:ascii="Consolas" w:eastAsia="宋体" w:hAnsi="Consolas" w:cs="宋体"/>
          <w:color w:val="001080"/>
          <w:kern w:val="0"/>
          <w:szCs w:val="21"/>
        </w:rPr>
        <w:t>i</w:t>
      </w:r>
      <w:r w:rsidRPr="00D81EE6">
        <w:rPr>
          <w:rFonts w:ascii="Consolas" w:eastAsia="宋体" w:hAnsi="Consolas" w:cs="宋体"/>
          <w:color w:val="000000"/>
          <w:kern w:val="0"/>
          <w:szCs w:val="21"/>
        </w:rPr>
        <w:t>;</w:t>
      </w:r>
    </w:p>
    <w:p w14:paraId="36805D1A" w14:textId="77777777"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000000"/>
          <w:kern w:val="0"/>
          <w:szCs w:val="21"/>
        </w:rPr>
        <w:t>  </w:t>
      </w:r>
      <w:r w:rsidRPr="00D81EE6">
        <w:rPr>
          <w:rFonts w:ascii="Consolas" w:eastAsia="宋体" w:hAnsi="Consolas" w:cs="宋体"/>
          <w:color w:val="0000FF"/>
          <w:kern w:val="0"/>
          <w:szCs w:val="21"/>
        </w:rPr>
        <w:t>char</w:t>
      </w:r>
      <w:r w:rsidRPr="00D81EE6">
        <w:rPr>
          <w:rFonts w:ascii="Consolas" w:eastAsia="宋体" w:hAnsi="Consolas" w:cs="宋体"/>
          <w:color w:val="000000"/>
          <w:kern w:val="0"/>
          <w:szCs w:val="21"/>
        </w:rPr>
        <w:t> *</w:t>
      </w:r>
      <w:r w:rsidRPr="00D81EE6">
        <w:rPr>
          <w:rFonts w:ascii="Consolas" w:eastAsia="宋体" w:hAnsi="Consolas" w:cs="宋体"/>
          <w:color w:val="001080"/>
          <w:kern w:val="0"/>
          <w:szCs w:val="21"/>
        </w:rPr>
        <w:t>s</w:t>
      </w:r>
      <w:r w:rsidRPr="00D81EE6">
        <w:rPr>
          <w:rFonts w:ascii="Consolas" w:eastAsia="宋体" w:hAnsi="Consolas" w:cs="宋体"/>
          <w:color w:val="000000"/>
          <w:kern w:val="0"/>
          <w:szCs w:val="21"/>
        </w:rPr>
        <w:t>[</w:t>
      </w:r>
      <w:r w:rsidRPr="00D81EE6">
        <w:rPr>
          <w:rFonts w:ascii="Consolas" w:eastAsia="宋体" w:hAnsi="Consolas" w:cs="宋体"/>
          <w:color w:val="0000FF"/>
          <w:kern w:val="0"/>
          <w:szCs w:val="21"/>
        </w:rPr>
        <w:t>N</w:t>
      </w:r>
      <w:r w:rsidRPr="00D81EE6">
        <w:rPr>
          <w:rFonts w:ascii="Consolas" w:eastAsia="宋体" w:hAnsi="Consolas" w:cs="宋体"/>
          <w:color w:val="000000"/>
          <w:kern w:val="0"/>
          <w:szCs w:val="21"/>
        </w:rPr>
        <w:t>], </w:t>
      </w:r>
      <w:r w:rsidRPr="00D81EE6">
        <w:rPr>
          <w:rFonts w:ascii="Consolas" w:eastAsia="宋体" w:hAnsi="Consolas" w:cs="宋体"/>
          <w:color w:val="001080"/>
          <w:kern w:val="0"/>
          <w:szCs w:val="21"/>
        </w:rPr>
        <w:t>t</w:t>
      </w:r>
      <w:r w:rsidRPr="00D81EE6">
        <w:rPr>
          <w:rFonts w:ascii="Consolas" w:eastAsia="宋体" w:hAnsi="Consolas" w:cs="宋体"/>
          <w:color w:val="000000"/>
          <w:kern w:val="0"/>
          <w:szCs w:val="21"/>
        </w:rPr>
        <w:t>[</w:t>
      </w:r>
      <w:r w:rsidRPr="00D81EE6">
        <w:rPr>
          <w:rFonts w:ascii="Consolas" w:eastAsia="宋体" w:hAnsi="Consolas" w:cs="宋体"/>
          <w:color w:val="098658"/>
          <w:kern w:val="0"/>
          <w:szCs w:val="21"/>
        </w:rPr>
        <w:t>50</w:t>
      </w:r>
      <w:r w:rsidRPr="00D81EE6">
        <w:rPr>
          <w:rFonts w:ascii="Consolas" w:eastAsia="宋体" w:hAnsi="Consolas" w:cs="宋体"/>
          <w:color w:val="000000"/>
          <w:kern w:val="0"/>
          <w:szCs w:val="21"/>
        </w:rPr>
        <w:t>];</w:t>
      </w:r>
    </w:p>
    <w:p w14:paraId="75808E33" w14:textId="77777777"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000000"/>
          <w:kern w:val="0"/>
          <w:szCs w:val="21"/>
        </w:rPr>
        <w:t>  </w:t>
      </w:r>
      <w:r w:rsidRPr="00D81EE6">
        <w:rPr>
          <w:rFonts w:ascii="Consolas" w:eastAsia="宋体" w:hAnsi="Consolas" w:cs="宋体"/>
          <w:color w:val="AF00DB"/>
          <w:kern w:val="0"/>
          <w:szCs w:val="21"/>
        </w:rPr>
        <w:t>for</w:t>
      </w:r>
      <w:r w:rsidRPr="00D81EE6">
        <w:rPr>
          <w:rFonts w:ascii="Consolas" w:eastAsia="宋体" w:hAnsi="Consolas" w:cs="宋体"/>
          <w:color w:val="000000"/>
          <w:kern w:val="0"/>
          <w:szCs w:val="21"/>
        </w:rPr>
        <w:t> (</w:t>
      </w:r>
      <w:r w:rsidRPr="00D81EE6">
        <w:rPr>
          <w:rFonts w:ascii="Consolas" w:eastAsia="宋体" w:hAnsi="Consolas" w:cs="宋体"/>
          <w:color w:val="001080"/>
          <w:kern w:val="0"/>
          <w:szCs w:val="21"/>
        </w:rPr>
        <w:t>i</w:t>
      </w:r>
      <w:r w:rsidRPr="00D81EE6">
        <w:rPr>
          <w:rFonts w:ascii="Consolas" w:eastAsia="宋体" w:hAnsi="Consolas" w:cs="宋体"/>
          <w:color w:val="000000"/>
          <w:kern w:val="0"/>
          <w:szCs w:val="21"/>
        </w:rPr>
        <w:t>=</w:t>
      </w:r>
      <w:r w:rsidRPr="00D81EE6">
        <w:rPr>
          <w:rFonts w:ascii="Consolas" w:eastAsia="宋体" w:hAnsi="Consolas" w:cs="宋体"/>
          <w:color w:val="098658"/>
          <w:kern w:val="0"/>
          <w:szCs w:val="21"/>
        </w:rPr>
        <w:t>0</w:t>
      </w:r>
      <w:r w:rsidRPr="00D81EE6">
        <w:rPr>
          <w:rFonts w:ascii="Consolas" w:eastAsia="宋体" w:hAnsi="Consolas" w:cs="宋体"/>
          <w:color w:val="000000"/>
          <w:kern w:val="0"/>
          <w:szCs w:val="21"/>
        </w:rPr>
        <w:t>; </w:t>
      </w:r>
      <w:r w:rsidRPr="00D81EE6">
        <w:rPr>
          <w:rFonts w:ascii="Consolas" w:eastAsia="宋体" w:hAnsi="Consolas" w:cs="宋体"/>
          <w:color w:val="001080"/>
          <w:kern w:val="0"/>
          <w:szCs w:val="21"/>
        </w:rPr>
        <w:t>i</w:t>
      </w:r>
      <w:r w:rsidRPr="00D81EE6">
        <w:rPr>
          <w:rFonts w:ascii="Consolas" w:eastAsia="宋体" w:hAnsi="Consolas" w:cs="宋体"/>
          <w:color w:val="000000"/>
          <w:kern w:val="0"/>
          <w:szCs w:val="21"/>
        </w:rPr>
        <w:t>&lt;</w:t>
      </w:r>
      <w:r w:rsidRPr="00D81EE6">
        <w:rPr>
          <w:rFonts w:ascii="Consolas" w:eastAsia="宋体" w:hAnsi="Consolas" w:cs="宋体"/>
          <w:color w:val="0000FF"/>
          <w:kern w:val="0"/>
          <w:szCs w:val="21"/>
        </w:rPr>
        <w:t>N</w:t>
      </w:r>
      <w:r w:rsidRPr="00D81EE6">
        <w:rPr>
          <w:rFonts w:ascii="Consolas" w:eastAsia="宋体" w:hAnsi="Consolas" w:cs="宋体"/>
          <w:color w:val="000000"/>
          <w:kern w:val="0"/>
          <w:szCs w:val="21"/>
        </w:rPr>
        <w:t>; </w:t>
      </w:r>
      <w:r w:rsidRPr="00D81EE6">
        <w:rPr>
          <w:rFonts w:ascii="Consolas" w:eastAsia="宋体" w:hAnsi="Consolas" w:cs="宋体"/>
          <w:color w:val="001080"/>
          <w:kern w:val="0"/>
          <w:szCs w:val="21"/>
        </w:rPr>
        <w:t>i</w:t>
      </w:r>
      <w:r w:rsidRPr="00D81EE6">
        <w:rPr>
          <w:rFonts w:ascii="Consolas" w:eastAsia="宋体" w:hAnsi="Consolas" w:cs="宋体"/>
          <w:color w:val="000000"/>
          <w:kern w:val="0"/>
          <w:szCs w:val="21"/>
        </w:rPr>
        <w:t>++)</w:t>
      </w:r>
    </w:p>
    <w:p w14:paraId="5FDC3FF9" w14:textId="77777777"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000000"/>
          <w:kern w:val="0"/>
          <w:szCs w:val="21"/>
        </w:rPr>
        <w:t>  {</w:t>
      </w:r>
    </w:p>
    <w:p w14:paraId="1F8F20A1" w14:textId="77777777"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000000"/>
          <w:kern w:val="0"/>
          <w:szCs w:val="21"/>
        </w:rPr>
        <w:t>    </w:t>
      </w:r>
      <w:r w:rsidRPr="00D81EE6">
        <w:rPr>
          <w:rFonts w:ascii="Consolas" w:eastAsia="宋体" w:hAnsi="Consolas" w:cs="宋体"/>
          <w:color w:val="795E26"/>
          <w:kern w:val="0"/>
          <w:szCs w:val="21"/>
        </w:rPr>
        <w:t>gets</w:t>
      </w:r>
      <w:r w:rsidRPr="00D81EE6">
        <w:rPr>
          <w:rFonts w:ascii="Consolas" w:eastAsia="宋体" w:hAnsi="Consolas" w:cs="宋体"/>
          <w:color w:val="000000"/>
          <w:kern w:val="0"/>
          <w:szCs w:val="21"/>
        </w:rPr>
        <w:t>(</w:t>
      </w:r>
      <w:r w:rsidRPr="00D81EE6">
        <w:rPr>
          <w:rFonts w:ascii="Consolas" w:eastAsia="宋体" w:hAnsi="Consolas" w:cs="宋体"/>
          <w:color w:val="001080"/>
          <w:kern w:val="0"/>
          <w:szCs w:val="21"/>
        </w:rPr>
        <w:t>t</w:t>
      </w:r>
      <w:r w:rsidRPr="00D81EE6">
        <w:rPr>
          <w:rFonts w:ascii="Consolas" w:eastAsia="宋体" w:hAnsi="Consolas" w:cs="宋体"/>
          <w:color w:val="000000"/>
          <w:kern w:val="0"/>
          <w:szCs w:val="21"/>
        </w:rPr>
        <w:t>);</w:t>
      </w:r>
    </w:p>
    <w:p w14:paraId="50E38CEA" w14:textId="77777777"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000000"/>
          <w:kern w:val="0"/>
          <w:szCs w:val="21"/>
        </w:rPr>
        <w:t>    </w:t>
      </w:r>
      <w:r w:rsidRPr="00D81EE6">
        <w:rPr>
          <w:rFonts w:ascii="Consolas" w:eastAsia="宋体" w:hAnsi="Consolas" w:cs="宋体"/>
          <w:color w:val="001080"/>
          <w:kern w:val="0"/>
          <w:szCs w:val="21"/>
        </w:rPr>
        <w:t>s</w:t>
      </w:r>
      <w:r w:rsidRPr="00D81EE6">
        <w:rPr>
          <w:rFonts w:ascii="Consolas" w:eastAsia="宋体" w:hAnsi="Consolas" w:cs="宋体"/>
          <w:color w:val="000000"/>
          <w:kern w:val="0"/>
          <w:szCs w:val="21"/>
        </w:rPr>
        <w:t>[</w:t>
      </w:r>
      <w:r w:rsidRPr="00D81EE6">
        <w:rPr>
          <w:rFonts w:ascii="Consolas" w:eastAsia="宋体" w:hAnsi="Consolas" w:cs="宋体"/>
          <w:color w:val="001080"/>
          <w:kern w:val="0"/>
          <w:szCs w:val="21"/>
        </w:rPr>
        <w:t>i</w:t>
      </w:r>
      <w:r w:rsidRPr="00D81EE6">
        <w:rPr>
          <w:rFonts w:ascii="Consolas" w:eastAsia="宋体" w:hAnsi="Consolas" w:cs="宋体"/>
          <w:color w:val="000000"/>
          <w:kern w:val="0"/>
          <w:szCs w:val="21"/>
        </w:rPr>
        <w:t>] = (</w:t>
      </w:r>
      <w:r w:rsidRPr="00D81EE6">
        <w:rPr>
          <w:rFonts w:ascii="Consolas" w:eastAsia="宋体" w:hAnsi="Consolas" w:cs="宋体"/>
          <w:color w:val="0000FF"/>
          <w:kern w:val="0"/>
          <w:szCs w:val="21"/>
        </w:rPr>
        <w:t>char</w:t>
      </w:r>
      <w:r w:rsidRPr="00D81EE6">
        <w:rPr>
          <w:rFonts w:ascii="Consolas" w:eastAsia="宋体" w:hAnsi="Consolas" w:cs="宋体"/>
          <w:color w:val="000000"/>
          <w:kern w:val="0"/>
          <w:szCs w:val="21"/>
        </w:rPr>
        <w:t> *)</w:t>
      </w:r>
      <w:r w:rsidRPr="00D81EE6">
        <w:rPr>
          <w:rFonts w:ascii="Consolas" w:eastAsia="宋体" w:hAnsi="Consolas" w:cs="宋体"/>
          <w:color w:val="795E26"/>
          <w:kern w:val="0"/>
          <w:szCs w:val="21"/>
        </w:rPr>
        <w:t>malloc</w:t>
      </w:r>
      <w:r w:rsidRPr="00D81EE6">
        <w:rPr>
          <w:rFonts w:ascii="Consolas" w:eastAsia="宋体" w:hAnsi="Consolas" w:cs="宋体"/>
          <w:color w:val="000000"/>
          <w:kern w:val="0"/>
          <w:szCs w:val="21"/>
        </w:rPr>
        <w:t>(</w:t>
      </w:r>
      <w:r w:rsidRPr="00D81EE6">
        <w:rPr>
          <w:rFonts w:ascii="Consolas" w:eastAsia="宋体" w:hAnsi="Consolas" w:cs="宋体"/>
          <w:color w:val="795E26"/>
          <w:kern w:val="0"/>
          <w:szCs w:val="21"/>
        </w:rPr>
        <w:t>strlen</w:t>
      </w:r>
      <w:r w:rsidRPr="00D81EE6">
        <w:rPr>
          <w:rFonts w:ascii="Consolas" w:eastAsia="宋体" w:hAnsi="Consolas" w:cs="宋体"/>
          <w:color w:val="000000"/>
          <w:kern w:val="0"/>
          <w:szCs w:val="21"/>
        </w:rPr>
        <w:t>(</w:t>
      </w:r>
      <w:r w:rsidRPr="00D81EE6">
        <w:rPr>
          <w:rFonts w:ascii="Consolas" w:eastAsia="宋体" w:hAnsi="Consolas" w:cs="宋体"/>
          <w:color w:val="001080"/>
          <w:kern w:val="0"/>
          <w:szCs w:val="21"/>
        </w:rPr>
        <w:t>t</w:t>
      </w:r>
      <w:r w:rsidRPr="00D81EE6">
        <w:rPr>
          <w:rFonts w:ascii="Consolas" w:eastAsia="宋体" w:hAnsi="Consolas" w:cs="宋体"/>
          <w:color w:val="000000"/>
          <w:kern w:val="0"/>
          <w:szCs w:val="21"/>
        </w:rPr>
        <w:t>)+</w:t>
      </w:r>
      <w:r w:rsidRPr="00D81EE6">
        <w:rPr>
          <w:rFonts w:ascii="Consolas" w:eastAsia="宋体" w:hAnsi="Consolas" w:cs="宋体"/>
          <w:color w:val="098658"/>
          <w:kern w:val="0"/>
          <w:szCs w:val="21"/>
        </w:rPr>
        <w:t>1</w:t>
      </w:r>
      <w:r w:rsidRPr="00D81EE6">
        <w:rPr>
          <w:rFonts w:ascii="Consolas" w:eastAsia="宋体" w:hAnsi="Consolas" w:cs="宋体"/>
          <w:color w:val="000000"/>
          <w:kern w:val="0"/>
          <w:szCs w:val="21"/>
        </w:rPr>
        <w:t>);</w:t>
      </w:r>
    </w:p>
    <w:p w14:paraId="44A1D156" w14:textId="77777777"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000000"/>
          <w:kern w:val="0"/>
          <w:szCs w:val="21"/>
        </w:rPr>
        <w:t>    </w:t>
      </w:r>
      <w:r w:rsidRPr="00D81EE6">
        <w:rPr>
          <w:rFonts w:ascii="Consolas" w:eastAsia="宋体" w:hAnsi="Consolas" w:cs="宋体"/>
          <w:color w:val="795E26"/>
          <w:kern w:val="0"/>
          <w:szCs w:val="21"/>
        </w:rPr>
        <w:t>strcpy</w:t>
      </w:r>
      <w:r w:rsidRPr="00D81EE6">
        <w:rPr>
          <w:rFonts w:ascii="Consolas" w:eastAsia="宋体" w:hAnsi="Consolas" w:cs="宋体"/>
          <w:color w:val="000000"/>
          <w:kern w:val="0"/>
          <w:szCs w:val="21"/>
        </w:rPr>
        <w:t>(</w:t>
      </w:r>
      <w:r w:rsidRPr="00D81EE6">
        <w:rPr>
          <w:rFonts w:ascii="Consolas" w:eastAsia="宋体" w:hAnsi="Consolas" w:cs="宋体"/>
          <w:color w:val="001080"/>
          <w:kern w:val="0"/>
          <w:szCs w:val="21"/>
        </w:rPr>
        <w:t>s</w:t>
      </w:r>
      <w:r w:rsidRPr="00D81EE6">
        <w:rPr>
          <w:rFonts w:ascii="Consolas" w:eastAsia="宋体" w:hAnsi="Consolas" w:cs="宋体"/>
          <w:color w:val="000000"/>
          <w:kern w:val="0"/>
          <w:szCs w:val="21"/>
        </w:rPr>
        <w:t>[</w:t>
      </w:r>
      <w:r w:rsidRPr="00D81EE6">
        <w:rPr>
          <w:rFonts w:ascii="Consolas" w:eastAsia="宋体" w:hAnsi="Consolas" w:cs="宋体"/>
          <w:color w:val="001080"/>
          <w:kern w:val="0"/>
          <w:szCs w:val="21"/>
        </w:rPr>
        <w:t>i</w:t>
      </w:r>
      <w:r w:rsidRPr="00D81EE6">
        <w:rPr>
          <w:rFonts w:ascii="Consolas" w:eastAsia="宋体" w:hAnsi="Consolas" w:cs="宋体"/>
          <w:color w:val="000000"/>
          <w:kern w:val="0"/>
          <w:szCs w:val="21"/>
        </w:rPr>
        <w:t>],</w:t>
      </w:r>
      <w:r w:rsidRPr="00D81EE6">
        <w:rPr>
          <w:rFonts w:ascii="Consolas" w:eastAsia="宋体" w:hAnsi="Consolas" w:cs="宋体"/>
          <w:color w:val="001080"/>
          <w:kern w:val="0"/>
          <w:szCs w:val="21"/>
        </w:rPr>
        <w:t>t</w:t>
      </w:r>
      <w:r w:rsidRPr="00D81EE6">
        <w:rPr>
          <w:rFonts w:ascii="Consolas" w:eastAsia="宋体" w:hAnsi="Consolas" w:cs="宋体"/>
          <w:color w:val="000000"/>
          <w:kern w:val="0"/>
          <w:szCs w:val="21"/>
        </w:rPr>
        <w:t>);</w:t>
      </w:r>
    </w:p>
    <w:p w14:paraId="0EE8B267" w14:textId="77777777"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000000"/>
          <w:kern w:val="0"/>
          <w:szCs w:val="21"/>
        </w:rPr>
        <w:t>  }</w:t>
      </w:r>
    </w:p>
    <w:p w14:paraId="1010CAF3" w14:textId="77777777"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000000"/>
          <w:kern w:val="0"/>
          <w:szCs w:val="21"/>
        </w:rPr>
        <w:t>  </w:t>
      </w:r>
      <w:r w:rsidRPr="00D81EE6">
        <w:rPr>
          <w:rFonts w:ascii="Consolas" w:eastAsia="宋体" w:hAnsi="Consolas" w:cs="宋体"/>
          <w:color w:val="795E26"/>
          <w:kern w:val="0"/>
          <w:szCs w:val="21"/>
        </w:rPr>
        <w:t>strsort</w:t>
      </w:r>
      <w:r w:rsidRPr="00D81EE6">
        <w:rPr>
          <w:rFonts w:ascii="Consolas" w:eastAsia="宋体" w:hAnsi="Consolas" w:cs="宋体"/>
          <w:color w:val="000000"/>
          <w:kern w:val="0"/>
          <w:szCs w:val="21"/>
        </w:rPr>
        <w:t>(</w:t>
      </w:r>
      <w:r w:rsidRPr="00D81EE6">
        <w:rPr>
          <w:rFonts w:ascii="Consolas" w:eastAsia="宋体" w:hAnsi="Consolas" w:cs="宋体"/>
          <w:color w:val="001080"/>
          <w:kern w:val="0"/>
          <w:szCs w:val="21"/>
        </w:rPr>
        <w:t>s</w:t>
      </w:r>
      <w:r w:rsidRPr="00D81EE6">
        <w:rPr>
          <w:rFonts w:ascii="Consolas" w:eastAsia="宋体" w:hAnsi="Consolas" w:cs="宋体"/>
          <w:color w:val="000000"/>
          <w:kern w:val="0"/>
          <w:szCs w:val="21"/>
        </w:rPr>
        <w:t>,</w:t>
      </w:r>
      <w:r w:rsidRPr="00D81EE6">
        <w:rPr>
          <w:rFonts w:ascii="Consolas" w:eastAsia="宋体" w:hAnsi="Consolas" w:cs="宋体"/>
          <w:color w:val="0000FF"/>
          <w:kern w:val="0"/>
          <w:szCs w:val="21"/>
        </w:rPr>
        <w:t>N</w:t>
      </w:r>
      <w:r w:rsidRPr="00D81EE6">
        <w:rPr>
          <w:rFonts w:ascii="Consolas" w:eastAsia="宋体" w:hAnsi="Consolas" w:cs="宋体"/>
          <w:color w:val="000000"/>
          <w:kern w:val="0"/>
          <w:szCs w:val="21"/>
        </w:rPr>
        <w:t>);</w:t>
      </w:r>
    </w:p>
    <w:p w14:paraId="6F468239" w14:textId="77777777"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000000"/>
          <w:kern w:val="0"/>
          <w:szCs w:val="21"/>
        </w:rPr>
        <w:t>    </w:t>
      </w:r>
      <w:r w:rsidRPr="00D81EE6">
        <w:rPr>
          <w:rFonts w:ascii="Consolas" w:eastAsia="宋体" w:hAnsi="Consolas" w:cs="宋体"/>
          <w:color w:val="795E26"/>
          <w:kern w:val="0"/>
          <w:szCs w:val="21"/>
        </w:rPr>
        <w:t>printf</w:t>
      </w:r>
      <w:r w:rsidRPr="00D81EE6">
        <w:rPr>
          <w:rFonts w:ascii="Consolas" w:eastAsia="宋体" w:hAnsi="Consolas" w:cs="宋体"/>
          <w:color w:val="000000"/>
          <w:kern w:val="0"/>
          <w:szCs w:val="21"/>
        </w:rPr>
        <w:t>(</w:t>
      </w:r>
      <w:r w:rsidRPr="00D81EE6">
        <w:rPr>
          <w:rFonts w:ascii="Consolas" w:eastAsia="宋体" w:hAnsi="Consolas" w:cs="宋体"/>
          <w:color w:val="A31515"/>
          <w:kern w:val="0"/>
          <w:szCs w:val="21"/>
        </w:rPr>
        <w:t>"********</w:t>
      </w:r>
      <w:r w:rsidRPr="00D81EE6">
        <w:rPr>
          <w:rFonts w:ascii="Consolas" w:eastAsia="宋体" w:hAnsi="Consolas" w:cs="宋体"/>
          <w:color w:val="EE0000"/>
          <w:kern w:val="0"/>
          <w:szCs w:val="21"/>
        </w:rPr>
        <w:t>\n</w:t>
      </w:r>
      <w:r w:rsidRPr="00D81EE6">
        <w:rPr>
          <w:rFonts w:ascii="Consolas" w:eastAsia="宋体" w:hAnsi="Consolas" w:cs="宋体"/>
          <w:color w:val="A31515"/>
          <w:kern w:val="0"/>
          <w:szCs w:val="21"/>
        </w:rPr>
        <w:t>"</w:t>
      </w:r>
      <w:r w:rsidRPr="00D81EE6">
        <w:rPr>
          <w:rFonts w:ascii="Consolas" w:eastAsia="宋体" w:hAnsi="Consolas" w:cs="宋体"/>
          <w:color w:val="000000"/>
          <w:kern w:val="0"/>
          <w:szCs w:val="21"/>
        </w:rPr>
        <w:t>);</w:t>
      </w:r>
    </w:p>
    <w:p w14:paraId="7EFEBC84" w14:textId="77777777"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000000"/>
          <w:kern w:val="0"/>
          <w:szCs w:val="21"/>
        </w:rPr>
        <w:t>  </w:t>
      </w:r>
      <w:r w:rsidRPr="00D81EE6">
        <w:rPr>
          <w:rFonts w:ascii="Consolas" w:eastAsia="宋体" w:hAnsi="Consolas" w:cs="宋体"/>
          <w:color w:val="AF00DB"/>
          <w:kern w:val="0"/>
          <w:szCs w:val="21"/>
        </w:rPr>
        <w:t>for</w:t>
      </w:r>
      <w:r w:rsidRPr="00D81EE6">
        <w:rPr>
          <w:rFonts w:ascii="Consolas" w:eastAsia="宋体" w:hAnsi="Consolas" w:cs="宋体"/>
          <w:color w:val="000000"/>
          <w:kern w:val="0"/>
          <w:szCs w:val="21"/>
        </w:rPr>
        <w:t> (</w:t>
      </w:r>
      <w:r w:rsidRPr="00D81EE6">
        <w:rPr>
          <w:rFonts w:ascii="Consolas" w:eastAsia="宋体" w:hAnsi="Consolas" w:cs="宋体"/>
          <w:color w:val="001080"/>
          <w:kern w:val="0"/>
          <w:szCs w:val="21"/>
        </w:rPr>
        <w:t>i</w:t>
      </w:r>
      <w:r w:rsidRPr="00D81EE6">
        <w:rPr>
          <w:rFonts w:ascii="Consolas" w:eastAsia="宋体" w:hAnsi="Consolas" w:cs="宋体"/>
          <w:color w:val="000000"/>
          <w:kern w:val="0"/>
          <w:szCs w:val="21"/>
        </w:rPr>
        <w:t>=</w:t>
      </w:r>
      <w:r w:rsidRPr="00D81EE6">
        <w:rPr>
          <w:rFonts w:ascii="Consolas" w:eastAsia="宋体" w:hAnsi="Consolas" w:cs="宋体"/>
          <w:color w:val="098658"/>
          <w:kern w:val="0"/>
          <w:szCs w:val="21"/>
        </w:rPr>
        <w:t>0</w:t>
      </w:r>
      <w:r w:rsidRPr="00D81EE6">
        <w:rPr>
          <w:rFonts w:ascii="Consolas" w:eastAsia="宋体" w:hAnsi="Consolas" w:cs="宋体"/>
          <w:color w:val="000000"/>
          <w:kern w:val="0"/>
          <w:szCs w:val="21"/>
        </w:rPr>
        <w:t>; </w:t>
      </w:r>
      <w:r w:rsidRPr="00D81EE6">
        <w:rPr>
          <w:rFonts w:ascii="Consolas" w:eastAsia="宋体" w:hAnsi="Consolas" w:cs="宋体"/>
          <w:color w:val="001080"/>
          <w:kern w:val="0"/>
          <w:szCs w:val="21"/>
        </w:rPr>
        <w:t>i</w:t>
      </w:r>
      <w:r w:rsidRPr="00D81EE6">
        <w:rPr>
          <w:rFonts w:ascii="Consolas" w:eastAsia="宋体" w:hAnsi="Consolas" w:cs="宋体"/>
          <w:color w:val="000000"/>
          <w:kern w:val="0"/>
          <w:szCs w:val="21"/>
        </w:rPr>
        <w:t>&lt;</w:t>
      </w:r>
      <w:r w:rsidRPr="00D81EE6">
        <w:rPr>
          <w:rFonts w:ascii="Consolas" w:eastAsia="宋体" w:hAnsi="Consolas" w:cs="宋体"/>
          <w:color w:val="0000FF"/>
          <w:kern w:val="0"/>
          <w:szCs w:val="21"/>
        </w:rPr>
        <w:t>N</w:t>
      </w:r>
      <w:r w:rsidRPr="00D81EE6">
        <w:rPr>
          <w:rFonts w:ascii="Consolas" w:eastAsia="宋体" w:hAnsi="Consolas" w:cs="宋体"/>
          <w:color w:val="000000"/>
          <w:kern w:val="0"/>
          <w:szCs w:val="21"/>
        </w:rPr>
        <w:t>; </w:t>
      </w:r>
      <w:r w:rsidRPr="00D81EE6">
        <w:rPr>
          <w:rFonts w:ascii="Consolas" w:eastAsia="宋体" w:hAnsi="Consolas" w:cs="宋体"/>
          <w:color w:val="001080"/>
          <w:kern w:val="0"/>
          <w:szCs w:val="21"/>
        </w:rPr>
        <w:t>i</w:t>
      </w:r>
      <w:r w:rsidRPr="00D81EE6">
        <w:rPr>
          <w:rFonts w:ascii="Consolas" w:eastAsia="宋体" w:hAnsi="Consolas" w:cs="宋体"/>
          <w:color w:val="000000"/>
          <w:kern w:val="0"/>
          <w:szCs w:val="21"/>
        </w:rPr>
        <w:t>++) </w:t>
      </w:r>
      <w:r w:rsidRPr="00D81EE6">
        <w:rPr>
          <w:rFonts w:ascii="Consolas" w:eastAsia="宋体" w:hAnsi="Consolas" w:cs="宋体"/>
          <w:color w:val="795E26"/>
          <w:kern w:val="0"/>
          <w:szCs w:val="21"/>
        </w:rPr>
        <w:t>puts</w:t>
      </w:r>
      <w:r w:rsidRPr="00D81EE6">
        <w:rPr>
          <w:rFonts w:ascii="Consolas" w:eastAsia="宋体" w:hAnsi="Consolas" w:cs="宋体"/>
          <w:color w:val="000000"/>
          <w:kern w:val="0"/>
          <w:szCs w:val="21"/>
        </w:rPr>
        <w:t>(</w:t>
      </w:r>
      <w:r w:rsidRPr="00D81EE6">
        <w:rPr>
          <w:rFonts w:ascii="Consolas" w:eastAsia="宋体" w:hAnsi="Consolas" w:cs="宋体"/>
          <w:color w:val="001080"/>
          <w:kern w:val="0"/>
          <w:szCs w:val="21"/>
        </w:rPr>
        <w:t>s</w:t>
      </w:r>
      <w:r w:rsidRPr="00D81EE6">
        <w:rPr>
          <w:rFonts w:ascii="Consolas" w:eastAsia="宋体" w:hAnsi="Consolas" w:cs="宋体"/>
          <w:color w:val="000000"/>
          <w:kern w:val="0"/>
          <w:szCs w:val="21"/>
        </w:rPr>
        <w:t>[</w:t>
      </w:r>
      <w:r w:rsidRPr="00D81EE6">
        <w:rPr>
          <w:rFonts w:ascii="Consolas" w:eastAsia="宋体" w:hAnsi="Consolas" w:cs="宋体"/>
          <w:color w:val="001080"/>
          <w:kern w:val="0"/>
          <w:szCs w:val="21"/>
        </w:rPr>
        <w:t>i</w:t>
      </w:r>
      <w:r w:rsidRPr="00D81EE6">
        <w:rPr>
          <w:rFonts w:ascii="Consolas" w:eastAsia="宋体" w:hAnsi="Consolas" w:cs="宋体"/>
          <w:color w:val="000000"/>
          <w:kern w:val="0"/>
          <w:szCs w:val="21"/>
        </w:rPr>
        <w:t>]);</w:t>
      </w:r>
    </w:p>
    <w:p w14:paraId="0D92FEE1" w14:textId="77777777"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000000"/>
          <w:kern w:val="0"/>
          <w:szCs w:val="21"/>
        </w:rPr>
        <w:lastRenderedPageBreak/>
        <w:t>  </w:t>
      </w:r>
      <w:r w:rsidRPr="00D81EE6">
        <w:rPr>
          <w:rFonts w:ascii="Consolas" w:eastAsia="宋体" w:hAnsi="Consolas" w:cs="宋体"/>
          <w:color w:val="AF00DB"/>
          <w:kern w:val="0"/>
          <w:szCs w:val="21"/>
        </w:rPr>
        <w:t>return</w:t>
      </w:r>
      <w:r w:rsidRPr="00D81EE6">
        <w:rPr>
          <w:rFonts w:ascii="Consolas" w:eastAsia="宋体" w:hAnsi="Consolas" w:cs="宋体"/>
          <w:color w:val="000000"/>
          <w:kern w:val="0"/>
          <w:szCs w:val="21"/>
        </w:rPr>
        <w:t> </w:t>
      </w:r>
      <w:r w:rsidRPr="00D81EE6">
        <w:rPr>
          <w:rFonts w:ascii="Consolas" w:eastAsia="宋体" w:hAnsi="Consolas" w:cs="宋体"/>
          <w:color w:val="098658"/>
          <w:kern w:val="0"/>
          <w:szCs w:val="21"/>
        </w:rPr>
        <w:t>0</w:t>
      </w:r>
      <w:r w:rsidRPr="00D81EE6">
        <w:rPr>
          <w:rFonts w:ascii="Consolas" w:eastAsia="宋体" w:hAnsi="Consolas" w:cs="宋体"/>
          <w:color w:val="000000"/>
          <w:kern w:val="0"/>
          <w:szCs w:val="21"/>
        </w:rPr>
        <w:t>;</w:t>
      </w:r>
    </w:p>
    <w:p w14:paraId="5B48B901" w14:textId="43B3031A" w:rsid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000000"/>
          <w:kern w:val="0"/>
          <w:szCs w:val="21"/>
        </w:rPr>
        <w:t>}</w:t>
      </w:r>
    </w:p>
    <w:p w14:paraId="458AC5A6" w14:textId="3777AC30" w:rsidR="00D81EE6" w:rsidRDefault="00DD58BB" w:rsidP="00D81EE6">
      <w:pPr>
        <w:widowControl/>
        <w:shd w:val="clear" w:color="auto" w:fill="FFFFFF"/>
        <w:spacing w:line="285" w:lineRule="atLeast"/>
        <w:jc w:val="left"/>
        <w:rPr>
          <w:rFonts w:ascii="Times New Roman" w:eastAsia="宋体" w:hAnsi="Times New Roman" w:cs="Times New Roman"/>
          <w:color w:val="000000"/>
          <w:kern w:val="0"/>
          <w:sz w:val="24"/>
          <w:szCs w:val="24"/>
        </w:rPr>
      </w:pPr>
      <w:r>
        <w:rPr>
          <w:rFonts w:ascii="Consolas" w:eastAsia="宋体" w:hAnsi="Consolas" w:cs="宋体"/>
          <w:color w:val="000000"/>
          <w:kern w:val="0"/>
          <w:szCs w:val="21"/>
        </w:rPr>
        <w:tab/>
      </w:r>
      <w:r w:rsidRPr="00DD58BB">
        <w:rPr>
          <w:rFonts w:ascii="Times New Roman" w:eastAsia="宋体" w:hAnsi="Times New Roman" w:cs="Times New Roman"/>
          <w:color w:val="000000"/>
          <w:kern w:val="0"/>
          <w:sz w:val="24"/>
          <w:szCs w:val="24"/>
        </w:rPr>
        <w:t>2</w:t>
      </w:r>
      <w:r w:rsidRPr="00DD58BB">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指针形式代码如下：</w:t>
      </w:r>
    </w:p>
    <w:p w14:paraId="7E2D710C" w14:textId="5C5B61FC"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AF00DB"/>
          <w:kern w:val="0"/>
          <w:szCs w:val="21"/>
        </w:rPr>
        <w:t>#include</w:t>
      </w:r>
      <w:r w:rsidRPr="00DD58BB">
        <w:rPr>
          <w:rFonts w:ascii="Consolas" w:eastAsia="宋体" w:hAnsi="Consolas" w:cs="宋体"/>
          <w:color w:val="A31515"/>
          <w:kern w:val="0"/>
          <w:szCs w:val="21"/>
        </w:rPr>
        <w:t>&lt;stdio.h&gt;</w:t>
      </w:r>
    </w:p>
    <w:p w14:paraId="3056D55E"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AF00DB"/>
          <w:kern w:val="0"/>
          <w:szCs w:val="21"/>
        </w:rPr>
        <w:t>#include</w:t>
      </w:r>
      <w:r w:rsidRPr="00DD58BB">
        <w:rPr>
          <w:rFonts w:ascii="Consolas" w:eastAsia="宋体" w:hAnsi="Consolas" w:cs="宋体"/>
          <w:color w:val="A31515"/>
          <w:kern w:val="0"/>
          <w:szCs w:val="21"/>
        </w:rPr>
        <w:t>&lt;stdlib.h&gt;</w:t>
      </w:r>
    </w:p>
    <w:p w14:paraId="0E44424E"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AF00DB"/>
          <w:kern w:val="0"/>
          <w:szCs w:val="21"/>
        </w:rPr>
        <w:t>#include</w:t>
      </w:r>
      <w:r w:rsidRPr="00DD58BB">
        <w:rPr>
          <w:rFonts w:ascii="Consolas" w:eastAsia="宋体" w:hAnsi="Consolas" w:cs="宋体"/>
          <w:color w:val="A31515"/>
          <w:kern w:val="0"/>
          <w:szCs w:val="21"/>
        </w:rPr>
        <w:t>&lt;string.h&gt;</w:t>
      </w:r>
    </w:p>
    <w:p w14:paraId="6BB064ED"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AF00DB"/>
          <w:kern w:val="0"/>
          <w:szCs w:val="21"/>
        </w:rPr>
        <w:t>#define</w:t>
      </w:r>
      <w:r w:rsidRPr="00DD58BB">
        <w:rPr>
          <w:rFonts w:ascii="Consolas" w:eastAsia="宋体" w:hAnsi="Consolas" w:cs="宋体"/>
          <w:color w:val="0000FF"/>
          <w:kern w:val="0"/>
          <w:szCs w:val="21"/>
        </w:rPr>
        <w:t> N </w:t>
      </w:r>
      <w:r w:rsidRPr="00DD58BB">
        <w:rPr>
          <w:rFonts w:ascii="Consolas" w:eastAsia="宋体" w:hAnsi="Consolas" w:cs="宋体"/>
          <w:color w:val="098658"/>
          <w:kern w:val="0"/>
          <w:szCs w:val="21"/>
        </w:rPr>
        <w:t>4</w:t>
      </w:r>
    </w:p>
    <w:p w14:paraId="691CD9F2"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008000"/>
          <w:kern w:val="0"/>
          <w:szCs w:val="21"/>
        </w:rPr>
        <w:t>/*</w:t>
      </w:r>
      <w:r w:rsidRPr="00DD58BB">
        <w:rPr>
          <w:rFonts w:ascii="Consolas" w:eastAsia="宋体" w:hAnsi="Consolas" w:cs="宋体"/>
          <w:color w:val="008000"/>
          <w:kern w:val="0"/>
          <w:szCs w:val="21"/>
        </w:rPr>
        <w:t>对指针数组</w:t>
      </w:r>
      <w:r w:rsidRPr="00DD58BB">
        <w:rPr>
          <w:rFonts w:ascii="Consolas" w:eastAsia="宋体" w:hAnsi="Consolas" w:cs="宋体"/>
          <w:color w:val="008000"/>
          <w:kern w:val="0"/>
          <w:szCs w:val="21"/>
        </w:rPr>
        <w:t>s</w:t>
      </w:r>
      <w:r w:rsidRPr="00DD58BB">
        <w:rPr>
          <w:rFonts w:ascii="Consolas" w:eastAsia="宋体" w:hAnsi="Consolas" w:cs="宋体"/>
          <w:color w:val="008000"/>
          <w:kern w:val="0"/>
          <w:szCs w:val="21"/>
        </w:rPr>
        <w:t>指向的</w:t>
      </w:r>
      <w:r w:rsidRPr="00DD58BB">
        <w:rPr>
          <w:rFonts w:ascii="Consolas" w:eastAsia="宋体" w:hAnsi="Consolas" w:cs="宋体"/>
          <w:color w:val="008000"/>
          <w:kern w:val="0"/>
          <w:szCs w:val="21"/>
        </w:rPr>
        <w:t>size</w:t>
      </w:r>
      <w:r w:rsidRPr="00DD58BB">
        <w:rPr>
          <w:rFonts w:ascii="Consolas" w:eastAsia="宋体" w:hAnsi="Consolas" w:cs="宋体"/>
          <w:color w:val="008000"/>
          <w:kern w:val="0"/>
          <w:szCs w:val="21"/>
        </w:rPr>
        <w:t>个字符串进行升序排序</w:t>
      </w:r>
      <w:r w:rsidRPr="00DD58BB">
        <w:rPr>
          <w:rFonts w:ascii="Consolas" w:eastAsia="宋体" w:hAnsi="Consolas" w:cs="宋体"/>
          <w:color w:val="008000"/>
          <w:kern w:val="0"/>
          <w:szCs w:val="21"/>
        </w:rPr>
        <w:t>*/</w:t>
      </w:r>
    </w:p>
    <w:p w14:paraId="12E210E1"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0000FF"/>
          <w:kern w:val="0"/>
          <w:szCs w:val="21"/>
        </w:rPr>
        <w:t>void</w:t>
      </w:r>
      <w:r w:rsidRPr="00DD58BB">
        <w:rPr>
          <w:rFonts w:ascii="Consolas" w:eastAsia="宋体" w:hAnsi="Consolas" w:cs="宋体"/>
          <w:color w:val="000000"/>
          <w:kern w:val="0"/>
          <w:szCs w:val="21"/>
        </w:rPr>
        <w:t> </w:t>
      </w:r>
      <w:r w:rsidRPr="00DD58BB">
        <w:rPr>
          <w:rFonts w:ascii="Consolas" w:eastAsia="宋体" w:hAnsi="Consolas" w:cs="宋体"/>
          <w:color w:val="795E26"/>
          <w:kern w:val="0"/>
          <w:szCs w:val="21"/>
        </w:rPr>
        <w:t>strsort</w:t>
      </w:r>
      <w:r w:rsidRPr="00DD58BB">
        <w:rPr>
          <w:rFonts w:ascii="Consolas" w:eastAsia="宋体" w:hAnsi="Consolas" w:cs="宋体"/>
          <w:color w:val="000000"/>
          <w:kern w:val="0"/>
          <w:szCs w:val="21"/>
        </w:rPr>
        <w:t>(</w:t>
      </w:r>
      <w:r w:rsidRPr="00DD58BB">
        <w:rPr>
          <w:rFonts w:ascii="Consolas" w:eastAsia="宋体" w:hAnsi="Consolas" w:cs="宋体"/>
          <w:color w:val="0000FF"/>
          <w:kern w:val="0"/>
          <w:szCs w:val="21"/>
        </w:rPr>
        <w:t>char</w:t>
      </w:r>
      <w:r w:rsidRPr="00DD58BB">
        <w:rPr>
          <w:rFonts w:ascii="Consolas" w:eastAsia="宋体" w:hAnsi="Consolas" w:cs="宋体"/>
          <w:color w:val="000000"/>
          <w:kern w:val="0"/>
          <w:szCs w:val="21"/>
        </w:rPr>
        <w:t> **</w:t>
      </w:r>
      <w:r w:rsidRPr="00DD58BB">
        <w:rPr>
          <w:rFonts w:ascii="Consolas" w:eastAsia="宋体" w:hAnsi="Consolas" w:cs="宋体"/>
          <w:color w:val="001080"/>
          <w:kern w:val="0"/>
          <w:szCs w:val="21"/>
        </w:rPr>
        <w:t>s</w:t>
      </w:r>
      <w:r w:rsidRPr="00DD58BB">
        <w:rPr>
          <w:rFonts w:ascii="Consolas" w:eastAsia="宋体" w:hAnsi="Consolas" w:cs="宋体"/>
          <w:color w:val="000000"/>
          <w:kern w:val="0"/>
          <w:szCs w:val="21"/>
        </w:rPr>
        <w:t>, </w:t>
      </w:r>
      <w:r w:rsidRPr="00DD58BB">
        <w:rPr>
          <w:rFonts w:ascii="Consolas" w:eastAsia="宋体" w:hAnsi="Consolas" w:cs="宋体"/>
          <w:color w:val="0000FF"/>
          <w:kern w:val="0"/>
          <w:szCs w:val="21"/>
        </w:rPr>
        <w:t>int</w:t>
      </w:r>
      <w:r w:rsidRPr="00DD58BB">
        <w:rPr>
          <w:rFonts w:ascii="Consolas" w:eastAsia="宋体" w:hAnsi="Consolas" w:cs="宋体"/>
          <w:color w:val="000000"/>
          <w:kern w:val="0"/>
          <w:szCs w:val="21"/>
        </w:rPr>
        <w:t> </w:t>
      </w:r>
      <w:r w:rsidRPr="00DD58BB">
        <w:rPr>
          <w:rFonts w:ascii="Consolas" w:eastAsia="宋体" w:hAnsi="Consolas" w:cs="宋体"/>
          <w:color w:val="001080"/>
          <w:kern w:val="0"/>
          <w:szCs w:val="21"/>
        </w:rPr>
        <w:t>size</w:t>
      </w:r>
      <w:r w:rsidRPr="00DD58BB">
        <w:rPr>
          <w:rFonts w:ascii="Consolas" w:eastAsia="宋体" w:hAnsi="Consolas" w:cs="宋体"/>
          <w:color w:val="000000"/>
          <w:kern w:val="0"/>
          <w:szCs w:val="21"/>
        </w:rPr>
        <w:t>)</w:t>
      </w:r>
    </w:p>
    <w:p w14:paraId="05AE33CD"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000000"/>
          <w:kern w:val="0"/>
          <w:szCs w:val="21"/>
        </w:rPr>
        <w:t>{</w:t>
      </w:r>
    </w:p>
    <w:p w14:paraId="0705EB76"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000000"/>
          <w:kern w:val="0"/>
          <w:szCs w:val="21"/>
        </w:rPr>
        <w:t>    </w:t>
      </w:r>
      <w:r w:rsidRPr="00DD58BB">
        <w:rPr>
          <w:rFonts w:ascii="Consolas" w:eastAsia="宋体" w:hAnsi="Consolas" w:cs="宋体"/>
          <w:color w:val="0000FF"/>
          <w:kern w:val="0"/>
          <w:szCs w:val="21"/>
        </w:rPr>
        <w:t>char</w:t>
      </w:r>
      <w:r w:rsidRPr="00DD58BB">
        <w:rPr>
          <w:rFonts w:ascii="Consolas" w:eastAsia="宋体" w:hAnsi="Consolas" w:cs="宋体"/>
          <w:color w:val="000000"/>
          <w:kern w:val="0"/>
          <w:szCs w:val="21"/>
        </w:rPr>
        <w:t> * temp;</w:t>
      </w:r>
    </w:p>
    <w:p w14:paraId="0926B2E3"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000000"/>
          <w:kern w:val="0"/>
          <w:szCs w:val="21"/>
        </w:rPr>
        <w:t>    </w:t>
      </w:r>
      <w:r w:rsidRPr="00DD58BB">
        <w:rPr>
          <w:rFonts w:ascii="Consolas" w:eastAsia="宋体" w:hAnsi="Consolas" w:cs="宋体"/>
          <w:color w:val="0000FF"/>
          <w:kern w:val="0"/>
          <w:szCs w:val="21"/>
        </w:rPr>
        <w:t>int</w:t>
      </w:r>
      <w:r w:rsidRPr="00DD58BB">
        <w:rPr>
          <w:rFonts w:ascii="Consolas" w:eastAsia="宋体" w:hAnsi="Consolas" w:cs="宋体"/>
          <w:color w:val="000000"/>
          <w:kern w:val="0"/>
          <w:szCs w:val="21"/>
        </w:rPr>
        <w:t> i, j;</w:t>
      </w:r>
    </w:p>
    <w:p w14:paraId="2CA9579A"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000000"/>
          <w:kern w:val="0"/>
          <w:szCs w:val="21"/>
        </w:rPr>
        <w:t>    </w:t>
      </w:r>
      <w:r w:rsidRPr="00DD58BB">
        <w:rPr>
          <w:rFonts w:ascii="Consolas" w:eastAsia="宋体" w:hAnsi="Consolas" w:cs="宋体"/>
          <w:color w:val="AF00DB"/>
          <w:kern w:val="0"/>
          <w:szCs w:val="21"/>
        </w:rPr>
        <w:t>for</w:t>
      </w:r>
      <w:r w:rsidRPr="00DD58BB">
        <w:rPr>
          <w:rFonts w:ascii="Consolas" w:eastAsia="宋体" w:hAnsi="Consolas" w:cs="宋体"/>
          <w:color w:val="000000"/>
          <w:kern w:val="0"/>
          <w:szCs w:val="21"/>
        </w:rPr>
        <w:t>(i=</w:t>
      </w:r>
      <w:r w:rsidRPr="00DD58BB">
        <w:rPr>
          <w:rFonts w:ascii="Consolas" w:eastAsia="宋体" w:hAnsi="Consolas" w:cs="宋体"/>
          <w:color w:val="098658"/>
          <w:kern w:val="0"/>
          <w:szCs w:val="21"/>
        </w:rPr>
        <w:t>0</w:t>
      </w:r>
      <w:r w:rsidRPr="00DD58BB">
        <w:rPr>
          <w:rFonts w:ascii="Consolas" w:eastAsia="宋体" w:hAnsi="Consolas" w:cs="宋体"/>
          <w:color w:val="000000"/>
          <w:kern w:val="0"/>
          <w:szCs w:val="21"/>
        </w:rPr>
        <w:t>; i&lt;size-</w:t>
      </w:r>
      <w:r w:rsidRPr="00DD58BB">
        <w:rPr>
          <w:rFonts w:ascii="Consolas" w:eastAsia="宋体" w:hAnsi="Consolas" w:cs="宋体"/>
          <w:color w:val="098658"/>
          <w:kern w:val="0"/>
          <w:szCs w:val="21"/>
        </w:rPr>
        <w:t>1</w:t>
      </w:r>
      <w:r w:rsidRPr="00DD58BB">
        <w:rPr>
          <w:rFonts w:ascii="Consolas" w:eastAsia="宋体" w:hAnsi="Consolas" w:cs="宋体"/>
          <w:color w:val="000000"/>
          <w:kern w:val="0"/>
          <w:szCs w:val="21"/>
        </w:rPr>
        <w:t>; i++)</w:t>
      </w:r>
    </w:p>
    <w:p w14:paraId="77927E11"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000000"/>
          <w:kern w:val="0"/>
          <w:szCs w:val="21"/>
        </w:rPr>
        <w:t>        </w:t>
      </w:r>
      <w:r w:rsidRPr="00DD58BB">
        <w:rPr>
          <w:rFonts w:ascii="Consolas" w:eastAsia="宋体" w:hAnsi="Consolas" w:cs="宋体"/>
          <w:color w:val="AF00DB"/>
          <w:kern w:val="0"/>
          <w:szCs w:val="21"/>
        </w:rPr>
        <w:t>for</w:t>
      </w:r>
      <w:r w:rsidRPr="00DD58BB">
        <w:rPr>
          <w:rFonts w:ascii="Consolas" w:eastAsia="宋体" w:hAnsi="Consolas" w:cs="宋体"/>
          <w:color w:val="000000"/>
          <w:kern w:val="0"/>
          <w:szCs w:val="21"/>
        </w:rPr>
        <w:t> (j=</w:t>
      </w:r>
      <w:r w:rsidRPr="00DD58BB">
        <w:rPr>
          <w:rFonts w:ascii="Consolas" w:eastAsia="宋体" w:hAnsi="Consolas" w:cs="宋体"/>
          <w:color w:val="098658"/>
          <w:kern w:val="0"/>
          <w:szCs w:val="21"/>
        </w:rPr>
        <w:t>0</w:t>
      </w:r>
      <w:r w:rsidRPr="00DD58BB">
        <w:rPr>
          <w:rFonts w:ascii="Consolas" w:eastAsia="宋体" w:hAnsi="Consolas" w:cs="宋体"/>
          <w:color w:val="000000"/>
          <w:kern w:val="0"/>
          <w:szCs w:val="21"/>
        </w:rPr>
        <w:t>; j&lt;size-</w:t>
      </w:r>
      <w:r w:rsidRPr="00DD58BB">
        <w:rPr>
          <w:rFonts w:ascii="Consolas" w:eastAsia="宋体" w:hAnsi="Consolas" w:cs="宋体"/>
          <w:color w:val="098658"/>
          <w:kern w:val="0"/>
          <w:szCs w:val="21"/>
        </w:rPr>
        <w:t>1</w:t>
      </w:r>
      <w:r w:rsidRPr="00DD58BB">
        <w:rPr>
          <w:rFonts w:ascii="Consolas" w:eastAsia="宋体" w:hAnsi="Consolas" w:cs="宋体"/>
          <w:color w:val="000000"/>
          <w:kern w:val="0"/>
          <w:szCs w:val="21"/>
        </w:rPr>
        <w:t>; j++)</w:t>
      </w:r>
    </w:p>
    <w:p w14:paraId="49FB4B2F"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000000"/>
          <w:kern w:val="0"/>
          <w:szCs w:val="21"/>
        </w:rPr>
        <w:t>            </w:t>
      </w:r>
      <w:r w:rsidRPr="00DD58BB">
        <w:rPr>
          <w:rFonts w:ascii="Consolas" w:eastAsia="宋体" w:hAnsi="Consolas" w:cs="宋体"/>
          <w:color w:val="AF00DB"/>
          <w:kern w:val="0"/>
          <w:szCs w:val="21"/>
        </w:rPr>
        <w:t>if</w:t>
      </w:r>
      <w:r w:rsidRPr="00DD58BB">
        <w:rPr>
          <w:rFonts w:ascii="Consolas" w:eastAsia="宋体" w:hAnsi="Consolas" w:cs="宋体"/>
          <w:color w:val="000000"/>
          <w:kern w:val="0"/>
          <w:szCs w:val="21"/>
        </w:rPr>
        <w:t> (**(s+j)&gt;=**(s+j+</w:t>
      </w:r>
      <w:r w:rsidRPr="00DD58BB">
        <w:rPr>
          <w:rFonts w:ascii="Consolas" w:eastAsia="宋体" w:hAnsi="Consolas" w:cs="宋体"/>
          <w:color w:val="098658"/>
          <w:kern w:val="0"/>
          <w:szCs w:val="21"/>
        </w:rPr>
        <w:t>1</w:t>
      </w:r>
      <w:r w:rsidRPr="00DD58BB">
        <w:rPr>
          <w:rFonts w:ascii="Consolas" w:eastAsia="宋体" w:hAnsi="Consolas" w:cs="宋体"/>
          <w:color w:val="000000"/>
          <w:kern w:val="0"/>
          <w:szCs w:val="21"/>
        </w:rPr>
        <w:t>))</w:t>
      </w:r>
    </w:p>
    <w:p w14:paraId="48803166"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000000"/>
          <w:kern w:val="0"/>
          <w:szCs w:val="21"/>
        </w:rPr>
        <w:t>            {</w:t>
      </w:r>
    </w:p>
    <w:p w14:paraId="78F40266"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000000"/>
          <w:kern w:val="0"/>
          <w:szCs w:val="21"/>
        </w:rPr>
        <w:t>                temp = *(s+j);</w:t>
      </w:r>
    </w:p>
    <w:p w14:paraId="440CF5EB"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000000"/>
          <w:kern w:val="0"/>
          <w:szCs w:val="21"/>
        </w:rPr>
        <w:t>                *(s+j)=*(s+j+</w:t>
      </w:r>
      <w:r w:rsidRPr="00DD58BB">
        <w:rPr>
          <w:rFonts w:ascii="Consolas" w:eastAsia="宋体" w:hAnsi="Consolas" w:cs="宋体"/>
          <w:color w:val="098658"/>
          <w:kern w:val="0"/>
          <w:szCs w:val="21"/>
        </w:rPr>
        <w:t>1</w:t>
      </w:r>
      <w:r w:rsidRPr="00DD58BB">
        <w:rPr>
          <w:rFonts w:ascii="Consolas" w:eastAsia="宋体" w:hAnsi="Consolas" w:cs="宋体"/>
          <w:color w:val="000000"/>
          <w:kern w:val="0"/>
          <w:szCs w:val="21"/>
        </w:rPr>
        <w:t>);</w:t>
      </w:r>
    </w:p>
    <w:p w14:paraId="404323BE"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000000"/>
          <w:kern w:val="0"/>
          <w:szCs w:val="21"/>
        </w:rPr>
        <w:t>                *(s+j+</w:t>
      </w:r>
      <w:r w:rsidRPr="00DD58BB">
        <w:rPr>
          <w:rFonts w:ascii="Consolas" w:eastAsia="宋体" w:hAnsi="Consolas" w:cs="宋体"/>
          <w:color w:val="098658"/>
          <w:kern w:val="0"/>
          <w:szCs w:val="21"/>
        </w:rPr>
        <w:t>1</w:t>
      </w:r>
      <w:r w:rsidRPr="00DD58BB">
        <w:rPr>
          <w:rFonts w:ascii="Consolas" w:eastAsia="宋体" w:hAnsi="Consolas" w:cs="宋体"/>
          <w:color w:val="000000"/>
          <w:kern w:val="0"/>
          <w:szCs w:val="21"/>
        </w:rPr>
        <w:t>) = temp;</w:t>
      </w:r>
    </w:p>
    <w:p w14:paraId="6ABF1506"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000000"/>
          <w:kern w:val="0"/>
          <w:szCs w:val="21"/>
        </w:rPr>
        <w:t>            }</w:t>
      </w:r>
    </w:p>
    <w:p w14:paraId="3F9681B0"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000000"/>
          <w:kern w:val="0"/>
          <w:szCs w:val="21"/>
        </w:rPr>
        <w:t>}</w:t>
      </w:r>
    </w:p>
    <w:p w14:paraId="0BFA161B"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p>
    <w:p w14:paraId="142EC322"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0000FF"/>
          <w:kern w:val="0"/>
          <w:szCs w:val="21"/>
        </w:rPr>
        <w:t>int</w:t>
      </w:r>
      <w:r w:rsidRPr="00DD58BB">
        <w:rPr>
          <w:rFonts w:ascii="Consolas" w:eastAsia="宋体" w:hAnsi="Consolas" w:cs="宋体"/>
          <w:color w:val="000000"/>
          <w:kern w:val="0"/>
          <w:szCs w:val="21"/>
        </w:rPr>
        <w:t> </w:t>
      </w:r>
      <w:r w:rsidRPr="00DD58BB">
        <w:rPr>
          <w:rFonts w:ascii="Consolas" w:eastAsia="宋体" w:hAnsi="Consolas" w:cs="宋体"/>
          <w:color w:val="795E26"/>
          <w:kern w:val="0"/>
          <w:szCs w:val="21"/>
        </w:rPr>
        <w:t>main</w:t>
      </w:r>
      <w:r w:rsidRPr="00DD58BB">
        <w:rPr>
          <w:rFonts w:ascii="Consolas" w:eastAsia="宋体" w:hAnsi="Consolas" w:cs="宋体"/>
          <w:color w:val="000000"/>
          <w:kern w:val="0"/>
          <w:szCs w:val="21"/>
        </w:rPr>
        <w:t>()</w:t>
      </w:r>
    </w:p>
    <w:p w14:paraId="6100A11A"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000000"/>
          <w:kern w:val="0"/>
          <w:szCs w:val="21"/>
        </w:rPr>
        <w:t>{</w:t>
      </w:r>
    </w:p>
    <w:p w14:paraId="703153A9"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000000"/>
          <w:kern w:val="0"/>
          <w:szCs w:val="21"/>
        </w:rPr>
        <w:t>    </w:t>
      </w:r>
      <w:r w:rsidRPr="00DD58BB">
        <w:rPr>
          <w:rFonts w:ascii="Consolas" w:eastAsia="宋体" w:hAnsi="Consolas" w:cs="宋体"/>
          <w:color w:val="0000FF"/>
          <w:kern w:val="0"/>
          <w:szCs w:val="21"/>
        </w:rPr>
        <w:t>int</w:t>
      </w:r>
      <w:r w:rsidRPr="00DD58BB">
        <w:rPr>
          <w:rFonts w:ascii="Consolas" w:eastAsia="宋体" w:hAnsi="Consolas" w:cs="宋体"/>
          <w:color w:val="000000"/>
          <w:kern w:val="0"/>
          <w:szCs w:val="21"/>
        </w:rPr>
        <w:t> i;</w:t>
      </w:r>
    </w:p>
    <w:p w14:paraId="2F6365D8"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000000"/>
          <w:kern w:val="0"/>
          <w:szCs w:val="21"/>
        </w:rPr>
        <w:t>    </w:t>
      </w:r>
      <w:r w:rsidRPr="00DD58BB">
        <w:rPr>
          <w:rFonts w:ascii="Consolas" w:eastAsia="宋体" w:hAnsi="Consolas" w:cs="宋体"/>
          <w:color w:val="0000FF"/>
          <w:kern w:val="0"/>
          <w:szCs w:val="21"/>
        </w:rPr>
        <w:t>char</w:t>
      </w:r>
      <w:r w:rsidRPr="00DD58BB">
        <w:rPr>
          <w:rFonts w:ascii="Consolas" w:eastAsia="宋体" w:hAnsi="Consolas" w:cs="宋体"/>
          <w:color w:val="000000"/>
          <w:kern w:val="0"/>
          <w:szCs w:val="21"/>
        </w:rPr>
        <w:t> *</w:t>
      </w:r>
      <w:r w:rsidRPr="00DD58BB">
        <w:rPr>
          <w:rFonts w:ascii="Consolas" w:eastAsia="宋体" w:hAnsi="Consolas" w:cs="宋体"/>
          <w:color w:val="001080"/>
          <w:kern w:val="0"/>
          <w:szCs w:val="21"/>
        </w:rPr>
        <w:t>s</w:t>
      </w:r>
      <w:r w:rsidRPr="00DD58BB">
        <w:rPr>
          <w:rFonts w:ascii="Consolas" w:eastAsia="宋体" w:hAnsi="Consolas" w:cs="宋体"/>
          <w:color w:val="000000"/>
          <w:kern w:val="0"/>
          <w:szCs w:val="21"/>
        </w:rPr>
        <w:t>[N], </w:t>
      </w:r>
      <w:r w:rsidRPr="00DD58BB">
        <w:rPr>
          <w:rFonts w:ascii="Consolas" w:eastAsia="宋体" w:hAnsi="Consolas" w:cs="宋体"/>
          <w:color w:val="001080"/>
          <w:kern w:val="0"/>
          <w:szCs w:val="21"/>
        </w:rPr>
        <w:t>t</w:t>
      </w:r>
      <w:r w:rsidRPr="00DD58BB">
        <w:rPr>
          <w:rFonts w:ascii="Consolas" w:eastAsia="宋体" w:hAnsi="Consolas" w:cs="宋体"/>
          <w:color w:val="000000"/>
          <w:kern w:val="0"/>
          <w:szCs w:val="21"/>
        </w:rPr>
        <w:t>[</w:t>
      </w:r>
      <w:r w:rsidRPr="00DD58BB">
        <w:rPr>
          <w:rFonts w:ascii="Consolas" w:eastAsia="宋体" w:hAnsi="Consolas" w:cs="宋体"/>
          <w:color w:val="098658"/>
          <w:kern w:val="0"/>
          <w:szCs w:val="21"/>
        </w:rPr>
        <w:t>50</w:t>
      </w:r>
      <w:r w:rsidRPr="00DD58BB">
        <w:rPr>
          <w:rFonts w:ascii="Consolas" w:eastAsia="宋体" w:hAnsi="Consolas" w:cs="宋体"/>
          <w:color w:val="000000"/>
          <w:kern w:val="0"/>
          <w:szCs w:val="21"/>
        </w:rPr>
        <w:t>];</w:t>
      </w:r>
    </w:p>
    <w:p w14:paraId="1346D53B"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000000"/>
          <w:kern w:val="0"/>
          <w:szCs w:val="21"/>
        </w:rPr>
        <w:t>    </w:t>
      </w:r>
      <w:r w:rsidRPr="00DD58BB">
        <w:rPr>
          <w:rFonts w:ascii="Consolas" w:eastAsia="宋体" w:hAnsi="Consolas" w:cs="宋体"/>
          <w:color w:val="AF00DB"/>
          <w:kern w:val="0"/>
          <w:szCs w:val="21"/>
        </w:rPr>
        <w:t>for</w:t>
      </w:r>
      <w:r w:rsidRPr="00DD58BB">
        <w:rPr>
          <w:rFonts w:ascii="Consolas" w:eastAsia="宋体" w:hAnsi="Consolas" w:cs="宋体"/>
          <w:color w:val="000000"/>
          <w:kern w:val="0"/>
          <w:szCs w:val="21"/>
        </w:rPr>
        <w:t> (i=</w:t>
      </w:r>
      <w:r w:rsidRPr="00DD58BB">
        <w:rPr>
          <w:rFonts w:ascii="Consolas" w:eastAsia="宋体" w:hAnsi="Consolas" w:cs="宋体"/>
          <w:color w:val="098658"/>
          <w:kern w:val="0"/>
          <w:szCs w:val="21"/>
        </w:rPr>
        <w:t>0</w:t>
      </w:r>
      <w:r w:rsidRPr="00DD58BB">
        <w:rPr>
          <w:rFonts w:ascii="Consolas" w:eastAsia="宋体" w:hAnsi="Consolas" w:cs="宋体"/>
          <w:color w:val="000000"/>
          <w:kern w:val="0"/>
          <w:szCs w:val="21"/>
        </w:rPr>
        <w:t>; i&lt;N; i++)</w:t>
      </w:r>
    </w:p>
    <w:p w14:paraId="1F6EF008"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000000"/>
          <w:kern w:val="0"/>
          <w:szCs w:val="21"/>
        </w:rPr>
        <w:t>    {</w:t>
      </w:r>
    </w:p>
    <w:p w14:paraId="7DFB3433"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000000"/>
          <w:kern w:val="0"/>
          <w:szCs w:val="21"/>
        </w:rPr>
        <w:t>        </w:t>
      </w:r>
      <w:r w:rsidRPr="00DD58BB">
        <w:rPr>
          <w:rFonts w:ascii="Consolas" w:eastAsia="宋体" w:hAnsi="Consolas" w:cs="宋体"/>
          <w:color w:val="795E26"/>
          <w:kern w:val="0"/>
          <w:szCs w:val="21"/>
        </w:rPr>
        <w:t>gets</w:t>
      </w:r>
      <w:r w:rsidRPr="00DD58BB">
        <w:rPr>
          <w:rFonts w:ascii="Consolas" w:eastAsia="宋体" w:hAnsi="Consolas" w:cs="宋体"/>
          <w:color w:val="000000"/>
          <w:kern w:val="0"/>
          <w:szCs w:val="21"/>
        </w:rPr>
        <w:t>(t);</w:t>
      </w:r>
    </w:p>
    <w:p w14:paraId="290E8BCE"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000000"/>
          <w:kern w:val="0"/>
          <w:szCs w:val="21"/>
        </w:rPr>
        <w:t>        </w:t>
      </w:r>
      <w:r w:rsidRPr="00DD58BB">
        <w:rPr>
          <w:rFonts w:ascii="Consolas" w:eastAsia="宋体" w:hAnsi="Consolas" w:cs="宋体"/>
          <w:color w:val="001080"/>
          <w:kern w:val="0"/>
          <w:szCs w:val="21"/>
        </w:rPr>
        <w:t>s</w:t>
      </w:r>
      <w:r w:rsidRPr="00DD58BB">
        <w:rPr>
          <w:rFonts w:ascii="Consolas" w:eastAsia="宋体" w:hAnsi="Consolas" w:cs="宋体"/>
          <w:color w:val="000000"/>
          <w:kern w:val="0"/>
          <w:szCs w:val="21"/>
        </w:rPr>
        <w:t>[i] = (</w:t>
      </w:r>
      <w:r w:rsidRPr="00DD58BB">
        <w:rPr>
          <w:rFonts w:ascii="Consolas" w:eastAsia="宋体" w:hAnsi="Consolas" w:cs="宋体"/>
          <w:color w:val="0000FF"/>
          <w:kern w:val="0"/>
          <w:szCs w:val="21"/>
        </w:rPr>
        <w:t>char</w:t>
      </w:r>
      <w:r w:rsidRPr="00DD58BB">
        <w:rPr>
          <w:rFonts w:ascii="Consolas" w:eastAsia="宋体" w:hAnsi="Consolas" w:cs="宋体"/>
          <w:color w:val="000000"/>
          <w:kern w:val="0"/>
          <w:szCs w:val="21"/>
        </w:rPr>
        <w:t> *)</w:t>
      </w:r>
      <w:r w:rsidRPr="00DD58BB">
        <w:rPr>
          <w:rFonts w:ascii="Consolas" w:eastAsia="宋体" w:hAnsi="Consolas" w:cs="宋体"/>
          <w:color w:val="795E26"/>
          <w:kern w:val="0"/>
          <w:szCs w:val="21"/>
        </w:rPr>
        <w:t>malloc</w:t>
      </w:r>
      <w:r w:rsidRPr="00DD58BB">
        <w:rPr>
          <w:rFonts w:ascii="Consolas" w:eastAsia="宋体" w:hAnsi="Consolas" w:cs="宋体"/>
          <w:color w:val="000000"/>
          <w:kern w:val="0"/>
          <w:szCs w:val="21"/>
        </w:rPr>
        <w:t>(</w:t>
      </w:r>
      <w:r w:rsidRPr="00DD58BB">
        <w:rPr>
          <w:rFonts w:ascii="Consolas" w:eastAsia="宋体" w:hAnsi="Consolas" w:cs="宋体"/>
          <w:color w:val="795E26"/>
          <w:kern w:val="0"/>
          <w:szCs w:val="21"/>
        </w:rPr>
        <w:t>strlen</w:t>
      </w:r>
      <w:r w:rsidRPr="00DD58BB">
        <w:rPr>
          <w:rFonts w:ascii="Consolas" w:eastAsia="宋体" w:hAnsi="Consolas" w:cs="宋体"/>
          <w:color w:val="000000"/>
          <w:kern w:val="0"/>
          <w:szCs w:val="21"/>
        </w:rPr>
        <w:t>(t)+</w:t>
      </w:r>
      <w:r w:rsidRPr="00DD58BB">
        <w:rPr>
          <w:rFonts w:ascii="Consolas" w:eastAsia="宋体" w:hAnsi="Consolas" w:cs="宋体"/>
          <w:color w:val="098658"/>
          <w:kern w:val="0"/>
          <w:szCs w:val="21"/>
        </w:rPr>
        <w:t>1</w:t>
      </w:r>
      <w:r w:rsidRPr="00DD58BB">
        <w:rPr>
          <w:rFonts w:ascii="Consolas" w:eastAsia="宋体" w:hAnsi="Consolas" w:cs="宋体"/>
          <w:color w:val="000000"/>
          <w:kern w:val="0"/>
          <w:szCs w:val="21"/>
        </w:rPr>
        <w:t>);</w:t>
      </w:r>
    </w:p>
    <w:p w14:paraId="2E161A4E"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000000"/>
          <w:kern w:val="0"/>
          <w:szCs w:val="21"/>
        </w:rPr>
        <w:t>        </w:t>
      </w:r>
      <w:r w:rsidRPr="00DD58BB">
        <w:rPr>
          <w:rFonts w:ascii="Consolas" w:eastAsia="宋体" w:hAnsi="Consolas" w:cs="宋体"/>
          <w:color w:val="795E26"/>
          <w:kern w:val="0"/>
          <w:szCs w:val="21"/>
        </w:rPr>
        <w:t>strcpy</w:t>
      </w:r>
      <w:r w:rsidRPr="00DD58BB">
        <w:rPr>
          <w:rFonts w:ascii="Consolas" w:eastAsia="宋体" w:hAnsi="Consolas" w:cs="宋体"/>
          <w:color w:val="000000"/>
          <w:kern w:val="0"/>
          <w:szCs w:val="21"/>
        </w:rPr>
        <w:t>(</w:t>
      </w:r>
      <w:r w:rsidRPr="00DD58BB">
        <w:rPr>
          <w:rFonts w:ascii="Consolas" w:eastAsia="宋体" w:hAnsi="Consolas" w:cs="宋体"/>
          <w:color w:val="001080"/>
          <w:kern w:val="0"/>
          <w:szCs w:val="21"/>
        </w:rPr>
        <w:t>s</w:t>
      </w:r>
      <w:r w:rsidRPr="00DD58BB">
        <w:rPr>
          <w:rFonts w:ascii="Consolas" w:eastAsia="宋体" w:hAnsi="Consolas" w:cs="宋体"/>
          <w:color w:val="000000"/>
          <w:kern w:val="0"/>
          <w:szCs w:val="21"/>
        </w:rPr>
        <w:t>[i],t);</w:t>
      </w:r>
    </w:p>
    <w:p w14:paraId="20FBEC38"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000000"/>
          <w:kern w:val="0"/>
          <w:szCs w:val="21"/>
        </w:rPr>
        <w:t>    }</w:t>
      </w:r>
    </w:p>
    <w:p w14:paraId="7BA1D790"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000000"/>
          <w:kern w:val="0"/>
          <w:szCs w:val="21"/>
        </w:rPr>
        <w:t>    </w:t>
      </w:r>
      <w:r w:rsidRPr="00DD58BB">
        <w:rPr>
          <w:rFonts w:ascii="Consolas" w:eastAsia="宋体" w:hAnsi="Consolas" w:cs="宋体"/>
          <w:color w:val="795E26"/>
          <w:kern w:val="0"/>
          <w:szCs w:val="21"/>
        </w:rPr>
        <w:t>strsort</w:t>
      </w:r>
      <w:r w:rsidRPr="00DD58BB">
        <w:rPr>
          <w:rFonts w:ascii="Consolas" w:eastAsia="宋体" w:hAnsi="Consolas" w:cs="宋体"/>
          <w:color w:val="000000"/>
          <w:kern w:val="0"/>
          <w:szCs w:val="21"/>
        </w:rPr>
        <w:t>(s,N);</w:t>
      </w:r>
    </w:p>
    <w:p w14:paraId="0AD7AA80"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000000"/>
          <w:kern w:val="0"/>
          <w:szCs w:val="21"/>
        </w:rPr>
        <w:t>    </w:t>
      </w:r>
      <w:r w:rsidRPr="00DD58BB">
        <w:rPr>
          <w:rFonts w:ascii="Consolas" w:eastAsia="宋体" w:hAnsi="Consolas" w:cs="宋体"/>
          <w:color w:val="795E26"/>
          <w:kern w:val="0"/>
          <w:szCs w:val="21"/>
        </w:rPr>
        <w:t>printf</w:t>
      </w:r>
      <w:r w:rsidRPr="00DD58BB">
        <w:rPr>
          <w:rFonts w:ascii="Consolas" w:eastAsia="宋体" w:hAnsi="Consolas" w:cs="宋体"/>
          <w:color w:val="000000"/>
          <w:kern w:val="0"/>
          <w:szCs w:val="21"/>
        </w:rPr>
        <w:t>(</w:t>
      </w:r>
      <w:r w:rsidRPr="00DD58BB">
        <w:rPr>
          <w:rFonts w:ascii="Consolas" w:eastAsia="宋体" w:hAnsi="Consolas" w:cs="宋体"/>
          <w:color w:val="A31515"/>
          <w:kern w:val="0"/>
          <w:szCs w:val="21"/>
        </w:rPr>
        <w:t>"********</w:t>
      </w:r>
      <w:r w:rsidRPr="00DD58BB">
        <w:rPr>
          <w:rFonts w:ascii="Consolas" w:eastAsia="宋体" w:hAnsi="Consolas" w:cs="宋体"/>
          <w:color w:val="EE0000"/>
          <w:kern w:val="0"/>
          <w:szCs w:val="21"/>
        </w:rPr>
        <w:t>\n</w:t>
      </w:r>
      <w:r w:rsidRPr="00DD58BB">
        <w:rPr>
          <w:rFonts w:ascii="Consolas" w:eastAsia="宋体" w:hAnsi="Consolas" w:cs="宋体"/>
          <w:color w:val="A31515"/>
          <w:kern w:val="0"/>
          <w:szCs w:val="21"/>
        </w:rPr>
        <w:t>"</w:t>
      </w:r>
      <w:r w:rsidRPr="00DD58BB">
        <w:rPr>
          <w:rFonts w:ascii="Consolas" w:eastAsia="宋体" w:hAnsi="Consolas" w:cs="宋体"/>
          <w:color w:val="000000"/>
          <w:kern w:val="0"/>
          <w:szCs w:val="21"/>
        </w:rPr>
        <w:t>);</w:t>
      </w:r>
    </w:p>
    <w:p w14:paraId="0EB4954B"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000000"/>
          <w:kern w:val="0"/>
          <w:szCs w:val="21"/>
        </w:rPr>
        <w:t>    </w:t>
      </w:r>
      <w:r w:rsidRPr="00DD58BB">
        <w:rPr>
          <w:rFonts w:ascii="Consolas" w:eastAsia="宋体" w:hAnsi="Consolas" w:cs="宋体"/>
          <w:color w:val="AF00DB"/>
          <w:kern w:val="0"/>
          <w:szCs w:val="21"/>
        </w:rPr>
        <w:t>for</w:t>
      </w:r>
      <w:r w:rsidRPr="00DD58BB">
        <w:rPr>
          <w:rFonts w:ascii="Consolas" w:eastAsia="宋体" w:hAnsi="Consolas" w:cs="宋体"/>
          <w:color w:val="000000"/>
          <w:kern w:val="0"/>
          <w:szCs w:val="21"/>
        </w:rPr>
        <w:t> (i=</w:t>
      </w:r>
      <w:r w:rsidRPr="00DD58BB">
        <w:rPr>
          <w:rFonts w:ascii="Consolas" w:eastAsia="宋体" w:hAnsi="Consolas" w:cs="宋体"/>
          <w:color w:val="098658"/>
          <w:kern w:val="0"/>
          <w:szCs w:val="21"/>
        </w:rPr>
        <w:t>0</w:t>
      </w:r>
      <w:r w:rsidRPr="00DD58BB">
        <w:rPr>
          <w:rFonts w:ascii="Consolas" w:eastAsia="宋体" w:hAnsi="Consolas" w:cs="宋体"/>
          <w:color w:val="000000"/>
          <w:kern w:val="0"/>
          <w:szCs w:val="21"/>
        </w:rPr>
        <w:t>; i&lt;N; i++) </w:t>
      </w:r>
      <w:r w:rsidRPr="00DD58BB">
        <w:rPr>
          <w:rFonts w:ascii="Consolas" w:eastAsia="宋体" w:hAnsi="Consolas" w:cs="宋体"/>
          <w:color w:val="795E26"/>
          <w:kern w:val="0"/>
          <w:szCs w:val="21"/>
        </w:rPr>
        <w:t>puts</w:t>
      </w:r>
      <w:r w:rsidRPr="00DD58BB">
        <w:rPr>
          <w:rFonts w:ascii="Consolas" w:eastAsia="宋体" w:hAnsi="Consolas" w:cs="宋体"/>
          <w:color w:val="000000"/>
          <w:kern w:val="0"/>
          <w:szCs w:val="21"/>
        </w:rPr>
        <w:t>(</w:t>
      </w:r>
      <w:r w:rsidRPr="00DD58BB">
        <w:rPr>
          <w:rFonts w:ascii="Consolas" w:eastAsia="宋体" w:hAnsi="Consolas" w:cs="宋体"/>
          <w:color w:val="001080"/>
          <w:kern w:val="0"/>
          <w:szCs w:val="21"/>
        </w:rPr>
        <w:t>s</w:t>
      </w:r>
      <w:r w:rsidRPr="00DD58BB">
        <w:rPr>
          <w:rFonts w:ascii="Consolas" w:eastAsia="宋体" w:hAnsi="Consolas" w:cs="宋体"/>
          <w:color w:val="000000"/>
          <w:kern w:val="0"/>
          <w:szCs w:val="21"/>
        </w:rPr>
        <w:t>[i]);</w:t>
      </w:r>
    </w:p>
    <w:p w14:paraId="40D018D7"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000000"/>
          <w:kern w:val="0"/>
          <w:szCs w:val="21"/>
        </w:rPr>
        <w:t>    </w:t>
      </w:r>
      <w:r w:rsidRPr="00DD58BB">
        <w:rPr>
          <w:rFonts w:ascii="Consolas" w:eastAsia="宋体" w:hAnsi="Consolas" w:cs="宋体"/>
          <w:color w:val="AF00DB"/>
          <w:kern w:val="0"/>
          <w:szCs w:val="21"/>
        </w:rPr>
        <w:t>return</w:t>
      </w:r>
      <w:r w:rsidRPr="00DD58BB">
        <w:rPr>
          <w:rFonts w:ascii="Consolas" w:eastAsia="宋体" w:hAnsi="Consolas" w:cs="宋体"/>
          <w:color w:val="000000"/>
          <w:kern w:val="0"/>
          <w:szCs w:val="21"/>
        </w:rPr>
        <w:t> </w:t>
      </w:r>
      <w:r w:rsidRPr="00DD58BB">
        <w:rPr>
          <w:rFonts w:ascii="Consolas" w:eastAsia="宋体" w:hAnsi="Consolas" w:cs="宋体"/>
          <w:color w:val="098658"/>
          <w:kern w:val="0"/>
          <w:szCs w:val="21"/>
        </w:rPr>
        <w:t>0</w:t>
      </w:r>
      <w:r w:rsidRPr="00DD58BB">
        <w:rPr>
          <w:rFonts w:ascii="Consolas" w:eastAsia="宋体" w:hAnsi="Consolas" w:cs="宋体"/>
          <w:color w:val="000000"/>
          <w:kern w:val="0"/>
          <w:szCs w:val="21"/>
        </w:rPr>
        <w:t>;</w:t>
      </w:r>
    </w:p>
    <w:p w14:paraId="0A55CB99"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000000"/>
          <w:kern w:val="0"/>
          <w:szCs w:val="21"/>
        </w:rPr>
        <w:t>}</w:t>
      </w:r>
    </w:p>
    <w:p w14:paraId="187057BE"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p>
    <w:p w14:paraId="27B12EB7" w14:textId="28E2DF7A" w:rsidR="00DD58BB" w:rsidRPr="00DD58BB" w:rsidRDefault="00DD58BB" w:rsidP="00D81EE6">
      <w:pPr>
        <w:widowControl/>
        <w:shd w:val="clear" w:color="auto" w:fill="FFFFFF"/>
        <w:spacing w:line="285" w:lineRule="atLeast"/>
        <w:jc w:val="left"/>
        <w:rPr>
          <w:rFonts w:ascii="Times New Roman" w:eastAsia="宋体" w:hAnsi="Times New Roman" w:cs="Times New Roman" w:hint="eastAsia"/>
          <w:color w:val="000000"/>
          <w:kern w:val="0"/>
          <w:sz w:val="24"/>
          <w:szCs w:val="24"/>
        </w:rPr>
      </w:pPr>
    </w:p>
    <w:p w14:paraId="1C71DD77" w14:textId="77777777" w:rsidR="00D81EE6" w:rsidRPr="00D81EE6" w:rsidRDefault="00D81EE6" w:rsidP="00D81EE6">
      <w:pPr>
        <w:widowControl/>
        <w:shd w:val="clear" w:color="auto" w:fill="FFFFFF"/>
        <w:spacing w:line="285" w:lineRule="atLeast"/>
        <w:jc w:val="left"/>
        <w:rPr>
          <w:rFonts w:ascii="Consolas" w:eastAsia="宋体" w:hAnsi="Consolas" w:cs="宋体" w:hint="eastAsia"/>
          <w:color w:val="000000"/>
          <w:kern w:val="0"/>
          <w:szCs w:val="21"/>
        </w:rPr>
      </w:pPr>
    </w:p>
    <w:p w14:paraId="0FEE4F35" w14:textId="5AA44890" w:rsidR="00D81EE6" w:rsidRDefault="00D81EE6" w:rsidP="00D81EE6">
      <w:pPr>
        <w:widowControl/>
        <w:shd w:val="clear" w:color="auto" w:fill="FFFFFF"/>
        <w:spacing w:line="285" w:lineRule="atLeast"/>
        <w:jc w:val="left"/>
        <w:rPr>
          <w:rFonts w:ascii="Times New Roman" w:eastAsia="宋体" w:hAnsi="Times New Roman" w:cs="Times New Roman"/>
          <w:color w:val="000000"/>
          <w:kern w:val="0"/>
          <w:sz w:val="24"/>
          <w:szCs w:val="24"/>
        </w:rPr>
      </w:pPr>
      <w:r>
        <w:rPr>
          <w:rFonts w:ascii="Consolas" w:eastAsia="宋体" w:hAnsi="Consolas" w:cs="宋体"/>
          <w:color w:val="000000"/>
          <w:kern w:val="0"/>
          <w:szCs w:val="21"/>
        </w:rPr>
        <w:tab/>
      </w:r>
      <w:r>
        <w:rPr>
          <w:rFonts w:ascii="Consolas" w:eastAsia="宋体" w:hAnsi="Consolas" w:cs="宋体"/>
          <w:color w:val="000000"/>
          <w:kern w:val="0"/>
          <w:szCs w:val="21"/>
        </w:rPr>
        <w:tab/>
      </w:r>
      <w:r w:rsidR="00DD58BB">
        <w:rPr>
          <w:rFonts w:ascii="Times New Roman" w:eastAsia="宋体" w:hAnsi="Times New Roman" w:cs="Times New Roman"/>
          <w:color w:val="000000"/>
          <w:kern w:val="0"/>
          <w:sz w:val="24"/>
          <w:szCs w:val="24"/>
        </w:rPr>
        <w:t>3</w:t>
      </w:r>
      <w:r w:rsidRPr="00D81EE6">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程序运行结果：</w:t>
      </w:r>
    </w:p>
    <w:p w14:paraId="370EAA83" w14:textId="2434DD35" w:rsidR="00D81EE6" w:rsidRDefault="00D81EE6" w:rsidP="00D81EE6">
      <w:pPr>
        <w:widowControl/>
        <w:shd w:val="clear" w:color="auto" w:fill="FFFFFF"/>
        <w:spacing w:line="285" w:lineRule="atLeast"/>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lastRenderedPageBreak/>
        <w:tab/>
      </w:r>
      <w:r>
        <w:rPr>
          <w:rFonts w:ascii="Times New Roman" w:eastAsia="宋体" w:hAnsi="Times New Roman" w:cs="Times New Roman"/>
          <w:color w:val="000000"/>
          <w:kern w:val="0"/>
          <w:sz w:val="24"/>
          <w:szCs w:val="24"/>
        </w:rPr>
        <w:tab/>
      </w:r>
      <w:r w:rsidRPr="00D81EE6">
        <w:rPr>
          <w:rFonts w:ascii="Times New Roman" w:eastAsia="宋体" w:hAnsi="Times New Roman" w:cs="Times New Roman"/>
          <w:color w:val="000000"/>
          <w:kern w:val="0"/>
          <w:sz w:val="24"/>
          <w:szCs w:val="24"/>
        </w:rPr>
        <w:drawing>
          <wp:inline distT="0" distB="0" distL="0" distR="0" wp14:anchorId="38F95378" wp14:editId="5003FAA2">
            <wp:extent cx="714412" cy="1533604"/>
            <wp:effectExtent l="0" t="0" r="9525"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14412" cy="1533604"/>
                    </a:xfrm>
                    <a:prstGeom prst="rect">
                      <a:avLst/>
                    </a:prstGeom>
                  </pic:spPr>
                </pic:pic>
              </a:graphicData>
            </a:graphic>
          </wp:inline>
        </w:drawing>
      </w:r>
    </w:p>
    <w:p w14:paraId="1B16FF0A" w14:textId="5C42F2BB" w:rsidR="00DD58BB" w:rsidRDefault="00DD58BB" w:rsidP="00D81EE6">
      <w:pPr>
        <w:widowControl/>
        <w:shd w:val="clear" w:color="auto" w:fill="FFFFFF"/>
        <w:spacing w:line="285" w:lineRule="atLeast"/>
        <w:jc w:val="left"/>
        <w:rPr>
          <w:rFonts w:ascii="Times New Roman" w:eastAsia="宋体" w:hAnsi="Times New Roman" w:cs="Times New Roman"/>
          <w:color w:val="000000"/>
          <w:kern w:val="0"/>
          <w:sz w:val="24"/>
          <w:szCs w:val="24"/>
        </w:rPr>
      </w:pPr>
    </w:p>
    <w:p w14:paraId="0F66D072" w14:textId="76575717" w:rsidR="00DD58BB" w:rsidRDefault="00DD58BB" w:rsidP="00D81EE6">
      <w:pPr>
        <w:widowControl/>
        <w:shd w:val="clear" w:color="auto" w:fill="FFFFFF"/>
        <w:spacing w:line="285" w:lineRule="atLeast"/>
        <w:jc w:val="left"/>
        <w:rPr>
          <w:rFonts w:ascii="Times New Roman" w:eastAsia="宋体" w:hAnsi="Times New Roman" w:cs="Times New Roman"/>
          <w:color w:val="000000"/>
          <w:kern w:val="0"/>
          <w:sz w:val="24"/>
          <w:szCs w:val="24"/>
        </w:rPr>
      </w:pPr>
    </w:p>
    <w:p w14:paraId="2C8BBEAA" w14:textId="77777777" w:rsidR="00DD58BB" w:rsidRPr="00DD58BB" w:rsidRDefault="00DD58BB" w:rsidP="00DD58BB">
      <w:pPr>
        <w:spacing w:line="360" w:lineRule="auto"/>
        <w:ind w:firstLine="480"/>
        <w:rPr>
          <w:rFonts w:ascii="Times New Roman" w:eastAsia="宋体" w:hAnsi="Times New Roman" w:cs="Times New Roman"/>
          <w:sz w:val="24"/>
          <w:szCs w:val="24"/>
        </w:rPr>
      </w:pPr>
      <w:r w:rsidRPr="00DD58BB">
        <w:rPr>
          <w:rFonts w:ascii="Times New Roman" w:eastAsia="宋体" w:hAnsi="Times New Roman" w:cs="Times New Roman" w:hint="eastAsia"/>
          <w:sz w:val="24"/>
          <w:szCs w:val="24"/>
        </w:rPr>
        <w:t>（</w:t>
      </w:r>
      <w:r w:rsidRPr="00DD58BB">
        <w:rPr>
          <w:rFonts w:ascii="Times New Roman" w:eastAsia="宋体" w:hAnsi="Times New Roman" w:cs="Times New Roman" w:hint="eastAsia"/>
          <w:sz w:val="24"/>
          <w:szCs w:val="24"/>
        </w:rPr>
        <w:t>2</w:t>
      </w:r>
      <w:r w:rsidRPr="00DD58BB">
        <w:rPr>
          <w:rFonts w:ascii="Times New Roman" w:eastAsia="宋体" w:hAnsi="Times New Roman" w:cs="Times New Roman" w:hint="eastAsia"/>
          <w:sz w:val="24"/>
          <w:szCs w:val="24"/>
        </w:rPr>
        <w:t>）下面源程序通过函数指针和菜单选择来调用库函数实现字符串操作；串复制</w:t>
      </w:r>
      <w:r w:rsidRPr="00DD58BB">
        <w:rPr>
          <w:rFonts w:ascii="Times New Roman" w:eastAsia="宋体" w:hAnsi="Times New Roman" w:cs="Times New Roman" w:hint="eastAsia"/>
          <w:sz w:val="24"/>
          <w:szCs w:val="24"/>
        </w:rPr>
        <w:t>s</w:t>
      </w:r>
      <w:r w:rsidRPr="00DD58BB">
        <w:rPr>
          <w:rFonts w:ascii="Times New Roman" w:eastAsia="宋体" w:hAnsi="Times New Roman" w:cs="Times New Roman"/>
          <w:sz w:val="24"/>
          <w:szCs w:val="24"/>
        </w:rPr>
        <w:t>trcpy</w:t>
      </w:r>
      <w:r w:rsidRPr="00DD58BB">
        <w:rPr>
          <w:rFonts w:ascii="Times New Roman" w:eastAsia="宋体" w:hAnsi="Times New Roman" w:cs="Times New Roman" w:hint="eastAsia"/>
          <w:sz w:val="24"/>
          <w:szCs w:val="24"/>
        </w:rPr>
        <w:t>、串连接</w:t>
      </w:r>
      <w:r w:rsidRPr="00DD58BB">
        <w:rPr>
          <w:rFonts w:ascii="Times New Roman" w:eastAsia="宋体" w:hAnsi="Times New Roman" w:cs="Times New Roman" w:hint="eastAsia"/>
          <w:sz w:val="24"/>
          <w:szCs w:val="24"/>
        </w:rPr>
        <w:t>s</w:t>
      </w:r>
      <w:r w:rsidRPr="00DD58BB">
        <w:rPr>
          <w:rFonts w:ascii="Times New Roman" w:eastAsia="宋体" w:hAnsi="Times New Roman" w:cs="Times New Roman"/>
          <w:sz w:val="24"/>
          <w:szCs w:val="24"/>
        </w:rPr>
        <w:t>trcat</w:t>
      </w:r>
      <w:r w:rsidRPr="00DD58BB">
        <w:rPr>
          <w:rFonts w:ascii="Times New Roman" w:eastAsia="宋体" w:hAnsi="Times New Roman" w:cs="Times New Roman" w:hint="eastAsia"/>
          <w:sz w:val="24"/>
          <w:szCs w:val="24"/>
        </w:rPr>
        <w:t>或串分解</w:t>
      </w:r>
      <w:r w:rsidRPr="00DD58BB">
        <w:rPr>
          <w:rFonts w:ascii="Times New Roman" w:eastAsia="宋体" w:hAnsi="Times New Roman" w:cs="Times New Roman" w:hint="eastAsia"/>
          <w:sz w:val="24"/>
          <w:szCs w:val="24"/>
        </w:rPr>
        <w:t>s</w:t>
      </w:r>
      <w:r w:rsidRPr="00DD58BB">
        <w:rPr>
          <w:rFonts w:ascii="Times New Roman" w:eastAsia="宋体" w:hAnsi="Times New Roman" w:cs="Times New Roman"/>
          <w:sz w:val="24"/>
          <w:szCs w:val="24"/>
        </w:rPr>
        <w:t>trtok</w:t>
      </w:r>
      <w:r w:rsidRPr="00DD58BB">
        <w:rPr>
          <w:rFonts w:ascii="Times New Roman" w:eastAsia="宋体" w:hAnsi="Times New Roman" w:cs="Times New Roman" w:hint="eastAsia"/>
          <w:sz w:val="24"/>
          <w:szCs w:val="24"/>
        </w:rPr>
        <w:t>。</w:t>
      </w:r>
    </w:p>
    <w:p w14:paraId="081E52EF" w14:textId="77777777" w:rsidR="00DD58BB" w:rsidRPr="00DD58BB" w:rsidRDefault="00DD58BB" w:rsidP="00DD58BB">
      <w:pPr>
        <w:spacing w:line="360" w:lineRule="auto"/>
        <w:ind w:firstLineChars="200" w:firstLine="480"/>
        <w:rPr>
          <w:rFonts w:ascii="Times New Roman" w:eastAsia="宋体" w:hAnsi="Times New Roman" w:cs="Times New Roman"/>
          <w:sz w:val="24"/>
          <w:szCs w:val="24"/>
        </w:rPr>
      </w:pPr>
      <w:r w:rsidRPr="00DD58BB">
        <w:rPr>
          <w:rFonts w:ascii="宋体" w:eastAsia="宋体" w:hAnsi="宋体" w:cs="Times New Roman" w:hint="eastAsia"/>
          <w:sz w:val="24"/>
          <w:szCs w:val="24"/>
        </w:rPr>
        <w:t>①</w:t>
      </w:r>
      <w:r w:rsidRPr="00DD58BB">
        <w:rPr>
          <w:rFonts w:ascii="Times New Roman" w:eastAsia="宋体" w:hAnsi="Times New Roman" w:cs="Times New Roman" w:hint="eastAsia"/>
          <w:sz w:val="24"/>
          <w:szCs w:val="24"/>
        </w:rPr>
        <w:t>请在源程序中的下划线处填写合适的代码来完善该程序，使之能按照要求输出下面结果：</w:t>
      </w:r>
    </w:p>
    <w:p w14:paraId="0E603FC4" w14:textId="77777777" w:rsidR="00DD58BB" w:rsidRPr="00DD58BB" w:rsidRDefault="00DD58BB" w:rsidP="00DD58BB">
      <w:pPr>
        <w:spacing w:line="360" w:lineRule="auto"/>
        <w:ind w:firstLine="480"/>
        <w:rPr>
          <w:rFonts w:ascii="Times New Roman" w:eastAsia="宋体" w:hAnsi="Times New Roman" w:cs="Times New Roman"/>
          <w:sz w:val="24"/>
          <w:szCs w:val="24"/>
        </w:rPr>
      </w:pPr>
      <w:r w:rsidRPr="00DD58BB">
        <w:rPr>
          <w:rFonts w:ascii="Times New Roman" w:eastAsia="宋体" w:hAnsi="Times New Roman" w:cs="Times New Roman" w:hint="eastAsia"/>
          <w:sz w:val="24"/>
          <w:szCs w:val="24"/>
        </w:rPr>
        <w:t>1</w:t>
      </w:r>
      <w:r w:rsidRPr="00DD58BB">
        <w:rPr>
          <w:rFonts w:ascii="Times New Roman" w:eastAsia="宋体" w:hAnsi="Times New Roman" w:cs="Times New Roman"/>
          <w:sz w:val="24"/>
          <w:szCs w:val="24"/>
        </w:rPr>
        <w:t xml:space="preserve"> copy string.</w:t>
      </w:r>
    </w:p>
    <w:p w14:paraId="1D7B0ABC" w14:textId="77777777" w:rsidR="00DD58BB" w:rsidRPr="00DD58BB" w:rsidRDefault="00DD58BB" w:rsidP="00DD58BB">
      <w:pPr>
        <w:spacing w:line="360" w:lineRule="auto"/>
        <w:ind w:firstLine="480"/>
        <w:rPr>
          <w:rFonts w:ascii="Times New Roman" w:eastAsia="宋体" w:hAnsi="Times New Roman" w:cs="Times New Roman"/>
          <w:sz w:val="24"/>
          <w:szCs w:val="24"/>
        </w:rPr>
      </w:pPr>
      <w:r w:rsidRPr="00DD58BB">
        <w:rPr>
          <w:rFonts w:ascii="Times New Roman" w:eastAsia="宋体" w:hAnsi="Times New Roman" w:cs="Times New Roman" w:hint="eastAsia"/>
          <w:sz w:val="24"/>
          <w:szCs w:val="24"/>
        </w:rPr>
        <w:t>2</w:t>
      </w:r>
      <w:r w:rsidRPr="00DD58BB">
        <w:rPr>
          <w:rFonts w:ascii="Times New Roman" w:eastAsia="宋体" w:hAnsi="Times New Roman" w:cs="Times New Roman"/>
          <w:sz w:val="24"/>
          <w:szCs w:val="24"/>
        </w:rPr>
        <w:t xml:space="preserve"> connect string</w:t>
      </w:r>
      <w:r w:rsidRPr="00DD58BB">
        <w:rPr>
          <w:rFonts w:ascii="Times New Roman" w:eastAsia="宋体" w:hAnsi="Times New Roman" w:cs="Times New Roman" w:hint="eastAsia"/>
          <w:sz w:val="24"/>
          <w:szCs w:val="24"/>
        </w:rPr>
        <w:t>.</w:t>
      </w:r>
    </w:p>
    <w:p w14:paraId="1457A18C" w14:textId="77777777" w:rsidR="00DD58BB" w:rsidRPr="00DD58BB" w:rsidRDefault="00DD58BB" w:rsidP="00DD58BB">
      <w:pPr>
        <w:spacing w:line="360" w:lineRule="auto"/>
        <w:ind w:firstLine="480"/>
        <w:rPr>
          <w:rFonts w:ascii="Times New Roman" w:eastAsia="宋体" w:hAnsi="Times New Roman" w:cs="Times New Roman"/>
          <w:sz w:val="24"/>
          <w:szCs w:val="24"/>
        </w:rPr>
      </w:pPr>
      <w:r w:rsidRPr="00DD58BB">
        <w:rPr>
          <w:rFonts w:ascii="Times New Roman" w:eastAsia="宋体" w:hAnsi="Times New Roman" w:cs="Times New Roman" w:hint="eastAsia"/>
          <w:sz w:val="24"/>
          <w:szCs w:val="24"/>
        </w:rPr>
        <w:t>3</w:t>
      </w:r>
      <w:r w:rsidRPr="00DD58BB">
        <w:rPr>
          <w:rFonts w:ascii="Times New Roman" w:eastAsia="宋体" w:hAnsi="Times New Roman" w:cs="Times New Roman"/>
          <w:sz w:val="24"/>
          <w:szCs w:val="24"/>
        </w:rPr>
        <w:t xml:space="preserve"> parse string.</w:t>
      </w:r>
    </w:p>
    <w:p w14:paraId="00DD23C6" w14:textId="77777777" w:rsidR="00DD58BB" w:rsidRPr="00DD58BB" w:rsidRDefault="00DD58BB" w:rsidP="00DD58BB">
      <w:pPr>
        <w:spacing w:line="360" w:lineRule="auto"/>
        <w:ind w:firstLine="480"/>
        <w:rPr>
          <w:rFonts w:ascii="Times New Roman" w:eastAsia="宋体" w:hAnsi="Times New Roman" w:cs="Times New Roman"/>
          <w:sz w:val="24"/>
          <w:szCs w:val="24"/>
        </w:rPr>
      </w:pPr>
      <w:r w:rsidRPr="00DD58BB">
        <w:rPr>
          <w:rFonts w:ascii="Times New Roman" w:eastAsia="宋体" w:hAnsi="Times New Roman" w:cs="Times New Roman" w:hint="eastAsia"/>
          <w:sz w:val="24"/>
          <w:szCs w:val="24"/>
        </w:rPr>
        <w:t>4</w:t>
      </w:r>
      <w:r w:rsidRPr="00DD58BB">
        <w:rPr>
          <w:rFonts w:ascii="Times New Roman" w:eastAsia="宋体" w:hAnsi="Times New Roman" w:cs="Times New Roman"/>
          <w:sz w:val="24"/>
          <w:szCs w:val="24"/>
        </w:rPr>
        <w:t xml:space="preserve"> exit.</w:t>
      </w:r>
    </w:p>
    <w:p w14:paraId="3EB200FA" w14:textId="77777777" w:rsidR="00DD58BB" w:rsidRPr="00DD58BB" w:rsidRDefault="00DD58BB" w:rsidP="00DD58BB">
      <w:pPr>
        <w:spacing w:line="360" w:lineRule="auto"/>
        <w:ind w:firstLine="480"/>
        <w:rPr>
          <w:rFonts w:ascii="Times New Roman" w:eastAsia="宋体" w:hAnsi="Times New Roman" w:cs="Times New Roman"/>
          <w:sz w:val="24"/>
          <w:szCs w:val="24"/>
        </w:rPr>
      </w:pPr>
      <w:r w:rsidRPr="00DD58BB">
        <w:rPr>
          <w:rFonts w:ascii="Times New Roman" w:eastAsia="宋体" w:hAnsi="Times New Roman" w:cs="Times New Roman"/>
          <w:sz w:val="24"/>
          <w:szCs w:val="24"/>
        </w:rPr>
        <w:t>input a number (1-4) please!</w:t>
      </w:r>
    </w:p>
    <w:p w14:paraId="4DDC4A71" w14:textId="77777777" w:rsidR="00DD58BB" w:rsidRPr="00DD58BB" w:rsidRDefault="00DD58BB" w:rsidP="00DD58BB">
      <w:pPr>
        <w:spacing w:line="360" w:lineRule="auto"/>
        <w:ind w:firstLine="480"/>
        <w:rPr>
          <w:rFonts w:ascii="Times New Roman" w:eastAsia="宋体" w:hAnsi="Times New Roman" w:cs="Times New Roman"/>
          <w:sz w:val="24"/>
          <w:szCs w:val="24"/>
        </w:rPr>
      </w:pPr>
      <w:r w:rsidRPr="00DD58BB">
        <w:rPr>
          <w:rFonts w:ascii="宋体" w:eastAsia="宋体" w:hAnsi="宋体" w:cs="Times New Roman" w:hint="eastAsia"/>
          <w:sz w:val="24"/>
          <w:szCs w:val="24"/>
        </w:rPr>
        <w:t>2↙</w:t>
      </w:r>
      <w:r w:rsidRPr="00DD58BB">
        <w:rPr>
          <w:rFonts w:ascii="Times New Roman" w:eastAsia="宋体" w:hAnsi="Times New Roman" w:cs="Times New Roman"/>
          <w:sz w:val="24"/>
          <w:szCs w:val="24"/>
        </w:rPr>
        <w:t xml:space="preserve"> </w:t>
      </w:r>
      <w:r w:rsidRPr="00DD58BB">
        <w:rPr>
          <w:rFonts w:ascii="Times New Roman" w:eastAsia="宋体" w:hAnsi="Times New Roman" w:cs="Times New Roman" w:hint="eastAsia"/>
          <w:sz w:val="24"/>
          <w:szCs w:val="24"/>
        </w:rPr>
        <w:t>（键盘输入）</w:t>
      </w:r>
    </w:p>
    <w:p w14:paraId="1720AB44" w14:textId="77777777" w:rsidR="00DD58BB" w:rsidRPr="00DD58BB" w:rsidRDefault="00DD58BB" w:rsidP="00DD58BB">
      <w:pPr>
        <w:spacing w:line="360" w:lineRule="auto"/>
        <w:ind w:firstLine="480"/>
        <w:rPr>
          <w:rFonts w:ascii="Times New Roman" w:eastAsia="宋体" w:hAnsi="Times New Roman" w:cs="Times New Roman"/>
          <w:sz w:val="24"/>
          <w:szCs w:val="24"/>
        </w:rPr>
      </w:pPr>
      <w:r w:rsidRPr="00DD58BB">
        <w:rPr>
          <w:rFonts w:ascii="Times New Roman" w:eastAsia="宋体" w:hAnsi="Times New Roman" w:cs="Times New Roman"/>
          <w:sz w:val="24"/>
          <w:szCs w:val="24"/>
        </w:rPr>
        <w:t>input the first string please!</w:t>
      </w:r>
    </w:p>
    <w:p w14:paraId="5B571DDA" w14:textId="77777777" w:rsidR="00DD58BB" w:rsidRPr="00DD58BB" w:rsidRDefault="00DD58BB" w:rsidP="00DD58BB">
      <w:pPr>
        <w:spacing w:line="360" w:lineRule="auto"/>
        <w:ind w:firstLine="480"/>
        <w:rPr>
          <w:rFonts w:ascii="Times New Roman" w:eastAsia="宋体" w:hAnsi="Times New Roman" w:cs="Times New Roman"/>
          <w:sz w:val="24"/>
          <w:szCs w:val="24"/>
        </w:rPr>
      </w:pPr>
      <w:r w:rsidRPr="00DD58BB">
        <w:rPr>
          <w:rFonts w:ascii="Times New Roman" w:eastAsia="宋体" w:hAnsi="Times New Roman" w:cs="Times New Roman"/>
          <w:sz w:val="24"/>
          <w:szCs w:val="24"/>
        </w:rPr>
        <w:t>the more you learn,</w:t>
      </w:r>
      <w:r w:rsidRPr="00DD58BB">
        <w:rPr>
          <w:rFonts w:ascii="宋体" w:eastAsia="宋体" w:hAnsi="宋体" w:cs="Times New Roman" w:hint="eastAsia"/>
          <w:sz w:val="24"/>
          <w:szCs w:val="24"/>
        </w:rPr>
        <w:t>↙</w:t>
      </w:r>
      <w:r w:rsidRPr="00DD58BB">
        <w:rPr>
          <w:rFonts w:ascii="Times New Roman" w:eastAsia="宋体" w:hAnsi="Times New Roman" w:cs="Times New Roman"/>
          <w:sz w:val="24"/>
          <w:szCs w:val="24"/>
        </w:rPr>
        <w:t xml:space="preserve"> </w:t>
      </w:r>
      <w:r w:rsidRPr="00DD58BB">
        <w:rPr>
          <w:rFonts w:ascii="Times New Roman" w:eastAsia="宋体" w:hAnsi="Times New Roman" w:cs="Times New Roman" w:hint="eastAsia"/>
          <w:sz w:val="24"/>
          <w:szCs w:val="24"/>
        </w:rPr>
        <w:t>（键盘输入）</w:t>
      </w:r>
    </w:p>
    <w:p w14:paraId="38211F58" w14:textId="77777777" w:rsidR="00DD58BB" w:rsidRPr="00DD58BB" w:rsidRDefault="00DD58BB" w:rsidP="00DD58BB">
      <w:pPr>
        <w:spacing w:line="360" w:lineRule="auto"/>
        <w:ind w:firstLine="480"/>
        <w:rPr>
          <w:rFonts w:ascii="Times New Roman" w:eastAsia="宋体" w:hAnsi="Times New Roman" w:cs="Times New Roman"/>
          <w:sz w:val="24"/>
          <w:szCs w:val="24"/>
        </w:rPr>
      </w:pPr>
      <w:r w:rsidRPr="00DD58BB">
        <w:rPr>
          <w:rFonts w:ascii="Times New Roman" w:eastAsia="宋体" w:hAnsi="Times New Roman" w:cs="Times New Roman" w:hint="eastAsia"/>
          <w:sz w:val="24"/>
          <w:szCs w:val="24"/>
        </w:rPr>
        <w:t>input</w:t>
      </w:r>
      <w:r w:rsidRPr="00DD58BB">
        <w:rPr>
          <w:rFonts w:ascii="Times New Roman" w:eastAsia="宋体" w:hAnsi="Times New Roman" w:cs="Times New Roman"/>
          <w:sz w:val="24"/>
          <w:szCs w:val="24"/>
        </w:rPr>
        <w:t xml:space="preserve"> </w:t>
      </w:r>
      <w:r w:rsidRPr="00DD58BB">
        <w:rPr>
          <w:rFonts w:ascii="Times New Roman" w:eastAsia="宋体" w:hAnsi="Times New Roman" w:cs="Times New Roman" w:hint="eastAsia"/>
          <w:sz w:val="24"/>
          <w:szCs w:val="24"/>
        </w:rPr>
        <w:t>t</w:t>
      </w:r>
      <w:r w:rsidRPr="00DD58BB">
        <w:rPr>
          <w:rFonts w:ascii="Times New Roman" w:eastAsia="宋体" w:hAnsi="Times New Roman" w:cs="Times New Roman"/>
          <w:sz w:val="24"/>
          <w:szCs w:val="24"/>
        </w:rPr>
        <w:t>he second string please!</w:t>
      </w:r>
    </w:p>
    <w:p w14:paraId="69BC4311" w14:textId="77777777" w:rsidR="00DD58BB" w:rsidRPr="00DD58BB" w:rsidRDefault="00DD58BB" w:rsidP="00DD58BB">
      <w:pPr>
        <w:spacing w:line="360" w:lineRule="auto"/>
        <w:ind w:firstLine="480"/>
        <w:rPr>
          <w:rFonts w:ascii="Times New Roman" w:eastAsia="宋体" w:hAnsi="Times New Roman" w:cs="Times New Roman"/>
          <w:sz w:val="24"/>
          <w:szCs w:val="24"/>
        </w:rPr>
      </w:pPr>
      <w:r w:rsidRPr="00DD58BB">
        <w:rPr>
          <w:rFonts w:ascii="Times New Roman" w:eastAsia="宋体" w:hAnsi="Times New Roman" w:cs="Times New Roman"/>
          <w:sz w:val="24"/>
          <w:szCs w:val="24"/>
        </w:rPr>
        <w:t>the more you get.</w:t>
      </w:r>
      <w:r w:rsidRPr="00DD58BB">
        <w:rPr>
          <w:rFonts w:ascii="宋体" w:eastAsia="宋体" w:hAnsi="宋体" w:cs="Times New Roman" w:hint="eastAsia"/>
          <w:sz w:val="24"/>
          <w:szCs w:val="24"/>
        </w:rPr>
        <w:t xml:space="preserve"> ↙</w:t>
      </w:r>
      <w:r w:rsidRPr="00DD58BB">
        <w:rPr>
          <w:rFonts w:ascii="Times New Roman" w:eastAsia="宋体" w:hAnsi="Times New Roman" w:cs="Times New Roman"/>
          <w:sz w:val="24"/>
          <w:szCs w:val="24"/>
        </w:rPr>
        <w:t xml:space="preserve"> </w:t>
      </w:r>
      <w:r w:rsidRPr="00DD58BB">
        <w:rPr>
          <w:rFonts w:ascii="Times New Roman" w:eastAsia="宋体" w:hAnsi="Times New Roman" w:cs="Times New Roman" w:hint="eastAsia"/>
          <w:sz w:val="24"/>
          <w:szCs w:val="24"/>
        </w:rPr>
        <w:t>（键盘输入）</w:t>
      </w:r>
    </w:p>
    <w:p w14:paraId="7665C3AE" w14:textId="77777777" w:rsidR="00DD58BB" w:rsidRPr="00DD58BB" w:rsidRDefault="00DD58BB" w:rsidP="00DD58BB">
      <w:pPr>
        <w:spacing w:line="360" w:lineRule="auto"/>
        <w:ind w:firstLine="480"/>
        <w:rPr>
          <w:rFonts w:ascii="Times New Roman" w:eastAsia="宋体" w:hAnsi="Times New Roman" w:cs="Times New Roman"/>
          <w:sz w:val="24"/>
          <w:szCs w:val="24"/>
        </w:rPr>
      </w:pPr>
      <w:r w:rsidRPr="00DD58BB">
        <w:rPr>
          <w:rFonts w:ascii="Times New Roman" w:eastAsia="宋体" w:hAnsi="Times New Roman" w:cs="Times New Roman" w:hint="eastAsia"/>
          <w:sz w:val="24"/>
          <w:szCs w:val="24"/>
        </w:rPr>
        <w:t>the</w:t>
      </w:r>
      <w:r w:rsidRPr="00DD58BB">
        <w:rPr>
          <w:rFonts w:ascii="Times New Roman" w:eastAsia="宋体" w:hAnsi="Times New Roman" w:cs="Times New Roman"/>
          <w:sz w:val="24"/>
          <w:szCs w:val="24"/>
        </w:rPr>
        <w:t xml:space="preserve"> result is the more you learn, the more you get.</w:t>
      </w:r>
    </w:p>
    <w:p w14:paraId="3910E89E" w14:textId="77777777" w:rsidR="00DD58BB" w:rsidRPr="00DD58BB" w:rsidRDefault="00DD58BB" w:rsidP="00DD58BB">
      <w:pPr>
        <w:spacing w:line="360" w:lineRule="auto"/>
        <w:ind w:firstLine="480"/>
        <w:rPr>
          <w:rFonts w:ascii="Times New Roman" w:eastAsia="宋体" w:hAnsi="Times New Roman" w:cs="Times New Roman"/>
          <w:sz w:val="24"/>
          <w:szCs w:val="24"/>
        </w:rPr>
      </w:pPr>
    </w:p>
    <w:p w14:paraId="58B8B95B" w14:textId="77777777" w:rsidR="00DD58BB" w:rsidRPr="00DD58BB" w:rsidRDefault="00DD58BB" w:rsidP="00DD58BB">
      <w:pPr>
        <w:spacing w:line="360" w:lineRule="auto"/>
        <w:ind w:firstLine="480"/>
        <w:rPr>
          <w:rFonts w:ascii="Times New Roman" w:eastAsia="宋体" w:hAnsi="Times New Roman" w:cs="Times New Roman"/>
          <w:sz w:val="24"/>
          <w:szCs w:val="24"/>
        </w:rPr>
      </w:pPr>
      <w:r w:rsidRPr="00DD58BB">
        <w:rPr>
          <w:rFonts w:ascii="Times New Roman" w:eastAsia="宋体" w:hAnsi="Times New Roman" w:cs="Times New Roman" w:hint="eastAsia"/>
          <w:sz w:val="24"/>
          <w:szCs w:val="24"/>
        </w:rPr>
        <w:t>#</w:t>
      </w:r>
      <w:r w:rsidRPr="00DD58BB">
        <w:rPr>
          <w:rFonts w:ascii="Times New Roman" w:eastAsia="宋体" w:hAnsi="Times New Roman" w:cs="Times New Roman"/>
          <w:sz w:val="24"/>
          <w:szCs w:val="24"/>
        </w:rPr>
        <w:t xml:space="preserve"> include&lt;stdio.h&gt;</w:t>
      </w:r>
    </w:p>
    <w:p w14:paraId="41ABCE98" w14:textId="77777777" w:rsidR="00DD58BB" w:rsidRPr="00DD58BB" w:rsidRDefault="00DD58BB" w:rsidP="00DD58BB">
      <w:pPr>
        <w:spacing w:line="360" w:lineRule="auto"/>
        <w:ind w:firstLine="480"/>
        <w:rPr>
          <w:rFonts w:ascii="Times New Roman" w:eastAsia="宋体" w:hAnsi="Times New Roman" w:cs="Times New Roman"/>
          <w:sz w:val="24"/>
          <w:szCs w:val="24"/>
        </w:rPr>
      </w:pPr>
      <w:r w:rsidRPr="00DD58BB">
        <w:rPr>
          <w:rFonts w:ascii="Times New Roman" w:eastAsia="宋体" w:hAnsi="Times New Roman" w:cs="Times New Roman" w:hint="eastAsia"/>
          <w:sz w:val="24"/>
          <w:szCs w:val="24"/>
        </w:rPr>
        <w:t>#</w:t>
      </w:r>
      <w:r w:rsidRPr="00DD58BB">
        <w:rPr>
          <w:rFonts w:ascii="Times New Roman" w:eastAsia="宋体" w:hAnsi="Times New Roman" w:cs="Times New Roman"/>
          <w:sz w:val="24"/>
          <w:szCs w:val="24"/>
        </w:rPr>
        <w:t xml:space="preserve"> include&lt;string.h&gt;</w:t>
      </w:r>
    </w:p>
    <w:p w14:paraId="772184B1" w14:textId="77777777" w:rsidR="00DD58BB" w:rsidRPr="00DD58BB" w:rsidRDefault="00DD58BB" w:rsidP="00DD58BB">
      <w:pPr>
        <w:spacing w:line="360" w:lineRule="auto"/>
        <w:ind w:firstLine="480"/>
        <w:rPr>
          <w:rFonts w:ascii="Times New Roman" w:eastAsia="宋体" w:hAnsi="Times New Roman" w:cs="Times New Roman"/>
          <w:sz w:val="24"/>
          <w:szCs w:val="24"/>
        </w:rPr>
      </w:pPr>
      <w:r w:rsidRPr="00DD58BB">
        <w:rPr>
          <w:rFonts w:ascii="Times New Roman" w:eastAsia="宋体" w:hAnsi="Times New Roman" w:cs="Times New Roman"/>
          <w:sz w:val="24"/>
          <w:szCs w:val="24"/>
        </w:rPr>
        <w:t>int main (void)</w:t>
      </w:r>
    </w:p>
    <w:p w14:paraId="5BEC7495" w14:textId="77777777" w:rsidR="00DD58BB" w:rsidRPr="00DD58BB" w:rsidRDefault="00DD58BB" w:rsidP="00DD58BB">
      <w:pPr>
        <w:spacing w:line="360" w:lineRule="auto"/>
        <w:ind w:firstLine="480"/>
        <w:rPr>
          <w:rFonts w:ascii="Times New Roman" w:eastAsia="宋体" w:hAnsi="Times New Roman" w:cs="Times New Roman"/>
          <w:sz w:val="24"/>
          <w:szCs w:val="24"/>
        </w:rPr>
      </w:pPr>
      <w:r w:rsidRPr="00DD58BB">
        <w:rPr>
          <w:rFonts w:ascii="Times New Roman" w:eastAsia="宋体" w:hAnsi="Times New Roman" w:cs="Times New Roman" w:hint="eastAsia"/>
          <w:sz w:val="24"/>
          <w:szCs w:val="24"/>
        </w:rPr>
        <w:t>{</w:t>
      </w:r>
    </w:p>
    <w:p w14:paraId="194162C1" w14:textId="77777777" w:rsidR="00DD58BB" w:rsidRPr="00DD58BB" w:rsidRDefault="00DD58BB" w:rsidP="00DD58BB">
      <w:pPr>
        <w:spacing w:line="360" w:lineRule="auto"/>
        <w:ind w:firstLine="480"/>
        <w:rPr>
          <w:rFonts w:ascii="Times New Roman" w:eastAsia="宋体" w:hAnsi="Times New Roman" w:cs="Times New Roman"/>
          <w:sz w:val="24"/>
          <w:szCs w:val="24"/>
        </w:rPr>
      </w:pPr>
      <w:r w:rsidRPr="00DD58BB">
        <w:rPr>
          <w:rFonts w:ascii="Times New Roman" w:eastAsia="宋体" w:hAnsi="Times New Roman" w:cs="Times New Roman"/>
          <w:sz w:val="24"/>
          <w:szCs w:val="24"/>
        </w:rPr>
        <w:tab/>
        <w:t>____________________;</w:t>
      </w:r>
    </w:p>
    <w:p w14:paraId="7C764BCB" w14:textId="77777777" w:rsidR="00DD58BB" w:rsidRPr="00DD58BB" w:rsidRDefault="00DD58BB" w:rsidP="00DD58BB">
      <w:pPr>
        <w:spacing w:line="360" w:lineRule="auto"/>
        <w:ind w:left="360" w:firstLine="480"/>
        <w:rPr>
          <w:rFonts w:ascii="Times New Roman" w:eastAsia="宋体" w:hAnsi="Times New Roman" w:cs="Times New Roman"/>
          <w:sz w:val="24"/>
          <w:szCs w:val="24"/>
        </w:rPr>
      </w:pPr>
      <w:r w:rsidRPr="00DD58BB">
        <w:rPr>
          <w:rFonts w:ascii="Times New Roman" w:eastAsia="宋体" w:hAnsi="Times New Roman" w:cs="Times New Roman"/>
          <w:sz w:val="24"/>
          <w:szCs w:val="24"/>
        </w:rPr>
        <w:t>char a[80], b[80], *result;</w:t>
      </w:r>
    </w:p>
    <w:p w14:paraId="6146A819" w14:textId="77777777" w:rsidR="00DD58BB" w:rsidRPr="00DD58BB" w:rsidRDefault="00DD58BB" w:rsidP="00DD58BB">
      <w:pPr>
        <w:spacing w:line="360" w:lineRule="auto"/>
        <w:ind w:left="360" w:firstLine="480"/>
        <w:rPr>
          <w:rFonts w:ascii="Times New Roman" w:eastAsia="宋体" w:hAnsi="Times New Roman" w:cs="Times New Roman"/>
          <w:sz w:val="24"/>
          <w:szCs w:val="24"/>
        </w:rPr>
      </w:pPr>
      <w:r w:rsidRPr="00DD58BB">
        <w:rPr>
          <w:rFonts w:ascii="Times New Roman" w:eastAsia="宋体" w:hAnsi="Times New Roman" w:cs="Times New Roman" w:hint="eastAsia"/>
          <w:sz w:val="24"/>
          <w:szCs w:val="24"/>
        </w:rPr>
        <w:t>i</w:t>
      </w:r>
      <w:r w:rsidRPr="00DD58BB">
        <w:rPr>
          <w:rFonts w:ascii="Times New Roman" w:eastAsia="宋体" w:hAnsi="Times New Roman" w:cs="Times New Roman"/>
          <w:sz w:val="24"/>
          <w:szCs w:val="24"/>
        </w:rPr>
        <w:t>nt choice;</w:t>
      </w:r>
    </w:p>
    <w:p w14:paraId="6EABC2F0" w14:textId="77777777" w:rsidR="00DD58BB" w:rsidRPr="00DD58BB" w:rsidRDefault="00DD58BB" w:rsidP="00DD58BB">
      <w:pPr>
        <w:spacing w:line="360" w:lineRule="auto"/>
        <w:ind w:left="360" w:firstLine="480"/>
        <w:rPr>
          <w:rFonts w:ascii="Times New Roman" w:eastAsia="宋体" w:hAnsi="Times New Roman" w:cs="Times New Roman"/>
          <w:sz w:val="24"/>
          <w:szCs w:val="24"/>
        </w:rPr>
      </w:pPr>
      <w:r w:rsidRPr="00DD58BB">
        <w:rPr>
          <w:rFonts w:ascii="Times New Roman" w:eastAsia="宋体" w:hAnsi="Times New Roman" w:cs="Times New Roman" w:hint="eastAsia"/>
          <w:sz w:val="24"/>
          <w:szCs w:val="24"/>
        </w:rPr>
        <w:lastRenderedPageBreak/>
        <w:t>w</w:t>
      </w:r>
      <w:r w:rsidRPr="00DD58BB">
        <w:rPr>
          <w:rFonts w:ascii="Times New Roman" w:eastAsia="宋体" w:hAnsi="Times New Roman" w:cs="Times New Roman"/>
          <w:sz w:val="24"/>
          <w:szCs w:val="24"/>
        </w:rPr>
        <w:t>hile(1)</w:t>
      </w:r>
    </w:p>
    <w:p w14:paraId="4E6254B1" w14:textId="77777777" w:rsidR="00DD58BB" w:rsidRPr="00DD58BB" w:rsidRDefault="00DD58BB" w:rsidP="00DD58BB">
      <w:pPr>
        <w:spacing w:line="360" w:lineRule="auto"/>
        <w:ind w:left="360" w:firstLine="480"/>
        <w:rPr>
          <w:rFonts w:ascii="Times New Roman" w:eastAsia="宋体" w:hAnsi="Times New Roman" w:cs="Times New Roman"/>
          <w:sz w:val="24"/>
          <w:szCs w:val="24"/>
        </w:rPr>
      </w:pPr>
      <w:r w:rsidRPr="00DD58BB">
        <w:rPr>
          <w:rFonts w:ascii="Times New Roman" w:eastAsia="宋体" w:hAnsi="Times New Roman" w:cs="Times New Roman" w:hint="eastAsia"/>
          <w:sz w:val="24"/>
          <w:szCs w:val="24"/>
        </w:rPr>
        <w:t>{</w:t>
      </w:r>
    </w:p>
    <w:p w14:paraId="2D57EC89" w14:textId="77777777" w:rsidR="00DD58BB" w:rsidRPr="00DD58BB" w:rsidRDefault="00DD58BB" w:rsidP="00DD58BB">
      <w:pPr>
        <w:spacing w:line="360" w:lineRule="auto"/>
        <w:ind w:left="360" w:firstLine="480"/>
        <w:rPr>
          <w:rFonts w:ascii="Times New Roman" w:eastAsia="宋体" w:hAnsi="Times New Roman" w:cs="Times New Roman"/>
          <w:sz w:val="24"/>
          <w:szCs w:val="24"/>
        </w:rPr>
      </w:pPr>
      <w:r w:rsidRPr="00DD58BB">
        <w:rPr>
          <w:rFonts w:ascii="Times New Roman" w:eastAsia="宋体" w:hAnsi="Times New Roman" w:cs="Times New Roman"/>
          <w:sz w:val="24"/>
          <w:szCs w:val="24"/>
        </w:rPr>
        <w:tab/>
        <w:t>do</w:t>
      </w:r>
    </w:p>
    <w:p w14:paraId="2119FC45" w14:textId="77777777" w:rsidR="00DD58BB" w:rsidRPr="00DD58BB" w:rsidRDefault="00DD58BB" w:rsidP="00DD58BB">
      <w:pPr>
        <w:spacing w:line="360" w:lineRule="auto"/>
        <w:ind w:left="360" w:firstLine="480"/>
        <w:rPr>
          <w:rFonts w:ascii="Times New Roman" w:eastAsia="宋体" w:hAnsi="Times New Roman" w:cs="Times New Roman"/>
          <w:sz w:val="24"/>
          <w:szCs w:val="24"/>
        </w:rPr>
      </w:pPr>
      <w:r w:rsidRPr="00DD58BB">
        <w:rPr>
          <w:rFonts w:ascii="Times New Roman" w:eastAsia="宋体" w:hAnsi="Times New Roman" w:cs="Times New Roman"/>
          <w:sz w:val="24"/>
          <w:szCs w:val="24"/>
        </w:rPr>
        <w:tab/>
        <w:t>{</w:t>
      </w:r>
    </w:p>
    <w:p w14:paraId="7CEF94E4" w14:textId="77777777" w:rsidR="00DD58BB" w:rsidRPr="00DD58BB" w:rsidRDefault="00DD58BB" w:rsidP="00DD58BB">
      <w:pPr>
        <w:spacing w:line="360" w:lineRule="auto"/>
        <w:ind w:left="360" w:firstLine="480"/>
        <w:rPr>
          <w:rFonts w:ascii="Times New Roman" w:eastAsia="宋体" w:hAnsi="Times New Roman" w:cs="Times New Roman"/>
          <w:sz w:val="24"/>
          <w:szCs w:val="24"/>
        </w:rPr>
      </w:pPr>
      <w:r w:rsidRPr="00DD58BB">
        <w:rPr>
          <w:rFonts w:ascii="Times New Roman" w:eastAsia="宋体" w:hAnsi="Times New Roman" w:cs="Times New Roman"/>
          <w:sz w:val="24"/>
          <w:szCs w:val="24"/>
        </w:rPr>
        <w:tab/>
      </w:r>
      <w:r w:rsidRPr="00DD58BB">
        <w:rPr>
          <w:rFonts w:ascii="Times New Roman" w:eastAsia="宋体" w:hAnsi="Times New Roman" w:cs="Times New Roman"/>
          <w:sz w:val="24"/>
          <w:szCs w:val="24"/>
        </w:rPr>
        <w:tab/>
        <w:t>printf("\t\t1 copy string.\n");</w:t>
      </w:r>
    </w:p>
    <w:p w14:paraId="0E2FE704" w14:textId="77777777" w:rsidR="00DD58BB" w:rsidRPr="00DD58BB" w:rsidRDefault="00DD58BB" w:rsidP="00DD58BB">
      <w:pPr>
        <w:spacing w:line="360" w:lineRule="auto"/>
        <w:ind w:left="360" w:firstLine="480"/>
        <w:rPr>
          <w:rFonts w:ascii="Times New Roman" w:eastAsia="宋体" w:hAnsi="Times New Roman" w:cs="Times New Roman"/>
          <w:sz w:val="24"/>
          <w:szCs w:val="24"/>
        </w:rPr>
      </w:pPr>
      <w:r w:rsidRPr="00DD58BB">
        <w:rPr>
          <w:rFonts w:ascii="Times New Roman" w:eastAsia="宋体" w:hAnsi="Times New Roman" w:cs="Times New Roman"/>
          <w:sz w:val="24"/>
          <w:szCs w:val="24"/>
        </w:rPr>
        <w:tab/>
      </w:r>
      <w:r w:rsidRPr="00DD58BB">
        <w:rPr>
          <w:rFonts w:ascii="Times New Roman" w:eastAsia="宋体" w:hAnsi="Times New Roman" w:cs="Times New Roman"/>
          <w:sz w:val="24"/>
          <w:szCs w:val="24"/>
        </w:rPr>
        <w:tab/>
        <w:t>printf("\t\t2 connect string.\n");</w:t>
      </w:r>
    </w:p>
    <w:p w14:paraId="5EBE456A" w14:textId="77777777" w:rsidR="00DD58BB" w:rsidRPr="00DD58BB" w:rsidRDefault="00DD58BB" w:rsidP="00DD58BB">
      <w:pPr>
        <w:spacing w:line="360" w:lineRule="auto"/>
        <w:ind w:left="360" w:firstLine="480"/>
        <w:rPr>
          <w:rFonts w:ascii="Times New Roman" w:eastAsia="宋体" w:hAnsi="Times New Roman" w:cs="Times New Roman"/>
          <w:sz w:val="24"/>
          <w:szCs w:val="24"/>
        </w:rPr>
      </w:pPr>
      <w:r w:rsidRPr="00DD58BB">
        <w:rPr>
          <w:rFonts w:ascii="Times New Roman" w:eastAsia="宋体" w:hAnsi="Times New Roman" w:cs="Times New Roman"/>
          <w:sz w:val="24"/>
          <w:szCs w:val="24"/>
        </w:rPr>
        <w:tab/>
      </w:r>
      <w:r w:rsidRPr="00DD58BB">
        <w:rPr>
          <w:rFonts w:ascii="Times New Roman" w:eastAsia="宋体" w:hAnsi="Times New Roman" w:cs="Times New Roman"/>
          <w:sz w:val="24"/>
          <w:szCs w:val="24"/>
        </w:rPr>
        <w:tab/>
        <w:t>printf("\t\t3 parse string.\n");</w:t>
      </w:r>
    </w:p>
    <w:p w14:paraId="4479DFDB" w14:textId="77777777" w:rsidR="00DD58BB" w:rsidRPr="00DD58BB" w:rsidRDefault="00DD58BB" w:rsidP="00DD58BB">
      <w:pPr>
        <w:spacing w:line="360" w:lineRule="auto"/>
        <w:ind w:left="1200" w:firstLine="480"/>
        <w:rPr>
          <w:rFonts w:ascii="Times New Roman" w:eastAsia="宋体" w:hAnsi="Times New Roman" w:cs="Times New Roman"/>
          <w:sz w:val="24"/>
          <w:szCs w:val="24"/>
        </w:rPr>
      </w:pPr>
      <w:r w:rsidRPr="00DD58BB">
        <w:rPr>
          <w:rFonts w:ascii="Times New Roman" w:eastAsia="宋体" w:hAnsi="Times New Roman" w:cs="Times New Roman" w:hint="eastAsia"/>
          <w:sz w:val="24"/>
          <w:szCs w:val="24"/>
        </w:rPr>
        <w:t>p</w:t>
      </w:r>
      <w:r w:rsidRPr="00DD58BB">
        <w:rPr>
          <w:rFonts w:ascii="Times New Roman" w:eastAsia="宋体" w:hAnsi="Times New Roman" w:cs="Times New Roman"/>
          <w:sz w:val="24"/>
          <w:szCs w:val="24"/>
        </w:rPr>
        <w:t>rintf("\t\t4 exit.\n");</w:t>
      </w:r>
    </w:p>
    <w:p w14:paraId="128DA110" w14:textId="77777777" w:rsidR="00DD58BB" w:rsidRPr="00DD58BB" w:rsidRDefault="00DD58BB" w:rsidP="00DD58BB">
      <w:pPr>
        <w:spacing w:line="360" w:lineRule="auto"/>
        <w:ind w:firstLineChars="83" w:firstLine="199"/>
        <w:rPr>
          <w:rFonts w:ascii="Times New Roman" w:eastAsia="宋体" w:hAnsi="Times New Roman" w:cs="Times New Roman"/>
          <w:sz w:val="24"/>
          <w:szCs w:val="24"/>
        </w:rPr>
      </w:pPr>
      <w:r w:rsidRPr="00DD58BB">
        <w:rPr>
          <w:rFonts w:ascii="Times New Roman" w:eastAsia="宋体" w:hAnsi="Times New Roman" w:cs="Times New Roman"/>
          <w:sz w:val="24"/>
          <w:szCs w:val="24"/>
        </w:rPr>
        <w:tab/>
      </w:r>
      <w:r w:rsidRPr="00DD58BB">
        <w:rPr>
          <w:rFonts w:ascii="Times New Roman" w:eastAsia="宋体" w:hAnsi="Times New Roman" w:cs="Times New Roman"/>
          <w:sz w:val="24"/>
          <w:szCs w:val="24"/>
        </w:rPr>
        <w:tab/>
      </w:r>
      <w:r w:rsidRPr="00DD58BB">
        <w:rPr>
          <w:rFonts w:ascii="Times New Roman" w:eastAsia="宋体" w:hAnsi="Times New Roman" w:cs="Times New Roman"/>
          <w:sz w:val="24"/>
          <w:szCs w:val="24"/>
        </w:rPr>
        <w:tab/>
      </w:r>
      <w:r w:rsidRPr="00DD58BB">
        <w:rPr>
          <w:rFonts w:ascii="Times New Roman" w:eastAsia="宋体" w:hAnsi="Times New Roman" w:cs="Times New Roman"/>
          <w:sz w:val="24"/>
          <w:szCs w:val="24"/>
        </w:rPr>
        <w:tab/>
        <w:t>printf("\t\tinput a number (1-4) please.\n");</w:t>
      </w:r>
    </w:p>
    <w:p w14:paraId="5E68A7BF" w14:textId="77777777" w:rsidR="00DD58BB" w:rsidRPr="00DD58BB" w:rsidRDefault="00DD58BB" w:rsidP="00DD58BB">
      <w:pPr>
        <w:spacing w:line="360" w:lineRule="auto"/>
        <w:ind w:firstLineChars="83" w:firstLine="199"/>
        <w:rPr>
          <w:rFonts w:ascii="Times New Roman" w:eastAsia="宋体" w:hAnsi="Times New Roman" w:cs="Times New Roman" w:hint="eastAsia"/>
          <w:sz w:val="24"/>
          <w:szCs w:val="24"/>
        </w:rPr>
      </w:pPr>
      <w:r w:rsidRPr="00DD58BB">
        <w:rPr>
          <w:rFonts w:ascii="Times New Roman" w:eastAsia="宋体" w:hAnsi="Times New Roman" w:cs="Times New Roman"/>
          <w:sz w:val="24"/>
          <w:szCs w:val="24"/>
        </w:rPr>
        <w:tab/>
      </w:r>
      <w:r w:rsidRPr="00DD58BB">
        <w:rPr>
          <w:rFonts w:ascii="Times New Roman" w:eastAsia="宋体" w:hAnsi="Times New Roman" w:cs="Times New Roman"/>
          <w:sz w:val="24"/>
          <w:szCs w:val="24"/>
        </w:rPr>
        <w:tab/>
      </w:r>
      <w:r w:rsidRPr="00DD58BB">
        <w:rPr>
          <w:rFonts w:ascii="Times New Roman" w:eastAsia="宋体" w:hAnsi="Times New Roman" w:cs="Times New Roman"/>
          <w:sz w:val="24"/>
          <w:szCs w:val="24"/>
        </w:rPr>
        <w:tab/>
      </w:r>
      <w:r w:rsidRPr="00DD58BB">
        <w:rPr>
          <w:rFonts w:ascii="Times New Roman" w:eastAsia="宋体" w:hAnsi="Times New Roman" w:cs="Times New Roman"/>
          <w:sz w:val="24"/>
          <w:szCs w:val="24"/>
        </w:rPr>
        <w:tab/>
        <w:t>scanf("%d", &amp;choice);</w:t>
      </w:r>
    </w:p>
    <w:p w14:paraId="6FF8286B" w14:textId="77777777" w:rsidR="00DD58BB" w:rsidRPr="00DD58BB" w:rsidRDefault="00DD58BB" w:rsidP="00DD58BB">
      <w:pPr>
        <w:spacing w:line="360" w:lineRule="auto"/>
        <w:ind w:left="780" w:firstLine="480"/>
        <w:rPr>
          <w:rFonts w:ascii="Times New Roman" w:eastAsia="宋体" w:hAnsi="Times New Roman" w:cs="Times New Roman"/>
          <w:sz w:val="24"/>
          <w:szCs w:val="24"/>
        </w:rPr>
      </w:pPr>
      <w:r w:rsidRPr="00DD58BB">
        <w:rPr>
          <w:rFonts w:ascii="Times New Roman" w:eastAsia="宋体" w:hAnsi="Times New Roman" w:cs="Times New Roman"/>
          <w:sz w:val="24"/>
          <w:szCs w:val="24"/>
        </w:rPr>
        <w:t>}while(choice&lt;1 || choice&gt;4);</w:t>
      </w:r>
    </w:p>
    <w:p w14:paraId="1E338F81" w14:textId="77777777" w:rsidR="00DD58BB" w:rsidRPr="00DD58BB" w:rsidRDefault="00DD58BB" w:rsidP="00DD58BB">
      <w:pPr>
        <w:spacing w:line="360" w:lineRule="auto"/>
        <w:ind w:left="780" w:firstLine="480"/>
        <w:rPr>
          <w:rFonts w:ascii="Times New Roman" w:eastAsia="宋体" w:hAnsi="Times New Roman" w:cs="Times New Roman"/>
          <w:sz w:val="24"/>
          <w:szCs w:val="24"/>
        </w:rPr>
      </w:pPr>
      <w:r w:rsidRPr="00DD58BB">
        <w:rPr>
          <w:rFonts w:ascii="Times New Roman" w:eastAsia="宋体" w:hAnsi="Times New Roman" w:cs="Times New Roman"/>
          <w:sz w:val="24"/>
          <w:szCs w:val="24"/>
        </w:rPr>
        <w:t>switch(choice)</w:t>
      </w:r>
    </w:p>
    <w:p w14:paraId="3B14FA71" w14:textId="77777777" w:rsidR="00DD58BB" w:rsidRPr="00DD58BB" w:rsidRDefault="00DD58BB" w:rsidP="00DD58BB">
      <w:pPr>
        <w:spacing w:line="360" w:lineRule="auto"/>
        <w:ind w:left="780" w:firstLine="480"/>
        <w:rPr>
          <w:rFonts w:ascii="Times New Roman" w:eastAsia="宋体" w:hAnsi="Times New Roman" w:cs="Times New Roman"/>
          <w:sz w:val="24"/>
          <w:szCs w:val="24"/>
        </w:rPr>
      </w:pPr>
      <w:r w:rsidRPr="00DD58BB">
        <w:rPr>
          <w:rFonts w:ascii="Times New Roman" w:eastAsia="宋体" w:hAnsi="Times New Roman" w:cs="Times New Roman" w:hint="eastAsia"/>
          <w:sz w:val="24"/>
          <w:szCs w:val="24"/>
        </w:rPr>
        <w:t>{</w:t>
      </w:r>
    </w:p>
    <w:p w14:paraId="2ED88BD5" w14:textId="77777777" w:rsidR="00DD58BB" w:rsidRPr="00DD58BB" w:rsidRDefault="00DD58BB" w:rsidP="00DD58BB">
      <w:pPr>
        <w:spacing w:line="360" w:lineRule="auto"/>
        <w:ind w:left="780" w:firstLine="480"/>
        <w:rPr>
          <w:rFonts w:ascii="Times New Roman" w:eastAsia="宋体" w:hAnsi="Times New Roman" w:cs="Times New Roman"/>
          <w:sz w:val="24"/>
          <w:szCs w:val="24"/>
        </w:rPr>
      </w:pPr>
      <w:r w:rsidRPr="00DD58BB">
        <w:rPr>
          <w:rFonts w:ascii="Times New Roman" w:eastAsia="宋体" w:hAnsi="Times New Roman" w:cs="Times New Roman"/>
          <w:sz w:val="24"/>
          <w:szCs w:val="24"/>
        </w:rPr>
        <w:tab/>
        <w:t>case 1:</w:t>
      </w:r>
      <w:r w:rsidRPr="00DD58BB">
        <w:rPr>
          <w:rFonts w:ascii="Times New Roman" w:eastAsia="宋体" w:hAnsi="Times New Roman" w:cs="Times New Roman"/>
          <w:sz w:val="24"/>
          <w:szCs w:val="24"/>
        </w:rPr>
        <w:tab/>
        <w:t>p = strcpy;</w:t>
      </w:r>
      <w:r w:rsidRPr="00DD58BB">
        <w:rPr>
          <w:rFonts w:ascii="Times New Roman" w:eastAsia="宋体" w:hAnsi="Times New Roman" w:cs="Times New Roman"/>
          <w:sz w:val="24"/>
          <w:szCs w:val="24"/>
        </w:rPr>
        <w:tab/>
        <w:t>break;</w:t>
      </w:r>
    </w:p>
    <w:p w14:paraId="4479287F" w14:textId="77777777" w:rsidR="00DD58BB" w:rsidRPr="00DD58BB" w:rsidRDefault="00DD58BB" w:rsidP="00DD58BB">
      <w:pPr>
        <w:spacing w:line="360" w:lineRule="auto"/>
        <w:ind w:left="780" w:firstLine="480"/>
        <w:rPr>
          <w:rFonts w:ascii="Times New Roman" w:eastAsia="宋体" w:hAnsi="Times New Roman" w:cs="Times New Roman"/>
          <w:sz w:val="24"/>
          <w:szCs w:val="24"/>
        </w:rPr>
      </w:pPr>
      <w:r w:rsidRPr="00DD58BB">
        <w:rPr>
          <w:rFonts w:ascii="Times New Roman" w:eastAsia="宋体" w:hAnsi="Times New Roman" w:cs="Times New Roman"/>
          <w:sz w:val="24"/>
          <w:szCs w:val="24"/>
        </w:rPr>
        <w:tab/>
        <w:t>case 2:</w:t>
      </w:r>
      <w:r w:rsidRPr="00DD58BB">
        <w:rPr>
          <w:rFonts w:ascii="Times New Roman" w:eastAsia="宋体" w:hAnsi="Times New Roman" w:cs="Times New Roman"/>
          <w:sz w:val="24"/>
          <w:szCs w:val="24"/>
        </w:rPr>
        <w:tab/>
        <w:t>p = strcat;</w:t>
      </w:r>
      <w:r w:rsidRPr="00DD58BB">
        <w:rPr>
          <w:rFonts w:ascii="Times New Roman" w:eastAsia="宋体" w:hAnsi="Times New Roman" w:cs="Times New Roman"/>
          <w:sz w:val="24"/>
          <w:szCs w:val="24"/>
        </w:rPr>
        <w:tab/>
        <w:t>break;</w:t>
      </w:r>
    </w:p>
    <w:p w14:paraId="771359DD" w14:textId="77777777" w:rsidR="00DD58BB" w:rsidRPr="00DD58BB" w:rsidRDefault="00DD58BB" w:rsidP="00DD58BB">
      <w:pPr>
        <w:spacing w:line="360" w:lineRule="auto"/>
        <w:ind w:left="780" w:firstLine="480"/>
        <w:rPr>
          <w:rFonts w:ascii="Times New Roman" w:eastAsia="宋体" w:hAnsi="Times New Roman" w:cs="Times New Roman"/>
          <w:sz w:val="24"/>
          <w:szCs w:val="24"/>
        </w:rPr>
      </w:pPr>
      <w:r w:rsidRPr="00DD58BB">
        <w:rPr>
          <w:rFonts w:ascii="Times New Roman" w:eastAsia="宋体" w:hAnsi="Times New Roman" w:cs="Times New Roman"/>
          <w:sz w:val="24"/>
          <w:szCs w:val="24"/>
        </w:rPr>
        <w:tab/>
        <w:t>case 3:</w:t>
      </w:r>
      <w:r w:rsidRPr="00DD58BB">
        <w:rPr>
          <w:rFonts w:ascii="Times New Roman" w:eastAsia="宋体" w:hAnsi="Times New Roman" w:cs="Times New Roman"/>
          <w:sz w:val="24"/>
          <w:szCs w:val="24"/>
        </w:rPr>
        <w:tab/>
        <w:t>p = strok;</w:t>
      </w:r>
      <w:r w:rsidRPr="00DD58BB">
        <w:rPr>
          <w:rFonts w:ascii="Times New Roman" w:eastAsia="宋体" w:hAnsi="Times New Roman" w:cs="Times New Roman"/>
          <w:sz w:val="24"/>
          <w:szCs w:val="24"/>
        </w:rPr>
        <w:tab/>
        <w:t>break;</w:t>
      </w:r>
    </w:p>
    <w:p w14:paraId="3C6B694C" w14:textId="77777777" w:rsidR="00DD58BB" w:rsidRPr="00DD58BB" w:rsidRDefault="00DD58BB" w:rsidP="00DD58BB">
      <w:pPr>
        <w:spacing w:line="360" w:lineRule="auto"/>
        <w:ind w:left="780" w:firstLine="480"/>
        <w:rPr>
          <w:rFonts w:ascii="Times New Roman" w:eastAsia="宋体" w:hAnsi="Times New Roman" w:cs="Times New Roman" w:hint="eastAsia"/>
          <w:sz w:val="24"/>
          <w:szCs w:val="24"/>
        </w:rPr>
      </w:pPr>
      <w:r w:rsidRPr="00DD58BB">
        <w:rPr>
          <w:rFonts w:ascii="Times New Roman" w:eastAsia="宋体" w:hAnsi="Times New Roman" w:cs="Times New Roman"/>
          <w:sz w:val="24"/>
          <w:szCs w:val="24"/>
        </w:rPr>
        <w:tab/>
        <w:t>case 4:</w:t>
      </w:r>
      <w:r w:rsidRPr="00DD58BB">
        <w:rPr>
          <w:rFonts w:ascii="Times New Roman" w:eastAsia="宋体" w:hAnsi="Times New Roman" w:cs="Times New Roman"/>
          <w:sz w:val="24"/>
          <w:szCs w:val="24"/>
        </w:rPr>
        <w:tab/>
        <w:t>p = goto down;</w:t>
      </w:r>
    </w:p>
    <w:p w14:paraId="7FB365BE" w14:textId="77777777" w:rsidR="00DD58BB" w:rsidRPr="00DD58BB" w:rsidRDefault="00DD58BB" w:rsidP="00DD58BB">
      <w:pPr>
        <w:spacing w:line="360" w:lineRule="auto"/>
        <w:ind w:left="780" w:firstLine="480"/>
        <w:rPr>
          <w:rFonts w:ascii="Times New Roman" w:eastAsia="宋体" w:hAnsi="Times New Roman" w:cs="Times New Roman"/>
          <w:sz w:val="24"/>
          <w:szCs w:val="24"/>
        </w:rPr>
      </w:pPr>
      <w:r w:rsidRPr="00DD58BB">
        <w:rPr>
          <w:rFonts w:ascii="Times New Roman" w:eastAsia="宋体" w:hAnsi="Times New Roman" w:cs="Times New Roman" w:hint="eastAsia"/>
          <w:sz w:val="24"/>
          <w:szCs w:val="24"/>
        </w:rPr>
        <w:t>}</w:t>
      </w:r>
    </w:p>
    <w:p w14:paraId="205321C3" w14:textId="77777777" w:rsidR="00DD58BB" w:rsidRPr="00DD58BB" w:rsidRDefault="00DD58BB" w:rsidP="00DD58BB">
      <w:pPr>
        <w:spacing w:line="360" w:lineRule="auto"/>
        <w:ind w:left="780" w:firstLine="480"/>
        <w:rPr>
          <w:rFonts w:ascii="Times New Roman" w:eastAsia="宋体" w:hAnsi="Times New Roman" w:cs="Times New Roman"/>
          <w:sz w:val="24"/>
          <w:szCs w:val="24"/>
        </w:rPr>
      </w:pPr>
      <w:r w:rsidRPr="00DD58BB">
        <w:rPr>
          <w:rFonts w:ascii="Times New Roman" w:eastAsia="宋体" w:hAnsi="Times New Roman" w:cs="Times New Roman"/>
          <w:sz w:val="24"/>
          <w:szCs w:val="24"/>
        </w:rPr>
        <w:t>getchar();</w:t>
      </w:r>
    </w:p>
    <w:p w14:paraId="3042F382" w14:textId="77777777" w:rsidR="00DD58BB" w:rsidRPr="00DD58BB" w:rsidRDefault="00DD58BB" w:rsidP="00DD58BB">
      <w:pPr>
        <w:spacing w:line="360" w:lineRule="auto"/>
        <w:ind w:left="780" w:firstLine="480"/>
        <w:rPr>
          <w:rFonts w:ascii="Times New Roman" w:eastAsia="宋体" w:hAnsi="Times New Roman" w:cs="Times New Roman"/>
          <w:sz w:val="24"/>
          <w:szCs w:val="24"/>
        </w:rPr>
      </w:pPr>
      <w:r w:rsidRPr="00DD58BB">
        <w:rPr>
          <w:rFonts w:ascii="Times New Roman" w:eastAsia="宋体" w:hAnsi="Times New Roman" w:cs="Times New Roman" w:hint="eastAsia"/>
          <w:sz w:val="24"/>
          <w:szCs w:val="24"/>
        </w:rPr>
        <w:t>p</w:t>
      </w:r>
      <w:r w:rsidRPr="00DD58BB">
        <w:rPr>
          <w:rFonts w:ascii="Times New Roman" w:eastAsia="宋体" w:hAnsi="Times New Roman" w:cs="Times New Roman"/>
          <w:sz w:val="24"/>
          <w:szCs w:val="24"/>
        </w:rPr>
        <w:t>rintf("input the first string please!\n");</w:t>
      </w:r>
    </w:p>
    <w:p w14:paraId="13848883" w14:textId="77777777" w:rsidR="00DD58BB" w:rsidRPr="00DD58BB" w:rsidRDefault="00DD58BB" w:rsidP="00DD58BB">
      <w:pPr>
        <w:spacing w:line="360" w:lineRule="auto"/>
        <w:ind w:left="780" w:firstLine="480"/>
        <w:rPr>
          <w:rFonts w:ascii="Times New Roman" w:eastAsia="宋体" w:hAnsi="Times New Roman" w:cs="Times New Roman"/>
          <w:sz w:val="24"/>
          <w:szCs w:val="24"/>
        </w:rPr>
      </w:pPr>
      <w:r w:rsidRPr="00DD58BB">
        <w:rPr>
          <w:rFonts w:ascii="Times New Roman" w:eastAsia="宋体" w:hAnsi="Times New Roman" w:cs="Times New Roman" w:hint="eastAsia"/>
          <w:sz w:val="24"/>
          <w:szCs w:val="24"/>
        </w:rPr>
        <w:t>_</w:t>
      </w:r>
      <w:r w:rsidRPr="00DD58BB">
        <w:rPr>
          <w:rFonts w:ascii="Times New Roman" w:eastAsia="宋体" w:hAnsi="Times New Roman" w:cs="Times New Roman"/>
          <w:sz w:val="24"/>
          <w:szCs w:val="24"/>
        </w:rPr>
        <w:t>_____________________;</w:t>
      </w:r>
    </w:p>
    <w:p w14:paraId="5E75CB9A" w14:textId="77777777" w:rsidR="00DD58BB" w:rsidRPr="00DD58BB" w:rsidRDefault="00DD58BB" w:rsidP="00DD58BB">
      <w:pPr>
        <w:spacing w:line="360" w:lineRule="auto"/>
        <w:ind w:left="780" w:firstLine="480"/>
        <w:rPr>
          <w:rFonts w:ascii="Times New Roman" w:eastAsia="宋体" w:hAnsi="Times New Roman" w:cs="Times New Roman"/>
          <w:sz w:val="24"/>
          <w:szCs w:val="24"/>
        </w:rPr>
      </w:pPr>
      <w:r w:rsidRPr="00DD58BB">
        <w:rPr>
          <w:rFonts w:ascii="Times New Roman" w:eastAsia="宋体" w:hAnsi="Times New Roman" w:cs="Times New Roman"/>
          <w:sz w:val="24"/>
          <w:szCs w:val="24"/>
        </w:rPr>
        <w:t>printf("input the second string please!\n");</w:t>
      </w:r>
    </w:p>
    <w:p w14:paraId="6810ADC2" w14:textId="77777777" w:rsidR="00DD58BB" w:rsidRPr="00DD58BB" w:rsidRDefault="00DD58BB" w:rsidP="00DD58BB">
      <w:pPr>
        <w:spacing w:line="360" w:lineRule="auto"/>
        <w:ind w:left="780" w:firstLine="480"/>
        <w:rPr>
          <w:rFonts w:ascii="Times New Roman" w:eastAsia="宋体" w:hAnsi="Times New Roman" w:cs="Times New Roman"/>
          <w:sz w:val="24"/>
          <w:szCs w:val="24"/>
        </w:rPr>
      </w:pPr>
      <w:r w:rsidRPr="00DD58BB">
        <w:rPr>
          <w:rFonts w:ascii="Times New Roman" w:eastAsia="宋体" w:hAnsi="Times New Roman" w:cs="Times New Roman"/>
          <w:sz w:val="24"/>
          <w:szCs w:val="24"/>
        </w:rPr>
        <w:t>______________________;</w:t>
      </w:r>
    </w:p>
    <w:p w14:paraId="62E6CB02" w14:textId="77777777" w:rsidR="00DD58BB" w:rsidRPr="00DD58BB" w:rsidRDefault="00DD58BB" w:rsidP="00DD58BB">
      <w:pPr>
        <w:spacing w:line="360" w:lineRule="auto"/>
        <w:ind w:left="780" w:firstLine="480"/>
        <w:rPr>
          <w:rFonts w:ascii="Times New Roman" w:eastAsia="宋体" w:hAnsi="Times New Roman" w:cs="Times New Roman"/>
          <w:sz w:val="24"/>
          <w:szCs w:val="24"/>
        </w:rPr>
      </w:pPr>
      <w:r w:rsidRPr="00DD58BB">
        <w:rPr>
          <w:rFonts w:ascii="Times New Roman" w:eastAsia="宋体" w:hAnsi="Times New Roman" w:cs="Times New Roman"/>
          <w:sz w:val="24"/>
          <w:szCs w:val="24"/>
        </w:rPr>
        <w:t>result = ___________(a, b);</w:t>
      </w:r>
    </w:p>
    <w:p w14:paraId="4B06FC45" w14:textId="77777777" w:rsidR="00DD58BB" w:rsidRPr="00DD58BB" w:rsidRDefault="00DD58BB" w:rsidP="00DD58BB">
      <w:pPr>
        <w:spacing w:line="360" w:lineRule="auto"/>
        <w:ind w:left="780" w:firstLine="480"/>
        <w:rPr>
          <w:rFonts w:ascii="Times New Roman" w:eastAsia="宋体" w:hAnsi="Times New Roman" w:cs="Times New Roman" w:hint="eastAsia"/>
          <w:sz w:val="24"/>
          <w:szCs w:val="24"/>
        </w:rPr>
      </w:pPr>
      <w:r w:rsidRPr="00DD58BB">
        <w:rPr>
          <w:rFonts w:ascii="Times New Roman" w:eastAsia="宋体" w:hAnsi="Times New Roman" w:cs="Times New Roman"/>
          <w:sz w:val="24"/>
          <w:szCs w:val="24"/>
        </w:rPr>
        <w:t>printf("the result is %s\n", result);</w:t>
      </w:r>
    </w:p>
    <w:p w14:paraId="6608B629" w14:textId="77777777" w:rsidR="00DD58BB" w:rsidRPr="00DD58BB" w:rsidRDefault="00DD58BB" w:rsidP="00DD58BB">
      <w:pPr>
        <w:spacing w:line="360" w:lineRule="auto"/>
        <w:ind w:left="780" w:firstLineChars="25" w:firstLine="60"/>
        <w:rPr>
          <w:rFonts w:ascii="Times New Roman" w:eastAsia="宋体" w:hAnsi="Times New Roman" w:cs="Times New Roman"/>
          <w:sz w:val="24"/>
          <w:szCs w:val="24"/>
        </w:rPr>
      </w:pPr>
      <w:r w:rsidRPr="00DD58BB">
        <w:rPr>
          <w:rFonts w:ascii="Times New Roman" w:eastAsia="宋体" w:hAnsi="Times New Roman" w:cs="Times New Roman" w:hint="eastAsia"/>
          <w:sz w:val="24"/>
          <w:szCs w:val="24"/>
        </w:rPr>
        <w:t>}</w:t>
      </w:r>
    </w:p>
    <w:p w14:paraId="77412D97" w14:textId="77777777" w:rsidR="00DD58BB" w:rsidRPr="00DD58BB" w:rsidRDefault="00DD58BB" w:rsidP="00DD58BB">
      <w:pPr>
        <w:spacing w:line="360" w:lineRule="auto"/>
        <w:ind w:firstLineChars="83" w:firstLine="199"/>
        <w:rPr>
          <w:rFonts w:ascii="Times New Roman" w:eastAsia="宋体" w:hAnsi="Times New Roman" w:cs="Times New Roman"/>
          <w:sz w:val="24"/>
          <w:szCs w:val="24"/>
        </w:rPr>
      </w:pPr>
      <w:r w:rsidRPr="00DD58BB">
        <w:rPr>
          <w:rFonts w:ascii="Times New Roman" w:eastAsia="宋体" w:hAnsi="Times New Roman" w:cs="Times New Roman"/>
          <w:sz w:val="24"/>
          <w:szCs w:val="24"/>
        </w:rPr>
        <w:tab/>
        <w:t>down:</w:t>
      </w:r>
    </w:p>
    <w:p w14:paraId="1A7EECDF" w14:textId="77777777" w:rsidR="00DD58BB" w:rsidRPr="00DD58BB" w:rsidRDefault="00DD58BB" w:rsidP="00DD58BB">
      <w:pPr>
        <w:spacing w:line="360" w:lineRule="auto"/>
        <w:ind w:firstLineChars="83" w:firstLine="199"/>
        <w:rPr>
          <w:rFonts w:ascii="Times New Roman" w:eastAsia="宋体" w:hAnsi="Times New Roman" w:cs="Times New Roman" w:hint="eastAsia"/>
          <w:sz w:val="24"/>
          <w:szCs w:val="24"/>
        </w:rPr>
      </w:pPr>
      <w:r w:rsidRPr="00DD58BB">
        <w:rPr>
          <w:rFonts w:ascii="Times New Roman" w:eastAsia="宋体" w:hAnsi="Times New Roman" w:cs="Times New Roman"/>
          <w:sz w:val="24"/>
          <w:szCs w:val="24"/>
        </w:rPr>
        <w:tab/>
        <w:t>return 0;</w:t>
      </w:r>
    </w:p>
    <w:p w14:paraId="1251F9F6" w14:textId="77777777" w:rsidR="00DD58BB" w:rsidRPr="00DD58BB" w:rsidRDefault="00DD58BB" w:rsidP="00DD58BB">
      <w:pPr>
        <w:spacing w:line="360" w:lineRule="auto"/>
        <w:ind w:firstLine="480"/>
        <w:rPr>
          <w:rFonts w:ascii="Times New Roman" w:eastAsia="宋体" w:hAnsi="Times New Roman" w:cs="Times New Roman"/>
          <w:sz w:val="24"/>
          <w:szCs w:val="24"/>
        </w:rPr>
      </w:pPr>
      <w:r w:rsidRPr="00DD58BB">
        <w:rPr>
          <w:rFonts w:ascii="Times New Roman" w:eastAsia="宋体" w:hAnsi="Times New Roman" w:cs="Times New Roman"/>
          <w:sz w:val="24"/>
          <w:szCs w:val="24"/>
        </w:rPr>
        <w:t>}</w:t>
      </w:r>
    </w:p>
    <w:p w14:paraId="0FB4F79B" w14:textId="75DCA208" w:rsidR="00DD58BB" w:rsidRDefault="00DD58BB" w:rsidP="00D81EE6">
      <w:pPr>
        <w:widowControl/>
        <w:shd w:val="clear" w:color="auto" w:fill="FFFFFF"/>
        <w:spacing w:line="285" w:lineRule="atLeast"/>
        <w:jc w:val="left"/>
        <w:rPr>
          <w:rFonts w:ascii="Times New Roman" w:eastAsia="宋体" w:hAnsi="Times New Roman" w:cs="Times New Roman"/>
          <w:b/>
          <w:bCs/>
          <w:color w:val="000000"/>
          <w:kern w:val="0"/>
          <w:sz w:val="24"/>
          <w:szCs w:val="24"/>
        </w:rPr>
      </w:pPr>
      <w:r w:rsidRPr="00DD58BB">
        <w:rPr>
          <w:rFonts w:ascii="Times New Roman" w:eastAsia="宋体" w:hAnsi="Times New Roman" w:cs="Times New Roman" w:hint="eastAsia"/>
          <w:b/>
          <w:bCs/>
          <w:color w:val="000000"/>
          <w:kern w:val="0"/>
          <w:sz w:val="24"/>
          <w:szCs w:val="24"/>
        </w:rPr>
        <w:t>解答：</w:t>
      </w:r>
      <w:r w:rsidR="00EF1F47">
        <w:rPr>
          <w:rFonts w:ascii="Times New Roman" w:eastAsia="宋体" w:hAnsi="Times New Roman" w:cs="Times New Roman"/>
          <w:b/>
          <w:bCs/>
          <w:color w:val="000000"/>
          <w:kern w:val="0"/>
          <w:sz w:val="24"/>
          <w:szCs w:val="24"/>
        </w:rPr>
        <w:t xml:space="preserve"> </w:t>
      </w:r>
    </w:p>
    <w:p w14:paraId="2954AFA2" w14:textId="1506518B" w:rsidR="00DD58BB" w:rsidRPr="00EF1F47" w:rsidRDefault="00EF1F47" w:rsidP="00EF1F47">
      <w:pPr>
        <w:pStyle w:val="a8"/>
        <w:widowControl/>
        <w:numPr>
          <w:ilvl w:val="0"/>
          <w:numId w:val="27"/>
        </w:numPr>
        <w:shd w:val="clear" w:color="auto" w:fill="FFFFFF"/>
        <w:spacing w:line="285" w:lineRule="atLeast"/>
        <w:ind w:firstLineChars="0"/>
        <w:jc w:val="left"/>
        <w:rPr>
          <w:rFonts w:ascii="Times New Roman" w:eastAsia="宋体" w:hAnsi="Times New Roman" w:cs="Times New Roman"/>
          <w:color w:val="000000"/>
          <w:kern w:val="0"/>
          <w:sz w:val="24"/>
          <w:szCs w:val="24"/>
        </w:rPr>
      </w:pPr>
      <w:r w:rsidRPr="00EF1F47">
        <w:rPr>
          <w:rFonts w:ascii="Times New Roman" w:eastAsia="宋体" w:hAnsi="Times New Roman" w:cs="Times New Roman" w:hint="eastAsia"/>
          <w:color w:val="000000"/>
          <w:kern w:val="0"/>
          <w:sz w:val="24"/>
          <w:szCs w:val="24"/>
        </w:rPr>
        <w:lastRenderedPageBreak/>
        <w:t>补充程序后源代码：</w:t>
      </w:r>
    </w:p>
    <w:p w14:paraId="5DB8C910" w14:textId="3F12BC7C" w:rsidR="00EF1F47" w:rsidRDefault="00EF1F47" w:rsidP="00EF1F47">
      <w:pPr>
        <w:widowControl/>
        <w:shd w:val="clear" w:color="auto" w:fill="FFFFFF"/>
        <w:spacing w:line="285" w:lineRule="atLeast"/>
        <w:ind w:left="1140"/>
        <w:jc w:val="left"/>
        <w:rPr>
          <w:rFonts w:ascii="Times New Roman" w:eastAsia="宋体" w:hAnsi="Times New Roman" w:cs="Times New Roman"/>
          <w:color w:val="000000"/>
          <w:kern w:val="0"/>
          <w:sz w:val="24"/>
          <w:szCs w:val="24"/>
        </w:rPr>
      </w:pPr>
    </w:p>
    <w:p w14:paraId="1FF312EE"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AF00DB"/>
          <w:kern w:val="0"/>
          <w:szCs w:val="21"/>
        </w:rPr>
        <w:t># include</w:t>
      </w:r>
      <w:r w:rsidRPr="00EF1F47">
        <w:rPr>
          <w:rFonts w:ascii="Consolas" w:eastAsia="宋体" w:hAnsi="Consolas" w:cs="宋体"/>
          <w:color w:val="A31515"/>
          <w:kern w:val="0"/>
          <w:szCs w:val="21"/>
        </w:rPr>
        <w:t>&lt;stdio.h&gt;</w:t>
      </w:r>
    </w:p>
    <w:p w14:paraId="4B29FA25"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AF00DB"/>
          <w:kern w:val="0"/>
          <w:szCs w:val="21"/>
        </w:rPr>
        <w:t># include</w:t>
      </w:r>
      <w:r w:rsidRPr="00EF1F47">
        <w:rPr>
          <w:rFonts w:ascii="Consolas" w:eastAsia="宋体" w:hAnsi="Consolas" w:cs="宋体"/>
          <w:color w:val="A31515"/>
          <w:kern w:val="0"/>
          <w:szCs w:val="21"/>
        </w:rPr>
        <w:t>&lt;string.h&gt;</w:t>
      </w:r>
    </w:p>
    <w:p w14:paraId="246E346F"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FF"/>
          <w:kern w:val="0"/>
          <w:szCs w:val="21"/>
        </w:rPr>
        <w:t>int</w:t>
      </w:r>
      <w:r w:rsidRPr="00EF1F47">
        <w:rPr>
          <w:rFonts w:ascii="Consolas" w:eastAsia="宋体" w:hAnsi="Consolas" w:cs="宋体"/>
          <w:color w:val="000000"/>
          <w:kern w:val="0"/>
          <w:szCs w:val="21"/>
        </w:rPr>
        <w:t> </w:t>
      </w:r>
      <w:r w:rsidRPr="00EF1F47">
        <w:rPr>
          <w:rFonts w:ascii="Consolas" w:eastAsia="宋体" w:hAnsi="Consolas" w:cs="宋体"/>
          <w:color w:val="795E26"/>
          <w:kern w:val="0"/>
          <w:szCs w:val="21"/>
        </w:rPr>
        <w:t>main</w:t>
      </w:r>
      <w:r w:rsidRPr="00EF1F47">
        <w:rPr>
          <w:rFonts w:ascii="Consolas" w:eastAsia="宋体" w:hAnsi="Consolas" w:cs="宋体"/>
          <w:color w:val="000000"/>
          <w:kern w:val="0"/>
          <w:szCs w:val="21"/>
        </w:rPr>
        <w:t> (</w:t>
      </w:r>
      <w:r w:rsidRPr="00EF1F47">
        <w:rPr>
          <w:rFonts w:ascii="Consolas" w:eastAsia="宋体" w:hAnsi="Consolas" w:cs="宋体"/>
          <w:color w:val="0000FF"/>
          <w:kern w:val="0"/>
          <w:szCs w:val="21"/>
        </w:rPr>
        <w:t>void</w:t>
      </w:r>
      <w:r w:rsidRPr="00EF1F47">
        <w:rPr>
          <w:rFonts w:ascii="Consolas" w:eastAsia="宋体" w:hAnsi="Consolas" w:cs="宋体"/>
          <w:color w:val="000000"/>
          <w:kern w:val="0"/>
          <w:szCs w:val="21"/>
        </w:rPr>
        <w:t>)</w:t>
      </w:r>
    </w:p>
    <w:p w14:paraId="32DE5BBE"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w:t>
      </w:r>
    </w:p>
    <w:p w14:paraId="17726490"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0000FF"/>
          <w:kern w:val="0"/>
          <w:szCs w:val="21"/>
        </w:rPr>
        <w:t>char</w:t>
      </w:r>
      <w:r w:rsidRPr="00EF1F47">
        <w:rPr>
          <w:rFonts w:ascii="Consolas" w:eastAsia="宋体" w:hAnsi="Consolas" w:cs="宋体"/>
          <w:color w:val="000000"/>
          <w:kern w:val="0"/>
          <w:szCs w:val="21"/>
        </w:rPr>
        <w:t> *(*</w:t>
      </w:r>
      <w:r w:rsidRPr="00EF1F47">
        <w:rPr>
          <w:rFonts w:ascii="Consolas" w:eastAsia="宋体" w:hAnsi="Consolas" w:cs="宋体"/>
          <w:color w:val="001080"/>
          <w:kern w:val="0"/>
          <w:szCs w:val="21"/>
        </w:rPr>
        <w:t>p</w:t>
      </w:r>
      <w:r w:rsidRPr="00EF1F47">
        <w:rPr>
          <w:rFonts w:ascii="Consolas" w:eastAsia="宋体" w:hAnsi="Consolas" w:cs="宋体"/>
          <w:color w:val="000000"/>
          <w:kern w:val="0"/>
          <w:szCs w:val="21"/>
        </w:rPr>
        <w:t>) (</w:t>
      </w:r>
      <w:r w:rsidRPr="00EF1F47">
        <w:rPr>
          <w:rFonts w:ascii="Consolas" w:eastAsia="宋体" w:hAnsi="Consolas" w:cs="宋体"/>
          <w:color w:val="0000FF"/>
          <w:kern w:val="0"/>
          <w:szCs w:val="21"/>
        </w:rPr>
        <w:t>char</w:t>
      </w:r>
      <w:r w:rsidRPr="00EF1F47">
        <w:rPr>
          <w:rFonts w:ascii="Consolas" w:eastAsia="宋体" w:hAnsi="Consolas" w:cs="宋体"/>
          <w:color w:val="000000"/>
          <w:kern w:val="0"/>
          <w:szCs w:val="21"/>
        </w:rPr>
        <w:t> *,</w:t>
      </w:r>
      <w:r w:rsidRPr="00EF1F47">
        <w:rPr>
          <w:rFonts w:ascii="Consolas" w:eastAsia="宋体" w:hAnsi="Consolas" w:cs="宋体"/>
          <w:color w:val="0000FF"/>
          <w:kern w:val="0"/>
          <w:szCs w:val="21"/>
        </w:rPr>
        <w:t>const</w:t>
      </w:r>
      <w:r w:rsidRPr="00EF1F47">
        <w:rPr>
          <w:rFonts w:ascii="Consolas" w:eastAsia="宋体" w:hAnsi="Consolas" w:cs="宋体"/>
          <w:color w:val="000000"/>
          <w:kern w:val="0"/>
          <w:szCs w:val="21"/>
        </w:rPr>
        <w:t> </w:t>
      </w:r>
      <w:r w:rsidRPr="00EF1F47">
        <w:rPr>
          <w:rFonts w:ascii="Consolas" w:eastAsia="宋体" w:hAnsi="Consolas" w:cs="宋体"/>
          <w:color w:val="0000FF"/>
          <w:kern w:val="0"/>
          <w:szCs w:val="21"/>
        </w:rPr>
        <w:t>char</w:t>
      </w:r>
      <w:r w:rsidRPr="00EF1F47">
        <w:rPr>
          <w:rFonts w:ascii="Consolas" w:eastAsia="宋体" w:hAnsi="Consolas" w:cs="宋体"/>
          <w:color w:val="000000"/>
          <w:kern w:val="0"/>
          <w:szCs w:val="21"/>
        </w:rPr>
        <w:t>*);</w:t>
      </w:r>
    </w:p>
    <w:p w14:paraId="1A88A84E"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0000FF"/>
          <w:kern w:val="0"/>
          <w:szCs w:val="21"/>
        </w:rPr>
        <w:t>char</w:t>
      </w:r>
      <w:r w:rsidRPr="00EF1F47">
        <w:rPr>
          <w:rFonts w:ascii="Consolas" w:eastAsia="宋体" w:hAnsi="Consolas" w:cs="宋体"/>
          <w:color w:val="000000"/>
          <w:kern w:val="0"/>
          <w:szCs w:val="21"/>
        </w:rPr>
        <w:t> </w:t>
      </w:r>
      <w:r w:rsidRPr="00EF1F47">
        <w:rPr>
          <w:rFonts w:ascii="Consolas" w:eastAsia="宋体" w:hAnsi="Consolas" w:cs="宋体"/>
          <w:color w:val="001080"/>
          <w:kern w:val="0"/>
          <w:szCs w:val="21"/>
        </w:rPr>
        <w:t>a</w:t>
      </w:r>
      <w:r w:rsidRPr="00EF1F47">
        <w:rPr>
          <w:rFonts w:ascii="Consolas" w:eastAsia="宋体" w:hAnsi="Consolas" w:cs="宋体"/>
          <w:color w:val="000000"/>
          <w:kern w:val="0"/>
          <w:szCs w:val="21"/>
        </w:rPr>
        <w:t>[</w:t>
      </w:r>
      <w:r w:rsidRPr="00EF1F47">
        <w:rPr>
          <w:rFonts w:ascii="Consolas" w:eastAsia="宋体" w:hAnsi="Consolas" w:cs="宋体"/>
          <w:color w:val="098658"/>
          <w:kern w:val="0"/>
          <w:szCs w:val="21"/>
        </w:rPr>
        <w:t>80</w:t>
      </w:r>
      <w:r w:rsidRPr="00EF1F47">
        <w:rPr>
          <w:rFonts w:ascii="Consolas" w:eastAsia="宋体" w:hAnsi="Consolas" w:cs="宋体"/>
          <w:color w:val="000000"/>
          <w:kern w:val="0"/>
          <w:szCs w:val="21"/>
        </w:rPr>
        <w:t>], </w:t>
      </w:r>
      <w:r w:rsidRPr="00EF1F47">
        <w:rPr>
          <w:rFonts w:ascii="Consolas" w:eastAsia="宋体" w:hAnsi="Consolas" w:cs="宋体"/>
          <w:color w:val="001080"/>
          <w:kern w:val="0"/>
          <w:szCs w:val="21"/>
        </w:rPr>
        <w:t>b</w:t>
      </w:r>
      <w:r w:rsidRPr="00EF1F47">
        <w:rPr>
          <w:rFonts w:ascii="Consolas" w:eastAsia="宋体" w:hAnsi="Consolas" w:cs="宋体"/>
          <w:color w:val="000000"/>
          <w:kern w:val="0"/>
          <w:szCs w:val="21"/>
        </w:rPr>
        <w:t>[</w:t>
      </w:r>
      <w:r w:rsidRPr="00EF1F47">
        <w:rPr>
          <w:rFonts w:ascii="Consolas" w:eastAsia="宋体" w:hAnsi="Consolas" w:cs="宋体"/>
          <w:color w:val="098658"/>
          <w:kern w:val="0"/>
          <w:szCs w:val="21"/>
        </w:rPr>
        <w:t>80</w:t>
      </w:r>
      <w:r w:rsidRPr="00EF1F47">
        <w:rPr>
          <w:rFonts w:ascii="Consolas" w:eastAsia="宋体" w:hAnsi="Consolas" w:cs="宋体"/>
          <w:color w:val="000000"/>
          <w:kern w:val="0"/>
          <w:szCs w:val="21"/>
        </w:rPr>
        <w:t>], *</w:t>
      </w:r>
      <w:r w:rsidRPr="00EF1F47">
        <w:rPr>
          <w:rFonts w:ascii="Consolas" w:eastAsia="宋体" w:hAnsi="Consolas" w:cs="宋体"/>
          <w:color w:val="001080"/>
          <w:kern w:val="0"/>
          <w:szCs w:val="21"/>
        </w:rPr>
        <w:t>result</w:t>
      </w:r>
      <w:r w:rsidRPr="00EF1F47">
        <w:rPr>
          <w:rFonts w:ascii="Consolas" w:eastAsia="宋体" w:hAnsi="Consolas" w:cs="宋体"/>
          <w:color w:val="000000"/>
          <w:kern w:val="0"/>
          <w:szCs w:val="21"/>
        </w:rPr>
        <w:t>;</w:t>
      </w:r>
    </w:p>
    <w:p w14:paraId="07AD7076"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0000FF"/>
          <w:kern w:val="0"/>
          <w:szCs w:val="21"/>
        </w:rPr>
        <w:t>int</w:t>
      </w:r>
      <w:r w:rsidRPr="00EF1F47">
        <w:rPr>
          <w:rFonts w:ascii="Consolas" w:eastAsia="宋体" w:hAnsi="Consolas" w:cs="宋体"/>
          <w:color w:val="000000"/>
          <w:kern w:val="0"/>
          <w:szCs w:val="21"/>
        </w:rPr>
        <w:t> </w:t>
      </w:r>
      <w:r w:rsidRPr="00EF1F47">
        <w:rPr>
          <w:rFonts w:ascii="Consolas" w:eastAsia="宋体" w:hAnsi="Consolas" w:cs="宋体"/>
          <w:color w:val="001080"/>
          <w:kern w:val="0"/>
          <w:szCs w:val="21"/>
        </w:rPr>
        <w:t>choice</w:t>
      </w:r>
      <w:r w:rsidRPr="00EF1F47">
        <w:rPr>
          <w:rFonts w:ascii="Consolas" w:eastAsia="宋体" w:hAnsi="Consolas" w:cs="宋体"/>
          <w:color w:val="000000"/>
          <w:kern w:val="0"/>
          <w:szCs w:val="21"/>
        </w:rPr>
        <w:t>;</w:t>
      </w:r>
    </w:p>
    <w:p w14:paraId="23C01438"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AF00DB"/>
          <w:kern w:val="0"/>
          <w:szCs w:val="21"/>
        </w:rPr>
        <w:t>while</w:t>
      </w:r>
      <w:r w:rsidRPr="00EF1F47">
        <w:rPr>
          <w:rFonts w:ascii="Consolas" w:eastAsia="宋体" w:hAnsi="Consolas" w:cs="宋体"/>
          <w:color w:val="000000"/>
          <w:kern w:val="0"/>
          <w:szCs w:val="21"/>
        </w:rPr>
        <w:t>(</w:t>
      </w:r>
      <w:r w:rsidRPr="00EF1F47">
        <w:rPr>
          <w:rFonts w:ascii="Consolas" w:eastAsia="宋体" w:hAnsi="Consolas" w:cs="宋体"/>
          <w:color w:val="098658"/>
          <w:kern w:val="0"/>
          <w:szCs w:val="21"/>
        </w:rPr>
        <w:t>1</w:t>
      </w:r>
      <w:r w:rsidRPr="00EF1F47">
        <w:rPr>
          <w:rFonts w:ascii="Consolas" w:eastAsia="宋体" w:hAnsi="Consolas" w:cs="宋体"/>
          <w:color w:val="000000"/>
          <w:kern w:val="0"/>
          <w:szCs w:val="21"/>
        </w:rPr>
        <w:t>)</w:t>
      </w:r>
    </w:p>
    <w:p w14:paraId="1AD46869"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p>
    <w:p w14:paraId="61B6433C"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AF00DB"/>
          <w:kern w:val="0"/>
          <w:szCs w:val="21"/>
        </w:rPr>
        <w:t>do</w:t>
      </w:r>
      <w:r w:rsidRPr="00EF1F47">
        <w:rPr>
          <w:rFonts w:ascii="Consolas" w:eastAsia="宋体" w:hAnsi="Consolas" w:cs="宋体"/>
          <w:color w:val="000000"/>
          <w:kern w:val="0"/>
          <w:szCs w:val="21"/>
        </w:rPr>
        <w:t>{</w:t>
      </w:r>
    </w:p>
    <w:p w14:paraId="283E2C64"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795E26"/>
          <w:kern w:val="0"/>
          <w:szCs w:val="21"/>
        </w:rPr>
        <w:t>printf</w:t>
      </w:r>
      <w:r w:rsidRPr="00EF1F47">
        <w:rPr>
          <w:rFonts w:ascii="Consolas" w:eastAsia="宋体" w:hAnsi="Consolas" w:cs="宋体"/>
          <w:color w:val="000000"/>
          <w:kern w:val="0"/>
          <w:szCs w:val="21"/>
        </w:rPr>
        <w:t>(</w:t>
      </w:r>
      <w:r w:rsidRPr="00EF1F47">
        <w:rPr>
          <w:rFonts w:ascii="Consolas" w:eastAsia="宋体" w:hAnsi="Consolas" w:cs="宋体"/>
          <w:color w:val="A31515"/>
          <w:kern w:val="0"/>
          <w:szCs w:val="21"/>
        </w:rPr>
        <w:t>"</w:t>
      </w:r>
      <w:r w:rsidRPr="00EF1F47">
        <w:rPr>
          <w:rFonts w:ascii="Consolas" w:eastAsia="宋体" w:hAnsi="Consolas" w:cs="宋体"/>
          <w:color w:val="EE0000"/>
          <w:kern w:val="0"/>
          <w:szCs w:val="21"/>
        </w:rPr>
        <w:t>\t\t</w:t>
      </w:r>
      <w:r w:rsidRPr="00EF1F47">
        <w:rPr>
          <w:rFonts w:ascii="Consolas" w:eastAsia="宋体" w:hAnsi="Consolas" w:cs="宋体"/>
          <w:color w:val="A31515"/>
          <w:kern w:val="0"/>
          <w:szCs w:val="21"/>
        </w:rPr>
        <w:t>1 copy string.</w:t>
      </w:r>
      <w:r w:rsidRPr="00EF1F47">
        <w:rPr>
          <w:rFonts w:ascii="Consolas" w:eastAsia="宋体" w:hAnsi="Consolas" w:cs="宋体"/>
          <w:color w:val="EE0000"/>
          <w:kern w:val="0"/>
          <w:szCs w:val="21"/>
        </w:rPr>
        <w:t>\n</w:t>
      </w:r>
      <w:r w:rsidRPr="00EF1F47">
        <w:rPr>
          <w:rFonts w:ascii="Consolas" w:eastAsia="宋体" w:hAnsi="Consolas" w:cs="宋体"/>
          <w:color w:val="A31515"/>
          <w:kern w:val="0"/>
          <w:szCs w:val="21"/>
        </w:rPr>
        <w:t>"</w:t>
      </w:r>
      <w:r w:rsidRPr="00EF1F47">
        <w:rPr>
          <w:rFonts w:ascii="Consolas" w:eastAsia="宋体" w:hAnsi="Consolas" w:cs="宋体"/>
          <w:color w:val="000000"/>
          <w:kern w:val="0"/>
          <w:szCs w:val="21"/>
        </w:rPr>
        <w:t>);</w:t>
      </w:r>
    </w:p>
    <w:p w14:paraId="7439B8C3"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795E26"/>
          <w:kern w:val="0"/>
          <w:szCs w:val="21"/>
        </w:rPr>
        <w:t>printf</w:t>
      </w:r>
      <w:r w:rsidRPr="00EF1F47">
        <w:rPr>
          <w:rFonts w:ascii="Consolas" w:eastAsia="宋体" w:hAnsi="Consolas" w:cs="宋体"/>
          <w:color w:val="000000"/>
          <w:kern w:val="0"/>
          <w:szCs w:val="21"/>
        </w:rPr>
        <w:t>(</w:t>
      </w:r>
      <w:r w:rsidRPr="00EF1F47">
        <w:rPr>
          <w:rFonts w:ascii="Consolas" w:eastAsia="宋体" w:hAnsi="Consolas" w:cs="宋体"/>
          <w:color w:val="A31515"/>
          <w:kern w:val="0"/>
          <w:szCs w:val="21"/>
        </w:rPr>
        <w:t>"</w:t>
      </w:r>
      <w:r w:rsidRPr="00EF1F47">
        <w:rPr>
          <w:rFonts w:ascii="Consolas" w:eastAsia="宋体" w:hAnsi="Consolas" w:cs="宋体"/>
          <w:color w:val="EE0000"/>
          <w:kern w:val="0"/>
          <w:szCs w:val="21"/>
        </w:rPr>
        <w:t>\t\t</w:t>
      </w:r>
      <w:r w:rsidRPr="00EF1F47">
        <w:rPr>
          <w:rFonts w:ascii="Consolas" w:eastAsia="宋体" w:hAnsi="Consolas" w:cs="宋体"/>
          <w:color w:val="A31515"/>
          <w:kern w:val="0"/>
          <w:szCs w:val="21"/>
        </w:rPr>
        <w:t>2 connect string.</w:t>
      </w:r>
      <w:r w:rsidRPr="00EF1F47">
        <w:rPr>
          <w:rFonts w:ascii="Consolas" w:eastAsia="宋体" w:hAnsi="Consolas" w:cs="宋体"/>
          <w:color w:val="EE0000"/>
          <w:kern w:val="0"/>
          <w:szCs w:val="21"/>
        </w:rPr>
        <w:t>\n</w:t>
      </w:r>
      <w:r w:rsidRPr="00EF1F47">
        <w:rPr>
          <w:rFonts w:ascii="Consolas" w:eastAsia="宋体" w:hAnsi="Consolas" w:cs="宋体"/>
          <w:color w:val="A31515"/>
          <w:kern w:val="0"/>
          <w:szCs w:val="21"/>
        </w:rPr>
        <w:t>"</w:t>
      </w:r>
      <w:r w:rsidRPr="00EF1F47">
        <w:rPr>
          <w:rFonts w:ascii="Consolas" w:eastAsia="宋体" w:hAnsi="Consolas" w:cs="宋体"/>
          <w:color w:val="000000"/>
          <w:kern w:val="0"/>
          <w:szCs w:val="21"/>
        </w:rPr>
        <w:t>);</w:t>
      </w:r>
    </w:p>
    <w:p w14:paraId="65721922"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795E26"/>
          <w:kern w:val="0"/>
          <w:szCs w:val="21"/>
        </w:rPr>
        <w:t>printf</w:t>
      </w:r>
      <w:r w:rsidRPr="00EF1F47">
        <w:rPr>
          <w:rFonts w:ascii="Consolas" w:eastAsia="宋体" w:hAnsi="Consolas" w:cs="宋体"/>
          <w:color w:val="000000"/>
          <w:kern w:val="0"/>
          <w:szCs w:val="21"/>
        </w:rPr>
        <w:t>(</w:t>
      </w:r>
      <w:r w:rsidRPr="00EF1F47">
        <w:rPr>
          <w:rFonts w:ascii="Consolas" w:eastAsia="宋体" w:hAnsi="Consolas" w:cs="宋体"/>
          <w:color w:val="A31515"/>
          <w:kern w:val="0"/>
          <w:szCs w:val="21"/>
        </w:rPr>
        <w:t>"</w:t>
      </w:r>
      <w:r w:rsidRPr="00EF1F47">
        <w:rPr>
          <w:rFonts w:ascii="Consolas" w:eastAsia="宋体" w:hAnsi="Consolas" w:cs="宋体"/>
          <w:color w:val="EE0000"/>
          <w:kern w:val="0"/>
          <w:szCs w:val="21"/>
        </w:rPr>
        <w:t>\t\t</w:t>
      </w:r>
      <w:r w:rsidRPr="00EF1F47">
        <w:rPr>
          <w:rFonts w:ascii="Consolas" w:eastAsia="宋体" w:hAnsi="Consolas" w:cs="宋体"/>
          <w:color w:val="A31515"/>
          <w:kern w:val="0"/>
          <w:szCs w:val="21"/>
        </w:rPr>
        <w:t>3 parse string.</w:t>
      </w:r>
      <w:r w:rsidRPr="00EF1F47">
        <w:rPr>
          <w:rFonts w:ascii="Consolas" w:eastAsia="宋体" w:hAnsi="Consolas" w:cs="宋体"/>
          <w:color w:val="EE0000"/>
          <w:kern w:val="0"/>
          <w:szCs w:val="21"/>
        </w:rPr>
        <w:t>\n</w:t>
      </w:r>
      <w:r w:rsidRPr="00EF1F47">
        <w:rPr>
          <w:rFonts w:ascii="Consolas" w:eastAsia="宋体" w:hAnsi="Consolas" w:cs="宋体"/>
          <w:color w:val="A31515"/>
          <w:kern w:val="0"/>
          <w:szCs w:val="21"/>
        </w:rPr>
        <w:t>"</w:t>
      </w:r>
      <w:r w:rsidRPr="00EF1F47">
        <w:rPr>
          <w:rFonts w:ascii="Consolas" w:eastAsia="宋体" w:hAnsi="Consolas" w:cs="宋体"/>
          <w:color w:val="000000"/>
          <w:kern w:val="0"/>
          <w:szCs w:val="21"/>
        </w:rPr>
        <w:t>);</w:t>
      </w:r>
    </w:p>
    <w:p w14:paraId="653B16C6"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795E26"/>
          <w:kern w:val="0"/>
          <w:szCs w:val="21"/>
        </w:rPr>
        <w:t>printf</w:t>
      </w:r>
      <w:r w:rsidRPr="00EF1F47">
        <w:rPr>
          <w:rFonts w:ascii="Consolas" w:eastAsia="宋体" w:hAnsi="Consolas" w:cs="宋体"/>
          <w:color w:val="000000"/>
          <w:kern w:val="0"/>
          <w:szCs w:val="21"/>
        </w:rPr>
        <w:t>(</w:t>
      </w:r>
      <w:r w:rsidRPr="00EF1F47">
        <w:rPr>
          <w:rFonts w:ascii="Consolas" w:eastAsia="宋体" w:hAnsi="Consolas" w:cs="宋体"/>
          <w:color w:val="A31515"/>
          <w:kern w:val="0"/>
          <w:szCs w:val="21"/>
        </w:rPr>
        <w:t>"</w:t>
      </w:r>
      <w:r w:rsidRPr="00EF1F47">
        <w:rPr>
          <w:rFonts w:ascii="Consolas" w:eastAsia="宋体" w:hAnsi="Consolas" w:cs="宋体"/>
          <w:color w:val="EE0000"/>
          <w:kern w:val="0"/>
          <w:szCs w:val="21"/>
        </w:rPr>
        <w:t>\t\t</w:t>
      </w:r>
      <w:r w:rsidRPr="00EF1F47">
        <w:rPr>
          <w:rFonts w:ascii="Consolas" w:eastAsia="宋体" w:hAnsi="Consolas" w:cs="宋体"/>
          <w:color w:val="A31515"/>
          <w:kern w:val="0"/>
          <w:szCs w:val="21"/>
        </w:rPr>
        <w:t>4 exit.</w:t>
      </w:r>
      <w:r w:rsidRPr="00EF1F47">
        <w:rPr>
          <w:rFonts w:ascii="Consolas" w:eastAsia="宋体" w:hAnsi="Consolas" w:cs="宋体"/>
          <w:color w:val="EE0000"/>
          <w:kern w:val="0"/>
          <w:szCs w:val="21"/>
        </w:rPr>
        <w:t>\n</w:t>
      </w:r>
      <w:r w:rsidRPr="00EF1F47">
        <w:rPr>
          <w:rFonts w:ascii="Consolas" w:eastAsia="宋体" w:hAnsi="Consolas" w:cs="宋体"/>
          <w:color w:val="A31515"/>
          <w:kern w:val="0"/>
          <w:szCs w:val="21"/>
        </w:rPr>
        <w:t>"</w:t>
      </w:r>
      <w:r w:rsidRPr="00EF1F47">
        <w:rPr>
          <w:rFonts w:ascii="Consolas" w:eastAsia="宋体" w:hAnsi="Consolas" w:cs="宋体"/>
          <w:color w:val="000000"/>
          <w:kern w:val="0"/>
          <w:szCs w:val="21"/>
        </w:rPr>
        <w:t>);</w:t>
      </w:r>
    </w:p>
    <w:p w14:paraId="26E59993"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795E26"/>
          <w:kern w:val="0"/>
          <w:szCs w:val="21"/>
        </w:rPr>
        <w:t>printf</w:t>
      </w:r>
      <w:r w:rsidRPr="00EF1F47">
        <w:rPr>
          <w:rFonts w:ascii="Consolas" w:eastAsia="宋体" w:hAnsi="Consolas" w:cs="宋体"/>
          <w:color w:val="000000"/>
          <w:kern w:val="0"/>
          <w:szCs w:val="21"/>
        </w:rPr>
        <w:t>(</w:t>
      </w:r>
      <w:r w:rsidRPr="00EF1F47">
        <w:rPr>
          <w:rFonts w:ascii="Consolas" w:eastAsia="宋体" w:hAnsi="Consolas" w:cs="宋体"/>
          <w:color w:val="A31515"/>
          <w:kern w:val="0"/>
          <w:szCs w:val="21"/>
        </w:rPr>
        <w:t>"</w:t>
      </w:r>
      <w:r w:rsidRPr="00EF1F47">
        <w:rPr>
          <w:rFonts w:ascii="Consolas" w:eastAsia="宋体" w:hAnsi="Consolas" w:cs="宋体"/>
          <w:color w:val="EE0000"/>
          <w:kern w:val="0"/>
          <w:szCs w:val="21"/>
        </w:rPr>
        <w:t>\t\t</w:t>
      </w:r>
      <w:r w:rsidRPr="00EF1F47">
        <w:rPr>
          <w:rFonts w:ascii="Consolas" w:eastAsia="宋体" w:hAnsi="Consolas" w:cs="宋体"/>
          <w:color w:val="A31515"/>
          <w:kern w:val="0"/>
          <w:szCs w:val="21"/>
        </w:rPr>
        <w:t>input a number (1-4) please.</w:t>
      </w:r>
      <w:r w:rsidRPr="00EF1F47">
        <w:rPr>
          <w:rFonts w:ascii="Consolas" w:eastAsia="宋体" w:hAnsi="Consolas" w:cs="宋体"/>
          <w:color w:val="EE0000"/>
          <w:kern w:val="0"/>
          <w:szCs w:val="21"/>
        </w:rPr>
        <w:t>\n</w:t>
      </w:r>
      <w:r w:rsidRPr="00EF1F47">
        <w:rPr>
          <w:rFonts w:ascii="Consolas" w:eastAsia="宋体" w:hAnsi="Consolas" w:cs="宋体"/>
          <w:color w:val="A31515"/>
          <w:kern w:val="0"/>
          <w:szCs w:val="21"/>
        </w:rPr>
        <w:t>"</w:t>
      </w:r>
      <w:r w:rsidRPr="00EF1F47">
        <w:rPr>
          <w:rFonts w:ascii="Consolas" w:eastAsia="宋体" w:hAnsi="Consolas" w:cs="宋体"/>
          <w:color w:val="000000"/>
          <w:kern w:val="0"/>
          <w:szCs w:val="21"/>
        </w:rPr>
        <w:t>);</w:t>
      </w:r>
    </w:p>
    <w:p w14:paraId="5141689B"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795E26"/>
          <w:kern w:val="0"/>
          <w:szCs w:val="21"/>
        </w:rPr>
        <w:t>scanf</w:t>
      </w:r>
      <w:r w:rsidRPr="00EF1F47">
        <w:rPr>
          <w:rFonts w:ascii="Consolas" w:eastAsia="宋体" w:hAnsi="Consolas" w:cs="宋体"/>
          <w:color w:val="000000"/>
          <w:kern w:val="0"/>
          <w:szCs w:val="21"/>
        </w:rPr>
        <w:t>(</w:t>
      </w:r>
      <w:r w:rsidRPr="00EF1F47">
        <w:rPr>
          <w:rFonts w:ascii="Consolas" w:eastAsia="宋体" w:hAnsi="Consolas" w:cs="宋体"/>
          <w:color w:val="A31515"/>
          <w:kern w:val="0"/>
          <w:szCs w:val="21"/>
        </w:rPr>
        <w:t>"%d"</w:t>
      </w:r>
      <w:r w:rsidRPr="00EF1F47">
        <w:rPr>
          <w:rFonts w:ascii="Consolas" w:eastAsia="宋体" w:hAnsi="Consolas" w:cs="宋体"/>
          <w:color w:val="000000"/>
          <w:kern w:val="0"/>
          <w:szCs w:val="21"/>
        </w:rPr>
        <w:t>, &amp;</w:t>
      </w:r>
      <w:r w:rsidRPr="00EF1F47">
        <w:rPr>
          <w:rFonts w:ascii="Consolas" w:eastAsia="宋体" w:hAnsi="Consolas" w:cs="宋体"/>
          <w:color w:val="001080"/>
          <w:kern w:val="0"/>
          <w:szCs w:val="21"/>
        </w:rPr>
        <w:t>choice</w:t>
      </w:r>
      <w:r w:rsidRPr="00EF1F47">
        <w:rPr>
          <w:rFonts w:ascii="Consolas" w:eastAsia="宋体" w:hAnsi="Consolas" w:cs="宋体"/>
          <w:color w:val="000000"/>
          <w:kern w:val="0"/>
          <w:szCs w:val="21"/>
        </w:rPr>
        <w:t>);</w:t>
      </w:r>
    </w:p>
    <w:p w14:paraId="5556D1BB"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AF00DB"/>
          <w:kern w:val="0"/>
          <w:szCs w:val="21"/>
        </w:rPr>
        <w:t>while</w:t>
      </w:r>
      <w:r w:rsidRPr="00EF1F47">
        <w:rPr>
          <w:rFonts w:ascii="Consolas" w:eastAsia="宋体" w:hAnsi="Consolas" w:cs="宋体"/>
          <w:color w:val="000000"/>
          <w:kern w:val="0"/>
          <w:szCs w:val="21"/>
        </w:rPr>
        <w:t>(</w:t>
      </w:r>
      <w:r w:rsidRPr="00EF1F47">
        <w:rPr>
          <w:rFonts w:ascii="Consolas" w:eastAsia="宋体" w:hAnsi="Consolas" w:cs="宋体"/>
          <w:color w:val="001080"/>
          <w:kern w:val="0"/>
          <w:szCs w:val="21"/>
        </w:rPr>
        <w:t>choice</w:t>
      </w:r>
      <w:r w:rsidRPr="00EF1F47">
        <w:rPr>
          <w:rFonts w:ascii="Consolas" w:eastAsia="宋体" w:hAnsi="Consolas" w:cs="宋体"/>
          <w:color w:val="000000"/>
          <w:kern w:val="0"/>
          <w:szCs w:val="21"/>
        </w:rPr>
        <w:t>&lt;</w:t>
      </w:r>
      <w:r w:rsidRPr="00EF1F47">
        <w:rPr>
          <w:rFonts w:ascii="Consolas" w:eastAsia="宋体" w:hAnsi="Consolas" w:cs="宋体"/>
          <w:color w:val="098658"/>
          <w:kern w:val="0"/>
          <w:szCs w:val="21"/>
        </w:rPr>
        <w:t>1</w:t>
      </w:r>
      <w:r w:rsidRPr="00EF1F47">
        <w:rPr>
          <w:rFonts w:ascii="Consolas" w:eastAsia="宋体" w:hAnsi="Consolas" w:cs="宋体"/>
          <w:color w:val="000000"/>
          <w:kern w:val="0"/>
          <w:szCs w:val="21"/>
        </w:rPr>
        <w:t> || </w:t>
      </w:r>
      <w:r w:rsidRPr="00EF1F47">
        <w:rPr>
          <w:rFonts w:ascii="Consolas" w:eastAsia="宋体" w:hAnsi="Consolas" w:cs="宋体"/>
          <w:color w:val="001080"/>
          <w:kern w:val="0"/>
          <w:szCs w:val="21"/>
        </w:rPr>
        <w:t>choice</w:t>
      </w:r>
      <w:r w:rsidRPr="00EF1F47">
        <w:rPr>
          <w:rFonts w:ascii="Consolas" w:eastAsia="宋体" w:hAnsi="Consolas" w:cs="宋体"/>
          <w:color w:val="000000"/>
          <w:kern w:val="0"/>
          <w:szCs w:val="21"/>
        </w:rPr>
        <w:t>&gt;</w:t>
      </w:r>
      <w:r w:rsidRPr="00EF1F47">
        <w:rPr>
          <w:rFonts w:ascii="Consolas" w:eastAsia="宋体" w:hAnsi="Consolas" w:cs="宋体"/>
          <w:color w:val="098658"/>
          <w:kern w:val="0"/>
          <w:szCs w:val="21"/>
        </w:rPr>
        <w:t>4</w:t>
      </w:r>
      <w:r w:rsidRPr="00EF1F47">
        <w:rPr>
          <w:rFonts w:ascii="Consolas" w:eastAsia="宋体" w:hAnsi="Consolas" w:cs="宋体"/>
          <w:color w:val="000000"/>
          <w:kern w:val="0"/>
          <w:szCs w:val="21"/>
        </w:rPr>
        <w:t>);</w:t>
      </w:r>
    </w:p>
    <w:p w14:paraId="7EB8E173"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AF00DB"/>
          <w:kern w:val="0"/>
          <w:szCs w:val="21"/>
        </w:rPr>
        <w:t>switch</w:t>
      </w:r>
      <w:r w:rsidRPr="00EF1F47">
        <w:rPr>
          <w:rFonts w:ascii="Consolas" w:eastAsia="宋体" w:hAnsi="Consolas" w:cs="宋体"/>
          <w:color w:val="000000"/>
          <w:kern w:val="0"/>
          <w:szCs w:val="21"/>
        </w:rPr>
        <w:t>(</w:t>
      </w:r>
      <w:r w:rsidRPr="00EF1F47">
        <w:rPr>
          <w:rFonts w:ascii="Consolas" w:eastAsia="宋体" w:hAnsi="Consolas" w:cs="宋体"/>
          <w:color w:val="001080"/>
          <w:kern w:val="0"/>
          <w:szCs w:val="21"/>
        </w:rPr>
        <w:t>choice</w:t>
      </w:r>
      <w:r w:rsidRPr="00EF1F47">
        <w:rPr>
          <w:rFonts w:ascii="Consolas" w:eastAsia="宋体" w:hAnsi="Consolas" w:cs="宋体"/>
          <w:color w:val="000000"/>
          <w:kern w:val="0"/>
          <w:szCs w:val="21"/>
        </w:rPr>
        <w:t>)</w:t>
      </w:r>
    </w:p>
    <w:p w14:paraId="15ADF5E9"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p>
    <w:p w14:paraId="4DBFAC4F"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AF00DB"/>
          <w:kern w:val="0"/>
          <w:szCs w:val="21"/>
        </w:rPr>
        <w:t>case</w:t>
      </w:r>
      <w:r w:rsidRPr="00EF1F47">
        <w:rPr>
          <w:rFonts w:ascii="Consolas" w:eastAsia="宋体" w:hAnsi="Consolas" w:cs="宋体"/>
          <w:color w:val="000000"/>
          <w:kern w:val="0"/>
          <w:szCs w:val="21"/>
        </w:rPr>
        <w:t> </w:t>
      </w:r>
      <w:r w:rsidRPr="00EF1F47">
        <w:rPr>
          <w:rFonts w:ascii="Consolas" w:eastAsia="宋体" w:hAnsi="Consolas" w:cs="宋体"/>
          <w:color w:val="098658"/>
          <w:kern w:val="0"/>
          <w:szCs w:val="21"/>
        </w:rPr>
        <w:t>1</w:t>
      </w:r>
      <w:r w:rsidRPr="00EF1F47">
        <w:rPr>
          <w:rFonts w:ascii="Consolas" w:eastAsia="宋体" w:hAnsi="Consolas" w:cs="宋体"/>
          <w:color w:val="000000"/>
          <w:kern w:val="0"/>
          <w:szCs w:val="21"/>
        </w:rPr>
        <w:t>: </w:t>
      </w:r>
      <w:r w:rsidRPr="00EF1F47">
        <w:rPr>
          <w:rFonts w:ascii="Consolas" w:eastAsia="宋体" w:hAnsi="Consolas" w:cs="宋体"/>
          <w:color w:val="001080"/>
          <w:kern w:val="0"/>
          <w:szCs w:val="21"/>
        </w:rPr>
        <w:t>p</w:t>
      </w:r>
      <w:r w:rsidRPr="00EF1F47">
        <w:rPr>
          <w:rFonts w:ascii="Consolas" w:eastAsia="宋体" w:hAnsi="Consolas" w:cs="宋体"/>
          <w:color w:val="000000"/>
          <w:kern w:val="0"/>
          <w:szCs w:val="21"/>
        </w:rPr>
        <w:t> = </w:t>
      </w:r>
      <w:r w:rsidRPr="00EF1F47">
        <w:rPr>
          <w:rFonts w:ascii="Consolas" w:eastAsia="宋体" w:hAnsi="Consolas" w:cs="宋体"/>
          <w:color w:val="795E26"/>
          <w:kern w:val="0"/>
          <w:szCs w:val="21"/>
        </w:rPr>
        <w:t>strcpy</w:t>
      </w:r>
      <w:r w:rsidRPr="00EF1F47">
        <w:rPr>
          <w:rFonts w:ascii="Consolas" w:eastAsia="宋体" w:hAnsi="Consolas" w:cs="宋体"/>
          <w:color w:val="000000"/>
          <w:kern w:val="0"/>
          <w:szCs w:val="21"/>
        </w:rPr>
        <w:t>; </w:t>
      </w:r>
      <w:r w:rsidRPr="00EF1F47">
        <w:rPr>
          <w:rFonts w:ascii="Consolas" w:eastAsia="宋体" w:hAnsi="Consolas" w:cs="宋体"/>
          <w:color w:val="AF00DB"/>
          <w:kern w:val="0"/>
          <w:szCs w:val="21"/>
        </w:rPr>
        <w:t>break</w:t>
      </w:r>
      <w:r w:rsidRPr="00EF1F47">
        <w:rPr>
          <w:rFonts w:ascii="Consolas" w:eastAsia="宋体" w:hAnsi="Consolas" w:cs="宋体"/>
          <w:color w:val="000000"/>
          <w:kern w:val="0"/>
          <w:szCs w:val="21"/>
        </w:rPr>
        <w:t>;</w:t>
      </w:r>
    </w:p>
    <w:p w14:paraId="4D42232C"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AF00DB"/>
          <w:kern w:val="0"/>
          <w:szCs w:val="21"/>
        </w:rPr>
        <w:t>case</w:t>
      </w:r>
      <w:r w:rsidRPr="00EF1F47">
        <w:rPr>
          <w:rFonts w:ascii="Consolas" w:eastAsia="宋体" w:hAnsi="Consolas" w:cs="宋体"/>
          <w:color w:val="000000"/>
          <w:kern w:val="0"/>
          <w:szCs w:val="21"/>
        </w:rPr>
        <w:t> </w:t>
      </w:r>
      <w:r w:rsidRPr="00EF1F47">
        <w:rPr>
          <w:rFonts w:ascii="Consolas" w:eastAsia="宋体" w:hAnsi="Consolas" w:cs="宋体"/>
          <w:color w:val="098658"/>
          <w:kern w:val="0"/>
          <w:szCs w:val="21"/>
        </w:rPr>
        <w:t>2</w:t>
      </w:r>
      <w:r w:rsidRPr="00EF1F47">
        <w:rPr>
          <w:rFonts w:ascii="Consolas" w:eastAsia="宋体" w:hAnsi="Consolas" w:cs="宋体"/>
          <w:color w:val="000000"/>
          <w:kern w:val="0"/>
          <w:szCs w:val="21"/>
        </w:rPr>
        <w:t>: </w:t>
      </w:r>
      <w:r w:rsidRPr="00EF1F47">
        <w:rPr>
          <w:rFonts w:ascii="Consolas" w:eastAsia="宋体" w:hAnsi="Consolas" w:cs="宋体"/>
          <w:color w:val="001080"/>
          <w:kern w:val="0"/>
          <w:szCs w:val="21"/>
        </w:rPr>
        <w:t>p</w:t>
      </w:r>
      <w:r w:rsidRPr="00EF1F47">
        <w:rPr>
          <w:rFonts w:ascii="Consolas" w:eastAsia="宋体" w:hAnsi="Consolas" w:cs="宋体"/>
          <w:color w:val="000000"/>
          <w:kern w:val="0"/>
          <w:szCs w:val="21"/>
        </w:rPr>
        <w:t> = </w:t>
      </w:r>
      <w:r w:rsidRPr="00EF1F47">
        <w:rPr>
          <w:rFonts w:ascii="Consolas" w:eastAsia="宋体" w:hAnsi="Consolas" w:cs="宋体"/>
          <w:color w:val="795E26"/>
          <w:kern w:val="0"/>
          <w:szCs w:val="21"/>
        </w:rPr>
        <w:t>strcat</w:t>
      </w:r>
      <w:r w:rsidRPr="00EF1F47">
        <w:rPr>
          <w:rFonts w:ascii="Consolas" w:eastAsia="宋体" w:hAnsi="Consolas" w:cs="宋体"/>
          <w:color w:val="000000"/>
          <w:kern w:val="0"/>
          <w:szCs w:val="21"/>
        </w:rPr>
        <w:t>; </w:t>
      </w:r>
      <w:r w:rsidRPr="00EF1F47">
        <w:rPr>
          <w:rFonts w:ascii="Consolas" w:eastAsia="宋体" w:hAnsi="Consolas" w:cs="宋体"/>
          <w:color w:val="AF00DB"/>
          <w:kern w:val="0"/>
          <w:szCs w:val="21"/>
        </w:rPr>
        <w:t>break</w:t>
      </w:r>
      <w:r w:rsidRPr="00EF1F47">
        <w:rPr>
          <w:rFonts w:ascii="Consolas" w:eastAsia="宋体" w:hAnsi="Consolas" w:cs="宋体"/>
          <w:color w:val="000000"/>
          <w:kern w:val="0"/>
          <w:szCs w:val="21"/>
        </w:rPr>
        <w:t>;</w:t>
      </w:r>
    </w:p>
    <w:p w14:paraId="7D4C2BF8"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AF00DB"/>
          <w:kern w:val="0"/>
          <w:szCs w:val="21"/>
        </w:rPr>
        <w:t>case</w:t>
      </w:r>
      <w:r w:rsidRPr="00EF1F47">
        <w:rPr>
          <w:rFonts w:ascii="Consolas" w:eastAsia="宋体" w:hAnsi="Consolas" w:cs="宋体"/>
          <w:color w:val="000000"/>
          <w:kern w:val="0"/>
          <w:szCs w:val="21"/>
        </w:rPr>
        <w:t> </w:t>
      </w:r>
      <w:r w:rsidRPr="00EF1F47">
        <w:rPr>
          <w:rFonts w:ascii="Consolas" w:eastAsia="宋体" w:hAnsi="Consolas" w:cs="宋体"/>
          <w:color w:val="098658"/>
          <w:kern w:val="0"/>
          <w:szCs w:val="21"/>
        </w:rPr>
        <w:t>3</w:t>
      </w:r>
      <w:r w:rsidRPr="00EF1F47">
        <w:rPr>
          <w:rFonts w:ascii="Consolas" w:eastAsia="宋体" w:hAnsi="Consolas" w:cs="宋体"/>
          <w:color w:val="000000"/>
          <w:kern w:val="0"/>
          <w:szCs w:val="21"/>
        </w:rPr>
        <w:t>: </w:t>
      </w:r>
      <w:r w:rsidRPr="00EF1F47">
        <w:rPr>
          <w:rFonts w:ascii="Consolas" w:eastAsia="宋体" w:hAnsi="Consolas" w:cs="宋体"/>
          <w:color w:val="001080"/>
          <w:kern w:val="0"/>
          <w:szCs w:val="21"/>
        </w:rPr>
        <w:t>p</w:t>
      </w:r>
      <w:r w:rsidRPr="00EF1F47">
        <w:rPr>
          <w:rFonts w:ascii="Consolas" w:eastAsia="宋体" w:hAnsi="Consolas" w:cs="宋体"/>
          <w:color w:val="000000"/>
          <w:kern w:val="0"/>
          <w:szCs w:val="21"/>
        </w:rPr>
        <w:t> = </w:t>
      </w:r>
      <w:r w:rsidRPr="00EF1F47">
        <w:rPr>
          <w:rFonts w:ascii="Consolas" w:eastAsia="宋体" w:hAnsi="Consolas" w:cs="宋体"/>
          <w:color w:val="795E26"/>
          <w:kern w:val="0"/>
          <w:szCs w:val="21"/>
        </w:rPr>
        <w:t>strtok</w:t>
      </w:r>
      <w:r w:rsidRPr="00EF1F47">
        <w:rPr>
          <w:rFonts w:ascii="Consolas" w:eastAsia="宋体" w:hAnsi="Consolas" w:cs="宋体"/>
          <w:color w:val="000000"/>
          <w:kern w:val="0"/>
          <w:szCs w:val="21"/>
        </w:rPr>
        <w:t>; </w:t>
      </w:r>
      <w:r w:rsidRPr="00EF1F47">
        <w:rPr>
          <w:rFonts w:ascii="Consolas" w:eastAsia="宋体" w:hAnsi="Consolas" w:cs="宋体"/>
          <w:color w:val="AF00DB"/>
          <w:kern w:val="0"/>
          <w:szCs w:val="21"/>
        </w:rPr>
        <w:t>break</w:t>
      </w:r>
      <w:r w:rsidRPr="00EF1F47">
        <w:rPr>
          <w:rFonts w:ascii="Consolas" w:eastAsia="宋体" w:hAnsi="Consolas" w:cs="宋体"/>
          <w:color w:val="000000"/>
          <w:kern w:val="0"/>
          <w:szCs w:val="21"/>
        </w:rPr>
        <w:t>;</w:t>
      </w:r>
    </w:p>
    <w:p w14:paraId="6E3FB2E4"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AF00DB"/>
          <w:kern w:val="0"/>
          <w:szCs w:val="21"/>
        </w:rPr>
        <w:t>case</w:t>
      </w:r>
      <w:r w:rsidRPr="00EF1F47">
        <w:rPr>
          <w:rFonts w:ascii="Consolas" w:eastAsia="宋体" w:hAnsi="Consolas" w:cs="宋体"/>
          <w:color w:val="000000"/>
          <w:kern w:val="0"/>
          <w:szCs w:val="21"/>
        </w:rPr>
        <w:t> </w:t>
      </w:r>
      <w:r w:rsidRPr="00EF1F47">
        <w:rPr>
          <w:rFonts w:ascii="Consolas" w:eastAsia="宋体" w:hAnsi="Consolas" w:cs="宋体"/>
          <w:color w:val="098658"/>
          <w:kern w:val="0"/>
          <w:szCs w:val="21"/>
        </w:rPr>
        <w:t>4</w:t>
      </w:r>
      <w:r w:rsidRPr="00EF1F47">
        <w:rPr>
          <w:rFonts w:ascii="Consolas" w:eastAsia="宋体" w:hAnsi="Consolas" w:cs="宋体"/>
          <w:color w:val="000000"/>
          <w:kern w:val="0"/>
          <w:szCs w:val="21"/>
        </w:rPr>
        <w:t>: </w:t>
      </w:r>
      <w:r w:rsidRPr="00EF1F47">
        <w:rPr>
          <w:rFonts w:ascii="Consolas" w:eastAsia="宋体" w:hAnsi="Consolas" w:cs="宋体"/>
          <w:color w:val="AF00DB"/>
          <w:kern w:val="0"/>
          <w:szCs w:val="21"/>
        </w:rPr>
        <w:t>goto</w:t>
      </w:r>
      <w:r w:rsidRPr="00EF1F47">
        <w:rPr>
          <w:rFonts w:ascii="Consolas" w:eastAsia="宋体" w:hAnsi="Consolas" w:cs="宋体"/>
          <w:color w:val="000000"/>
          <w:kern w:val="0"/>
          <w:szCs w:val="21"/>
        </w:rPr>
        <w:t> down;</w:t>
      </w:r>
    </w:p>
    <w:p w14:paraId="1CBEC0F4"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p>
    <w:p w14:paraId="5CFD0850"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795E26"/>
          <w:kern w:val="0"/>
          <w:szCs w:val="21"/>
        </w:rPr>
        <w:t>getchar</w:t>
      </w:r>
      <w:r w:rsidRPr="00EF1F47">
        <w:rPr>
          <w:rFonts w:ascii="Consolas" w:eastAsia="宋体" w:hAnsi="Consolas" w:cs="宋体"/>
          <w:color w:val="000000"/>
          <w:kern w:val="0"/>
          <w:szCs w:val="21"/>
        </w:rPr>
        <w:t>();</w:t>
      </w:r>
    </w:p>
    <w:p w14:paraId="7234BD53"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795E26"/>
          <w:kern w:val="0"/>
          <w:szCs w:val="21"/>
        </w:rPr>
        <w:t>printf</w:t>
      </w:r>
      <w:r w:rsidRPr="00EF1F47">
        <w:rPr>
          <w:rFonts w:ascii="Consolas" w:eastAsia="宋体" w:hAnsi="Consolas" w:cs="宋体"/>
          <w:color w:val="000000"/>
          <w:kern w:val="0"/>
          <w:szCs w:val="21"/>
        </w:rPr>
        <w:t>(</w:t>
      </w:r>
      <w:r w:rsidRPr="00EF1F47">
        <w:rPr>
          <w:rFonts w:ascii="Consolas" w:eastAsia="宋体" w:hAnsi="Consolas" w:cs="宋体"/>
          <w:color w:val="A31515"/>
          <w:kern w:val="0"/>
          <w:szCs w:val="21"/>
        </w:rPr>
        <w:t>"input the first string please!</w:t>
      </w:r>
      <w:r w:rsidRPr="00EF1F47">
        <w:rPr>
          <w:rFonts w:ascii="Consolas" w:eastAsia="宋体" w:hAnsi="Consolas" w:cs="宋体"/>
          <w:color w:val="EE0000"/>
          <w:kern w:val="0"/>
          <w:szCs w:val="21"/>
        </w:rPr>
        <w:t>\n</w:t>
      </w:r>
      <w:r w:rsidRPr="00EF1F47">
        <w:rPr>
          <w:rFonts w:ascii="Consolas" w:eastAsia="宋体" w:hAnsi="Consolas" w:cs="宋体"/>
          <w:color w:val="A31515"/>
          <w:kern w:val="0"/>
          <w:szCs w:val="21"/>
        </w:rPr>
        <w:t>"</w:t>
      </w:r>
      <w:r w:rsidRPr="00EF1F47">
        <w:rPr>
          <w:rFonts w:ascii="Consolas" w:eastAsia="宋体" w:hAnsi="Consolas" w:cs="宋体"/>
          <w:color w:val="000000"/>
          <w:kern w:val="0"/>
          <w:szCs w:val="21"/>
        </w:rPr>
        <w:t>);</w:t>
      </w:r>
    </w:p>
    <w:p w14:paraId="6C50184E"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795E26"/>
          <w:kern w:val="0"/>
          <w:szCs w:val="21"/>
        </w:rPr>
        <w:t>gets</w:t>
      </w:r>
      <w:r w:rsidRPr="00EF1F47">
        <w:rPr>
          <w:rFonts w:ascii="Consolas" w:eastAsia="宋体" w:hAnsi="Consolas" w:cs="宋体"/>
          <w:color w:val="000000"/>
          <w:kern w:val="0"/>
          <w:szCs w:val="21"/>
        </w:rPr>
        <w:t>(</w:t>
      </w:r>
      <w:r w:rsidRPr="00EF1F47">
        <w:rPr>
          <w:rFonts w:ascii="Consolas" w:eastAsia="宋体" w:hAnsi="Consolas" w:cs="宋体"/>
          <w:color w:val="001080"/>
          <w:kern w:val="0"/>
          <w:szCs w:val="21"/>
        </w:rPr>
        <w:t>a</w:t>
      </w:r>
      <w:r w:rsidRPr="00EF1F47">
        <w:rPr>
          <w:rFonts w:ascii="Consolas" w:eastAsia="宋体" w:hAnsi="Consolas" w:cs="宋体"/>
          <w:color w:val="000000"/>
          <w:kern w:val="0"/>
          <w:szCs w:val="21"/>
        </w:rPr>
        <w:t>);</w:t>
      </w:r>
    </w:p>
    <w:p w14:paraId="57C14B9D"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795E26"/>
          <w:kern w:val="0"/>
          <w:szCs w:val="21"/>
        </w:rPr>
        <w:t>printf</w:t>
      </w:r>
      <w:r w:rsidRPr="00EF1F47">
        <w:rPr>
          <w:rFonts w:ascii="Consolas" w:eastAsia="宋体" w:hAnsi="Consolas" w:cs="宋体"/>
          <w:color w:val="000000"/>
          <w:kern w:val="0"/>
          <w:szCs w:val="21"/>
        </w:rPr>
        <w:t>(</w:t>
      </w:r>
      <w:r w:rsidRPr="00EF1F47">
        <w:rPr>
          <w:rFonts w:ascii="Consolas" w:eastAsia="宋体" w:hAnsi="Consolas" w:cs="宋体"/>
          <w:color w:val="A31515"/>
          <w:kern w:val="0"/>
          <w:szCs w:val="21"/>
        </w:rPr>
        <w:t>"input the second string please!</w:t>
      </w:r>
      <w:r w:rsidRPr="00EF1F47">
        <w:rPr>
          <w:rFonts w:ascii="Consolas" w:eastAsia="宋体" w:hAnsi="Consolas" w:cs="宋体"/>
          <w:color w:val="EE0000"/>
          <w:kern w:val="0"/>
          <w:szCs w:val="21"/>
        </w:rPr>
        <w:t>\n</w:t>
      </w:r>
      <w:r w:rsidRPr="00EF1F47">
        <w:rPr>
          <w:rFonts w:ascii="Consolas" w:eastAsia="宋体" w:hAnsi="Consolas" w:cs="宋体"/>
          <w:color w:val="A31515"/>
          <w:kern w:val="0"/>
          <w:szCs w:val="21"/>
        </w:rPr>
        <w:t>"</w:t>
      </w:r>
      <w:r w:rsidRPr="00EF1F47">
        <w:rPr>
          <w:rFonts w:ascii="Consolas" w:eastAsia="宋体" w:hAnsi="Consolas" w:cs="宋体"/>
          <w:color w:val="000000"/>
          <w:kern w:val="0"/>
          <w:szCs w:val="21"/>
        </w:rPr>
        <w:t>);</w:t>
      </w:r>
    </w:p>
    <w:p w14:paraId="2D7EB9CD"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795E26"/>
          <w:kern w:val="0"/>
          <w:szCs w:val="21"/>
        </w:rPr>
        <w:t>gets</w:t>
      </w:r>
      <w:r w:rsidRPr="00EF1F47">
        <w:rPr>
          <w:rFonts w:ascii="Consolas" w:eastAsia="宋体" w:hAnsi="Consolas" w:cs="宋体"/>
          <w:color w:val="000000"/>
          <w:kern w:val="0"/>
          <w:szCs w:val="21"/>
        </w:rPr>
        <w:t>(</w:t>
      </w:r>
      <w:r w:rsidRPr="00EF1F47">
        <w:rPr>
          <w:rFonts w:ascii="Consolas" w:eastAsia="宋体" w:hAnsi="Consolas" w:cs="宋体"/>
          <w:color w:val="001080"/>
          <w:kern w:val="0"/>
          <w:szCs w:val="21"/>
        </w:rPr>
        <w:t>b</w:t>
      </w:r>
      <w:r w:rsidRPr="00EF1F47">
        <w:rPr>
          <w:rFonts w:ascii="Consolas" w:eastAsia="宋体" w:hAnsi="Consolas" w:cs="宋体"/>
          <w:color w:val="000000"/>
          <w:kern w:val="0"/>
          <w:szCs w:val="21"/>
        </w:rPr>
        <w:t>);</w:t>
      </w:r>
    </w:p>
    <w:p w14:paraId="71AAB94C"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001080"/>
          <w:kern w:val="0"/>
          <w:szCs w:val="21"/>
        </w:rPr>
        <w:t>result</w:t>
      </w:r>
      <w:r w:rsidRPr="00EF1F47">
        <w:rPr>
          <w:rFonts w:ascii="Consolas" w:eastAsia="宋体" w:hAnsi="Consolas" w:cs="宋体"/>
          <w:color w:val="000000"/>
          <w:kern w:val="0"/>
          <w:szCs w:val="21"/>
        </w:rPr>
        <w:t> = </w:t>
      </w:r>
      <w:r w:rsidRPr="00EF1F47">
        <w:rPr>
          <w:rFonts w:ascii="Consolas" w:eastAsia="宋体" w:hAnsi="Consolas" w:cs="宋体"/>
          <w:color w:val="001080"/>
          <w:kern w:val="0"/>
          <w:szCs w:val="21"/>
        </w:rPr>
        <w:t>p</w:t>
      </w:r>
      <w:r w:rsidRPr="00EF1F47">
        <w:rPr>
          <w:rFonts w:ascii="Consolas" w:eastAsia="宋体" w:hAnsi="Consolas" w:cs="宋体"/>
          <w:color w:val="000000"/>
          <w:kern w:val="0"/>
          <w:szCs w:val="21"/>
        </w:rPr>
        <w:t>(</w:t>
      </w:r>
      <w:r w:rsidRPr="00EF1F47">
        <w:rPr>
          <w:rFonts w:ascii="Consolas" w:eastAsia="宋体" w:hAnsi="Consolas" w:cs="宋体"/>
          <w:color w:val="001080"/>
          <w:kern w:val="0"/>
          <w:szCs w:val="21"/>
        </w:rPr>
        <w:t>a</w:t>
      </w:r>
      <w:r w:rsidRPr="00EF1F47">
        <w:rPr>
          <w:rFonts w:ascii="Consolas" w:eastAsia="宋体" w:hAnsi="Consolas" w:cs="宋体"/>
          <w:color w:val="000000"/>
          <w:kern w:val="0"/>
          <w:szCs w:val="21"/>
        </w:rPr>
        <w:t>, </w:t>
      </w:r>
      <w:r w:rsidRPr="00EF1F47">
        <w:rPr>
          <w:rFonts w:ascii="Consolas" w:eastAsia="宋体" w:hAnsi="Consolas" w:cs="宋体"/>
          <w:color w:val="001080"/>
          <w:kern w:val="0"/>
          <w:szCs w:val="21"/>
        </w:rPr>
        <w:t>b</w:t>
      </w:r>
      <w:r w:rsidRPr="00EF1F47">
        <w:rPr>
          <w:rFonts w:ascii="Consolas" w:eastAsia="宋体" w:hAnsi="Consolas" w:cs="宋体"/>
          <w:color w:val="000000"/>
          <w:kern w:val="0"/>
          <w:szCs w:val="21"/>
        </w:rPr>
        <w:t>);</w:t>
      </w:r>
    </w:p>
    <w:p w14:paraId="3D9391EB"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795E26"/>
          <w:kern w:val="0"/>
          <w:szCs w:val="21"/>
        </w:rPr>
        <w:t>printf</w:t>
      </w:r>
      <w:r w:rsidRPr="00EF1F47">
        <w:rPr>
          <w:rFonts w:ascii="Consolas" w:eastAsia="宋体" w:hAnsi="Consolas" w:cs="宋体"/>
          <w:color w:val="000000"/>
          <w:kern w:val="0"/>
          <w:szCs w:val="21"/>
        </w:rPr>
        <w:t>(</w:t>
      </w:r>
      <w:r w:rsidRPr="00EF1F47">
        <w:rPr>
          <w:rFonts w:ascii="Consolas" w:eastAsia="宋体" w:hAnsi="Consolas" w:cs="宋体"/>
          <w:color w:val="A31515"/>
          <w:kern w:val="0"/>
          <w:szCs w:val="21"/>
        </w:rPr>
        <w:t>"the result is %s</w:t>
      </w:r>
      <w:r w:rsidRPr="00EF1F47">
        <w:rPr>
          <w:rFonts w:ascii="Consolas" w:eastAsia="宋体" w:hAnsi="Consolas" w:cs="宋体"/>
          <w:color w:val="EE0000"/>
          <w:kern w:val="0"/>
          <w:szCs w:val="21"/>
        </w:rPr>
        <w:t>\n</w:t>
      </w:r>
      <w:r w:rsidRPr="00EF1F47">
        <w:rPr>
          <w:rFonts w:ascii="Consolas" w:eastAsia="宋体" w:hAnsi="Consolas" w:cs="宋体"/>
          <w:color w:val="A31515"/>
          <w:kern w:val="0"/>
          <w:szCs w:val="21"/>
        </w:rPr>
        <w:t>"</w:t>
      </w:r>
      <w:r w:rsidRPr="00EF1F47">
        <w:rPr>
          <w:rFonts w:ascii="Consolas" w:eastAsia="宋体" w:hAnsi="Consolas" w:cs="宋体"/>
          <w:color w:val="000000"/>
          <w:kern w:val="0"/>
          <w:szCs w:val="21"/>
        </w:rPr>
        <w:t>, </w:t>
      </w:r>
      <w:r w:rsidRPr="00EF1F47">
        <w:rPr>
          <w:rFonts w:ascii="Consolas" w:eastAsia="宋体" w:hAnsi="Consolas" w:cs="宋体"/>
          <w:color w:val="001080"/>
          <w:kern w:val="0"/>
          <w:szCs w:val="21"/>
        </w:rPr>
        <w:t>result</w:t>
      </w:r>
      <w:r w:rsidRPr="00EF1F47">
        <w:rPr>
          <w:rFonts w:ascii="Consolas" w:eastAsia="宋体" w:hAnsi="Consolas" w:cs="宋体"/>
          <w:color w:val="000000"/>
          <w:kern w:val="0"/>
          <w:szCs w:val="21"/>
        </w:rPr>
        <w:t>);</w:t>
      </w:r>
    </w:p>
    <w:p w14:paraId="6151C135"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p>
    <w:p w14:paraId="186DEA1E"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down:</w:t>
      </w:r>
    </w:p>
    <w:p w14:paraId="4BBB4EE6"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AF00DB"/>
          <w:kern w:val="0"/>
          <w:szCs w:val="21"/>
        </w:rPr>
        <w:t>return</w:t>
      </w:r>
      <w:r w:rsidRPr="00EF1F47">
        <w:rPr>
          <w:rFonts w:ascii="Consolas" w:eastAsia="宋体" w:hAnsi="Consolas" w:cs="宋体"/>
          <w:color w:val="000000"/>
          <w:kern w:val="0"/>
          <w:szCs w:val="21"/>
        </w:rPr>
        <w:t> </w:t>
      </w:r>
      <w:r w:rsidRPr="00EF1F47">
        <w:rPr>
          <w:rFonts w:ascii="Consolas" w:eastAsia="宋体" w:hAnsi="Consolas" w:cs="宋体"/>
          <w:color w:val="098658"/>
          <w:kern w:val="0"/>
          <w:szCs w:val="21"/>
        </w:rPr>
        <w:t>0</w:t>
      </w:r>
      <w:r w:rsidRPr="00EF1F47">
        <w:rPr>
          <w:rFonts w:ascii="Consolas" w:eastAsia="宋体" w:hAnsi="Consolas" w:cs="宋体"/>
          <w:color w:val="000000"/>
          <w:kern w:val="0"/>
          <w:szCs w:val="21"/>
        </w:rPr>
        <w:t>;</w:t>
      </w:r>
    </w:p>
    <w:p w14:paraId="6BCEAAC3"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w:t>
      </w:r>
    </w:p>
    <w:p w14:paraId="00F8E698" w14:textId="77777777" w:rsidR="00EF1F47" w:rsidRPr="00EF1F47" w:rsidRDefault="00EF1F47" w:rsidP="00EF1F47">
      <w:pPr>
        <w:spacing w:line="360" w:lineRule="auto"/>
        <w:ind w:firstLine="480"/>
        <w:rPr>
          <w:rFonts w:ascii="Times New Roman" w:eastAsia="宋体" w:hAnsi="Times New Roman" w:cs="Times New Roman" w:hint="eastAsia"/>
          <w:sz w:val="24"/>
          <w:szCs w:val="24"/>
        </w:rPr>
      </w:pPr>
      <w:r w:rsidRPr="00EF1F47">
        <w:rPr>
          <w:rFonts w:ascii="宋体" w:eastAsia="宋体" w:hAnsi="宋体" w:cs="Times New Roman" w:hint="eastAsia"/>
          <w:sz w:val="24"/>
          <w:szCs w:val="24"/>
        </w:rPr>
        <w:t>②</w:t>
      </w:r>
      <w:r w:rsidRPr="00EF1F47">
        <w:rPr>
          <w:rFonts w:ascii="Times New Roman" w:eastAsia="宋体" w:hAnsi="Times New Roman" w:cs="Times New Roman" w:hint="eastAsia"/>
          <w:sz w:val="24"/>
          <w:szCs w:val="24"/>
        </w:rPr>
        <w:t>函数指针的一个用途是用户散转程序，即通过一个转移表（函数指针数组）来实现多分枝函数处理，从而省去了大量的</w:t>
      </w:r>
      <w:r w:rsidRPr="00EF1F47">
        <w:rPr>
          <w:rFonts w:ascii="Times New Roman" w:eastAsia="宋体" w:hAnsi="Times New Roman" w:cs="Times New Roman" w:hint="eastAsia"/>
          <w:sz w:val="24"/>
          <w:szCs w:val="24"/>
        </w:rPr>
        <w:t>i</w:t>
      </w:r>
      <w:r w:rsidRPr="00EF1F47">
        <w:rPr>
          <w:rFonts w:ascii="Times New Roman" w:eastAsia="宋体" w:hAnsi="Times New Roman" w:cs="Times New Roman"/>
          <w:sz w:val="24"/>
          <w:szCs w:val="24"/>
        </w:rPr>
        <w:t>f</w:t>
      </w:r>
      <w:r w:rsidRPr="00EF1F47">
        <w:rPr>
          <w:rFonts w:ascii="Times New Roman" w:eastAsia="宋体" w:hAnsi="Times New Roman" w:cs="Times New Roman" w:hint="eastAsia"/>
          <w:sz w:val="24"/>
          <w:szCs w:val="24"/>
        </w:rPr>
        <w:t>语句或者</w:t>
      </w:r>
      <w:r w:rsidRPr="00EF1F47">
        <w:rPr>
          <w:rFonts w:ascii="Times New Roman" w:eastAsia="宋体" w:hAnsi="Times New Roman" w:cs="Times New Roman" w:hint="eastAsia"/>
          <w:sz w:val="24"/>
          <w:szCs w:val="24"/>
        </w:rPr>
        <w:t>s</w:t>
      </w:r>
      <w:r w:rsidRPr="00EF1F47">
        <w:rPr>
          <w:rFonts w:ascii="Times New Roman" w:eastAsia="宋体" w:hAnsi="Times New Roman" w:cs="Times New Roman"/>
          <w:sz w:val="24"/>
          <w:szCs w:val="24"/>
        </w:rPr>
        <w:t>witch</w:t>
      </w:r>
      <w:r w:rsidRPr="00EF1F47">
        <w:rPr>
          <w:rFonts w:ascii="Times New Roman" w:eastAsia="宋体" w:hAnsi="Times New Roman" w:cs="Times New Roman" w:hint="eastAsia"/>
          <w:sz w:val="24"/>
          <w:szCs w:val="24"/>
        </w:rPr>
        <w:t>语句。转移表中存放了各个函数的入口地址（函数名），根据条件的设定来查表选择执行相应的函数。请使用转移表而不是</w:t>
      </w:r>
      <w:r w:rsidRPr="00EF1F47">
        <w:rPr>
          <w:rFonts w:ascii="Times New Roman" w:eastAsia="宋体" w:hAnsi="Times New Roman" w:cs="Times New Roman" w:hint="eastAsia"/>
          <w:sz w:val="24"/>
          <w:szCs w:val="24"/>
        </w:rPr>
        <w:t>s</w:t>
      </w:r>
      <w:r w:rsidRPr="00EF1F47">
        <w:rPr>
          <w:rFonts w:ascii="Times New Roman" w:eastAsia="宋体" w:hAnsi="Times New Roman" w:cs="Times New Roman"/>
          <w:sz w:val="24"/>
          <w:szCs w:val="24"/>
        </w:rPr>
        <w:t>witch</w:t>
      </w:r>
      <w:r w:rsidRPr="00EF1F47">
        <w:rPr>
          <w:rFonts w:ascii="Times New Roman" w:eastAsia="宋体" w:hAnsi="Times New Roman" w:cs="Times New Roman" w:hint="eastAsia"/>
          <w:sz w:val="24"/>
          <w:szCs w:val="24"/>
        </w:rPr>
        <w:t>语句重写以上程序。</w:t>
      </w:r>
    </w:p>
    <w:p w14:paraId="7279F98A" w14:textId="4DE9CE16" w:rsidR="00EF1F47" w:rsidRDefault="00EF1F47" w:rsidP="00EF1F47">
      <w:pPr>
        <w:widowControl/>
        <w:shd w:val="clear" w:color="auto" w:fill="FFFFFF"/>
        <w:spacing w:line="285" w:lineRule="atLeast"/>
        <w:jc w:val="left"/>
        <w:rPr>
          <w:rFonts w:ascii="Consolas" w:eastAsia="宋体" w:hAnsi="Consolas" w:cs="宋体"/>
          <w:color w:val="000000"/>
          <w:kern w:val="0"/>
          <w:sz w:val="24"/>
          <w:szCs w:val="24"/>
        </w:rPr>
      </w:pPr>
      <w:r w:rsidRPr="00EF1F47">
        <w:rPr>
          <w:rFonts w:ascii="Consolas" w:eastAsia="宋体" w:hAnsi="Consolas" w:cs="宋体" w:hint="eastAsia"/>
          <w:color w:val="000000"/>
          <w:kern w:val="0"/>
          <w:sz w:val="24"/>
          <w:szCs w:val="24"/>
        </w:rPr>
        <w:t>解答</w:t>
      </w:r>
      <w:r>
        <w:rPr>
          <w:rFonts w:ascii="Consolas" w:eastAsia="宋体" w:hAnsi="Consolas" w:cs="宋体" w:hint="eastAsia"/>
          <w:color w:val="000000"/>
          <w:kern w:val="0"/>
          <w:sz w:val="24"/>
          <w:szCs w:val="24"/>
        </w:rPr>
        <w:t>：</w:t>
      </w:r>
    </w:p>
    <w:p w14:paraId="1D940DAB" w14:textId="1660AF2C" w:rsidR="00EF1F47" w:rsidRPr="00EF1F47" w:rsidRDefault="00EF1F47" w:rsidP="00EF1F47">
      <w:pPr>
        <w:pStyle w:val="a8"/>
        <w:widowControl/>
        <w:numPr>
          <w:ilvl w:val="0"/>
          <w:numId w:val="28"/>
        </w:numPr>
        <w:shd w:val="clear" w:color="auto" w:fill="FFFFFF"/>
        <w:spacing w:line="285" w:lineRule="atLeast"/>
        <w:ind w:firstLineChars="0"/>
        <w:jc w:val="left"/>
        <w:rPr>
          <w:rFonts w:ascii="Consolas" w:eastAsia="宋体" w:hAnsi="Consolas" w:cs="宋体"/>
          <w:color w:val="000000"/>
          <w:kern w:val="0"/>
          <w:sz w:val="24"/>
          <w:szCs w:val="24"/>
        </w:rPr>
      </w:pPr>
      <w:r w:rsidRPr="00EF1F47">
        <w:rPr>
          <w:rFonts w:ascii="Consolas" w:eastAsia="宋体" w:hAnsi="Consolas" w:cs="宋体" w:hint="eastAsia"/>
          <w:color w:val="000000"/>
          <w:kern w:val="0"/>
          <w:sz w:val="24"/>
          <w:szCs w:val="24"/>
        </w:rPr>
        <w:lastRenderedPageBreak/>
        <w:t>创建了一个函数指针数组；</w:t>
      </w:r>
    </w:p>
    <w:p w14:paraId="04A70468" w14:textId="2DE01833" w:rsidR="00EF1F47" w:rsidRDefault="00EF1F47" w:rsidP="00EF1F47">
      <w:pPr>
        <w:pStyle w:val="a8"/>
        <w:widowControl/>
        <w:numPr>
          <w:ilvl w:val="0"/>
          <w:numId w:val="28"/>
        </w:numPr>
        <w:shd w:val="clear" w:color="auto" w:fill="FFFFFF"/>
        <w:spacing w:line="285" w:lineRule="atLeast"/>
        <w:ind w:firstLineChars="0"/>
        <w:jc w:val="left"/>
        <w:rPr>
          <w:rFonts w:ascii="Consolas" w:eastAsia="宋体" w:hAnsi="Consolas" w:cs="宋体"/>
          <w:color w:val="000000"/>
          <w:kern w:val="0"/>
          <w:sz w:val="24"/>
          <w:szCs w:val="24"/>
        </w:rPr>
      </w:pPr>
      <w:r>
        <w:rPr>
          <w:rFonts w:ascii="Consolas" w:eastAsia="宋体" w:hAnsi="Consolas" w:cs="宋体" w:hint="eastAsia"/>
          <w:color w:val="000000"/>
          <w:kern w:val="0"/>
          <w:sz w:val="24"/>
          <w:szCs w:val="24"/>
        </w:rPr>
        <w:t>程序源代码：</w:t>
      </w:r>
    </w:p>
    <w:p w14:paraId="090D1B19" w14:textId="7940A9E7" w:rsidR="00EF1F47" w:rsidRDefault="00EF1F47" w:rsidP="00EF1F47">
      <w:pPr>
        <w:widowControl/>
        <w:shd w:val="clear" w:color="auto" w:fill="FFFFFF"/>
        <w:spacing w:line="285" w:lineRule="atLeast"/>
        <w:ind w:left="1140"/>
        <w:jc w:val="left"/>
        <w:rPr>
          <w:rFonts w:ascii="Consolas" w:eastAsia="宋体" w:hAnsi="Consolas" w:cs="宋体"/>
          <w:color w:val="000000"/>
          <w:kern w:val="0"/>
          <w:sz w:val="24"/>
          <w:szCs w:val="24"/>
        </w:rPr>
      </w:pPr>
    </w:p>
    <w:p w14:paraId="4E36C577"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AF00DB"/>
          <w:kern w:val="0"/>
          <w:szCs w:val="21"/>
        </w:rPr>
        <w:t># include</w:t>
      </w:r>
      <w:r w:rsidRPr="00EF1F47">
        <w:rPr>
          <w:rFonts w:ascii="Consolas" w:eastAsia="宋体" w:hAnsi="Consolas" w:cs="宋体"/>
          <w:color w:val="A31515"/>
          <w:kern w:val="0"/>
          <w:szCs w:val="21"/>
        </w:rPr>
        <w:t>&lt;stdio.h&gt;</w:t>
      </w:r>
    </w:p>
    <w:p w14:paraId="264240F8"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AF00DB"/>
          <w:kern w:val="0"/>
          <w:szCs w:val="21"/>
        </w:rPr>
        <w:t># include</w:t>
      </w:r>
      <w:r w:rsidRPr="00EF1F47">
        <w:rPr>
          <w:rFonts w:ascii="Consolas" w:eastAsia="宋体" w:hAnsi="Consolas" w:cs="宋体"/>
          <w:color w:val="A31515"/>
          <w:kern w:val="0"/>
          <w:szCs w:val="21"/>
        </w:rPr>
        <w:t>&lt;string.h&gt;</w:t>
      </w:r>
    </w:p>
    <w:p w14:paraId="56C342A8"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FF"/>
          <w:kern w:val="0"/>
          <w:szCs w:val="21"/>
        </w:rPr>
        <w:t>int</w:t>
      </w:r>
      <w:r w:rsidRPr="00EF1F47">
        <w:rPr>
          <w:rFonts w:ascii="Consolas" w:eastAsia="宋体" w:hAnsi="Consolas" w:cs="宋体"/>
          <w:color w:val="000000"/>
          <w:kern w:val="0"/>
          <w:szCs w:val="21"/>
        </w:rPr>
        <w:t> </w:t>
      </w:r>
      <w:r w:rsidRPr="00EF1F47">
        <w:rPr>
          <w:rFonts w:ascii="Consolas" w:eastAsia="宋体" w:hAnsi="Consolas" w:cs="宋体"/>
          <w:color w:val="795E26"/>
          <w:kern w:val="0"/>
          <w:szCs w:val="21"/>
        </w:rPr>
        <w:t>main</w:t>
      </w:r>
      <w:r w:rsidRPr="00EF1F47">
        <w:rPr>
          <w:rFonts w:ascii="Consolas" w:eastAsia="宋体" w:hAnsi="Consolas" w:cs="宋体"/>
          <w:color w:val="000000"/>
          <w:kern w:val="0"/>
          <w:szCs w:val="21"/>
        </w:rPr>
        <w:t> (</w:t>
      </w:r>
      <w:r w:rsidRPr="00EF1F47">
        <w:rPr>
          <w:rFonts w:ascii="Consolas" w:eastAsia="宋体" w:hAnsi="Consolas" w:cs="宋体"/>
          <w:color w:val="0000FF"/>
          <w:kern w:val="0"/>
          <w:szCs w:val="21"/>
        </w:rPr>
        <w:t>void</w:t>
      </w:r>
      <w:r w:rsidRPr="00EF1F47">
        <w:rPr>
          <w:rFonts w:ascii="Consolas" w:eastAsia="宋体" w:hAnsi="Consolas" w:cs="宋体"/>
          <w:color w:val="000000"/>
          <w:kern w:val="0"/>
          <w:szCs w:val="21"/>
        </w:rPr>
        <w:t>)</w:t>
      </w:r>
    </w:p>
    <w:p w14:paraId="1BE11BB2"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w:t>
      </w:r>
    </w:p>
    <w:p w14:paraId="25F04E63"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0000FF"/>
          <w:kern w:val="0"/>
          <w:szCs w:val="21"/>
        </w:rPr>
        <w:t>char</w:t>
      </w:r>
      <w:r w:rsidRPr="00EF1F47">
        <w:rPr>
          <w:rFonts w:ascii="Consolas" w:eastAsia="宋体" w:hAnsi="Consolas" w:cs="宋体"/>
          <w:color w:val="000000"/>
          <w:kern w:val="0"/>
          <w:szCs w:val="21"/>
        </w:rPr>
        <w:t>* (*</w:t>
      </w:r>
      <w:r w:rsidRPr="00EF1F47">
        <w:rPr>
          <w:rFonts w:ascii="Consolas" w:eastAsia="宋体" w:hAnsi="Consolas" w:cs="宋体"/>
          <w:color w:val="001080"/>
          <w:kern w:val="0"/>
          <w:szCs w:val="21"/>
        </w:rPr>
        <w:t>p</w:t>
      </w:r>
      <w:r w:rsidRPr="00EF1F47">
        <w:rPr>
          <w:rFonts w:ascii="Consolas" w:eastAsia="宋体" w:hAnsi="Consolas" w:cs="宋体"/>
          <w:color w:val="0000FF"/>
          <w:kern w:val="0"/>
          <w:szCs w:val="21"/>
        </w:rPr>
        <w:t>[]</w:t>
      </w:r>
      <w:r w:rsidRPr="00EF1F47">
        <w:rPr>
          <w:rFonts w:ascii="Consolas" w:eastAsia="宋体" w:hAnsi="Consolas" w:cs="宋体"/>
          <w:color w:val="000000"/>
          <w:kern w:val="0"/>
          <w:szCs w:val="21"/>
        </w:rPr>
        <w:t>) (</w:t>
      </w:r>
      <w:r w:rsidRPr="00EF1F47">
        <w:rPr>
          <w:rFonts w:ascii="Consolas" w:eastAsia="宋体" w:hAnsi="Consolas" w:cs="宋体"/>
          <w:color w:val="0000FF"/>
          <w:kern w:val="0"/>
          <w:szCs w:val="21"/>
        </w:rPr>
        <w:t>char</w:t>
      </w:r>
      <w:r w:rsidRPr="00EF1F47">
        <w:rPr>
          <w:rFonts w:ascii="Consolas" w:eastAsia="宋体" w:hAnsi="Consolas" w:cs="宋体"/>
          <w:color w:val="000000"/>
          <w:kern w:val="0"/>
          <w:szCs w:val="21"/>
        </w:rPr>
        <w:t> *,</w:t>
      </w:r>
      <w:r w:rsidRPr="00EF1F47">
        <w:rPr>
          <w:rFonts w:ascii="Consolas" w:eastAsia="宋体" w:hAnsi="Consolas" w:cs="宋体"/>
          <w:color w:val="0000FF"/>
          <w:kern w:val="0"/>
          <w:szCs w:val="21"/>
        </w:rPr>
        <w:t>const</w:t>
      </w:r>
      <w:r w:rsidRPr="00EF1F47">
        <w:rPr>
          <w:rFonts w:ascii="Consolas" w:eastAsia="宋体" w:hAnsi="Consolas" w:cs="宋体"/>
          <w:color w:val="000000"/>
          <w:kern w:val="0"/>
          <w:szCs w:val="21"/>
        </w:rPr>
        <w:t> </w:t>
      </w:r>
      <w:r w:rsidRPr="00EF1F47">
        <w:rPr>
          <w:rFonts w:ascii="Consolas" w:eastAsia="宋体" w:hAnsi="Consolas" w:cs="宋体"/>
          <w:color w:val="0000FF"/>
          <w:kern w:val="0"/>
          <w:szCs w:val="21"/>
        </w:rPr>
        <w:t>char</w:t>
      </w:r>
      <w:r w:rsidRPr="00EF1F47">
        <w:rPr>
          <w:rFonts w:ascii="Consolas" w:eastAsia="宋体" w:hAnsi="Consolas" w:cs="宋体"/>
          <w:color w:val="000000"/>
          <w:kern w:val="0"/>
          <w:szCs w:val="21"/>
        </w:rPr>
        <w:t>*)={</w:t>
      </w:r>
    </w:p>
    <w:p w14:paraId="0EFBF3D3"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795E26"/>
          <w:kern w:val="0"/>
          <w:szCs w:val="21"/>
        </w:rPr>
        <w:t>strcpy</w:t>
      </w:r>
      <w:r w:rsidRPr="00EF1F47">
        <w:rPr>
          <w:rFonts w:ascii="Consolas" w:eastAsia="宋体" w:hAnsi="Consolas" w:cs="宋体"/>
          <w:color w:val="000000"/>
          <w:kern w:val="0"/>
          <w:szCs w:val="21"/>
        </w:rPr>
        <w:t>,</w:t>
      </w:r>
      <w:r w:rsidRPr="00EF1F47">
        <w:rPr>
          <w:rFonts w:ascii="Consolas" w:eastAsia="宋体" w:hAnsi="Consolas" w:cs="宋体"/>
          <w:color w:val="795E26"/>
          <w:kern w:val="0"/>
          <w:szCs w:val="21"/>
        </w:rPr>
        <w:t>strcat</w:t>
      </w:r>
      <w:r w:rsidRPr="00EF1F47">
        <w:rPr>
          <w:rFonts w:ascii="Consolas" w:eastAsia="宋体" w:hAnsi="Consolas" w:cs="宋体"/>
          <w:color w:val="000000"/>
          <w:kern w:val="0"/>
          <w:szCs w:val="21"/>
        </w:rPr>
        <w:t>,</w:t>
      </w:r>
      <w:r w:rsidRPr="00EF1F47">
        <w:rPr>
          <w:rFonts w:ascii="Consolas" w:eastAsia="宋体" w:hAnsi="Consolas" w:cs="宋体"/>
          <w:color w:val="795E26"/>
          <w:kern w:val="0"/>
          <w:szCs w:val="21"/>
        </w:rPr>
        <w:t>strtok</w:t>
      </w:r>
    </w:p>
    <w:p w14:paraId="72C5A08B"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p>
    <w:p w14:paraId="22ACEBDC"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0000FF"/>
          <w:kern w:val="0"/>
          <w:szCs w:val="21"/>
        </w:rPr>
        <w:t>char</w:t>
      </w:r>
      <w:r w:rsidRPr="00EF1F47">
        <w:rPr>
          <w:rFonts w:ascii="Consolas" w:eastAsia="宋体" w:hAnsi="Consolas" w:cs="宋体"/>
          <w:color w:val="000000"/>
          <w:kern w:val="0"/>
          <w:szCs w:val="21"/>
        </w:rPr>
        <w:t> </w:t>
      </w:r>
      <w:r w:rsidRPr="00EF1F47">
        <w:rPr>
          <w:rFonts w:ascii="Consolas" w:eastAsia="宋体" w:hAnsi="Consolas" w:cs="宋体"/>
          <w:color w:val="001080"/>
          <w:kern w:val="0"/>
          <w:szCs w:val="21"/>
        </w:rPr>
        <w:t>a</w:t>
      </w:r>
      <w:r w:rsidRPr="00EF1F47">
        <w:rPr>
          <w:rFonts w:ascii="Consolas" w:eastAsia="宋体" w:hAnsi="Consolas" w:cs="宋体"/>
          <w:color w:val="000000"/>
          <w:kern w:val="0"/>
          <w:szCs w:val="21"/>
        </w:rPr>
        <w:t>[</w:t>
      </w:r>
      <w:r w:rsidRPr="00EF1F47">
        <w:rPr>
          <w:rFonts w:ascii="Consolas" w:eastAsia="宋体" w:hAnsi="Consolas" w:cs="宋体"/>
          <w:color w:val="098658"/>
          <w:kern w:val="0"/>
          <w:szCs w:val="21"/>
        </w:rPr>
        <w:t>80</w:t>
      </w:r>
      <w:r w:rsidRPr="00EF1F47">
        <w:rPr>
          <w:rFonts w:ascii="Consolas" w:eastAsia="宋体" w:hAnsi="Consolas" w:cs="宋体"/>
          <w:color w:val="000000"/>
          <w:kern w:val="0"/>
          <w:szCs w:val="21"/>
        </w:rPr>
        <w:t>], </w:t>
      </w:r>
      <w:r w:rsidRPr="00EF1F47">
        <w:rPr>
          <w:rFonts w:ascii="Consolas" w:eastAsia="宋体" w:hAnsi="Consolas" w:cs="宋体"/>
          <w:color w:val="001080"/>
          <w:kern w:val="0"/>
          <w:szCs w:val="21"/>
        </w:rPr>
        <w:t>b</w:t>
      </w:r>
      <w:r w:rsidRPr="00EF1F47">
        <w:rPr>
          <w:rFonts w:ascii="Consolas" w:eastAsia="宋体" w:hAnsi="Consolas" w:cs="宋体"/>
          <w:color w:val="000000"/>
          <w:kern w:val="0"/>
          <w:szCs w:val="21"/>
        </w:rPr>
        <w:t>[</w:t>
      </w:r>
      <w:r w:rsidRPr="00EF1F47">
        <w:rPr>
          <w:rFonts w:ascii="Consolas" w:eastAsia="宋体" w:hAnsi="Consolas" w:cs="宋体"/>
          <w:color w:val="098658"/>
          <w:kern w:val="0"/>
          <w:szCs w:val="21"/>
        </w:rPr>
        <w:t>80</w:t>
      </w:r>
      <w:r w:rsidRPr="00EF1F47">
        <w:rPr>
          <w:rFonts w:ascii="Consolas" w:eastAsia="宋体" w:hAnsi="Consolas" w:cs="宋体"/>
          <w:color w:val="000000"/>
          <w:kern w:val="0"/>
          <w:szCs w:val="21"/>
        </w:rPr>
        <w:t>], *</w:t>
      </w:r>
      <w:r w:rsidRPr="00EF1F47">
        <w:rPr>
          <w:rFonts w:ascii="Consolas" w:eastAsia="宋体" w:hAnsi="Consolas" w:cs="宋体"/>
          <w:color w:val="001080"/>
          <w:kern w:val="0"/>
          <w:szCs w:val="21"/>
        </w:rPr>
        <w:t>result</w:t>
      </w:r>
      <w:r w:rsidRPr="00EF1F47">
        <w:rPr>
          <w:rFonts w:ascii="Consolas" w:eastAsia="宋体" w:hAnsi="Consolas" w:cs="宋体"/>
          <w:color w:val="000000"/>
          <w:kern w:val="0"/>
          <w:szCs w:val="21"/>
        </w:rPr>
        <w:t>;</w:t>
      </w:r>
    </w:p>
    <w:p w14:paraId="5EE11808"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0000FF"/>
          <w:kern w:val="0"/>
          <w:szCs w:val="21"/>
        </w:rPr>
        <w:t>int</w:t>
      </w:r>
      <w:r w:rsidRPr="00EF1F47">
        <w:rPr>
          <w:rFonts w:ascii="Consolas" w:eastAsia="宋体" w:hAnsi="Consolas" w:cs="宋体"/>
          <w:color w:val="000000"/>
          <w:kern w:val="0"/>
          <w:szCs w:val="21"/>
        </w:rPr>
        <w:t> </w:t>
      </w:r>
      <w:r w:rsidRPr="00EF1F47">
        <w:rPr>
          <w:rFonts w:ascii="Consolas" w:eastAsia="宋体" w:hAnsi="Consolas" w:cs="宋体"/>
          <w:color w:val="001080"/>
          <w:kern w:val="0"/>
          <w:szCs w:val="21"/>
        </w:rPr>
        <w:t>choice</w:t>
      </w:r>
      <w:r w:rsidRPr="00EF1F47">
        <w:rPr>
          <w:rFonts w:ascii="Consolas" w:eastAsia="宋体" w:hAnsi="Consolas" w:cs="宋体"/>
          <w:color w:val="000000"/>
          <w:kern w:val="0"/>
          <w:szCs w:val="21"/>
        </w:rPr>
        <w:t>;</w:t>
      </w:r>
    </w:p>
    <w:p w14:paraId="7C63E530"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AF00DB"/>
          <w:kern w:val="0"/>
          <w:szCs w:val="21"/>
        </w:rPr>
        <w:t>while</w:t>
      </w:r>
      <w:r w:rsidRPr="00EF1F47">
        <w:rPr>
          <w:rFonts w:ascii="Consolas" w:eastAsia="宋体" w:hAnsi="Consolas" w:cs="宋体"/>
          <w:color w:val="000000"/>
          <w:kern w:val="0"/>
          <w:szCs w:val="21"/>
        </w:rPr>
        <w:t>(</w:t>
      </w:r>
      <w:r w:rsidRPr="00EF1F47">
        <w:rPr>
          <w:rFonts w:ascii="Consolas" w:eastAsia="宋体" w:hAnsi="Consolas" w:cs="宋体"/>
          <w:color w:val="098658"/>
          <w:kern w:val="0"/>
          <w:szCs w:val="21"/>
        </w:rPr>
        <w:t>1</w:t>
      </w:r>
      <w:r w:rsidRPr="00EF1F47">
        <w:rPr>
          <w:rFonts w:ascii="Consolas" w:eastAsia="宋体" w:hAnsi="Consolas" w:cs="宋体"/>
          <w:color w:val="000000"/>
          <w:kern w:val="0"/>
          <w:szCs w:val="21"/>
        </w:rPr>
        <w:t>)</w:t>
      </w:r>
    </w:p>
    <w:p w14:paraId="1F5C4D10"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p>
    <w:p w14:paraId="33052492"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AF00DB"/>
          <w:kern w:val="0"/>
          <w:szCs w:val="21"/>
        </w:rPr>
        <w:t>do</w:t>
      </w:r>
      <w:r w:rsidRPr="00EF1F47">
        <w:rPr>
          <w:rFonts w:ascii="Consolas" w:eastAsia="宋体" w:hAnsi="Consolas" w:cs="宋体"/>
          <w:color w:val="000000"/>
          <w:kern w:val="0"/>
          <w:szCs w:val="21"/>
        </w:rPr>
        <w:t>{</w:t>
      </w:r>
    </w:p>
    <w:p w14:paraId="6758D2FF"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795E26"/>
          <w:kern w:val="0"/>
          <w:szCs w:val="21"/>
        </w:rPr>
        <w:t>printf</w:t>
      </w:r>
      <w:r w:rsidRPr="00EF1F47">
        <w:rPr>
          <w:rFonts w:ascii="Consolas" w:eastAsia="宋体" w:hAnsi="Consolas" w:cs="宋体"/>
          <w:color w:val="000000"/>
          <w:kern w:val="0"/>
          <w:szCs w:val="21"/>
        </w:rPr>
        <w:t>(</w:t>
      </w:r>
      <w:r w:rsidRPr="00EF1F47">
        <w:rPr>
          <w:rFonts w:ascii="Consolas" w:eastAsia="宋体" w:hAnsi="Consolas" w:cs="宋体"/>
          <w:color w:val="A31515"/>
          <w:kern w:val="0"/>
          <w:szCs w:val="21"/>
        </w:rPr>
        <w:t>"</w:t>
      </w:r>
      <w:r w:rsidRPr="00EF1F47">
        <w:rPr>
          <w:rFonts w:ascii="Consolas" w:eastAsia="宋体" w:hAnsi="Consolas" w:cs="宋体"/>
          <w:color w:val="EE0000"/>
          <w:kern w:val="0"/>
          <w:szCs w:val="21"/>
        </w:rPr>
        <w:t>\t\t</w:t>
      </w:r>
      <w:r w:rsidRPr="00EF1F47">
        <w:rPr>
          <w:rFonts w:ascii="Consolas" w:eastAsia="宋体" w:hAnsi="Consolas" w:cs="宋体"/>
          <w:color w:val="A31515"/>
          <w:kern w:val="0"/>
          <w:szCs w:val="21"/>
        </w:rPr>
        <w:t>1 copy string.</w:t>
      </w:r>
      <w:r w:rsidRPr="00EF1F47">
        <w:rPr>
          <w:rFonts w:ascii="Consolas" w:eastAsia="宋体" w:hAnsi="Consolas" w:cs="宋体"/>
          <w:color w:val="EE0000"/>
          <w:kern w:val="0"/>
          <w:szCs w:val="21"/>
        </w:rPr>
        <w:t>\n</w:t>
      </w:r>
      <w:r w:rsidRPr="00EF1F47">
        <w:rPr>
          <w:rFonts w:ascii="Consolas" w:eastAsia="宋体" w:hAnsi="Consolas" w:cs="宋体"/>
          <w:color w:val="A31515"/>
          <w:kern w:val="0"/>
          <w:szCs w:val="21"/>
        </w:rPr>
        <w:t>"</w:t>
      </w:r>
      <w:r w:rsidRPr="00EF1F47">
        <w:rPr>
          <w:rFonts w:ascii="Consolas" w:eastAsia="宋体" w:hAnsi="Consolas" w:cs="宋体"/>
          <w:color w:val="000000"/>
          <w:kern w:val="0"/>
          <w:szCs w:val="21"/>
        </w:rPr>
        <w:t>);</w:t>
      </w:r>
    </w:p>
    <w:p w14:paraId="55A3784C"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795E26"/>
          <w:kern w:val="0"/>
          <w:szCs w:val="21"/>
        </w:rPr>
        <w:t>printf</w:t>
      </w:r>
      <w:r w:rsidRPr="00EF1F47">
        <w:rPr>
          <w:rFonts w:ascii="Consolas" w:eastAsia="宋体" w:hAnsi="Consolas" w:cs="宋体"/>
          <w:color w:val="000000"/>
          <w:kern w:val="0"/>
          <w:szCs w:val="21"/>
        </w:rPr>
        <w:t>(</w:t>
      </w:r>
      <w:r w:rsidRPr="00EF1F47">
        <w:rPr>
          <w:rFonts w:ascii="Consolas" w:eastAsia="宋体" w:hAnsi="Consolas" w:cs="宋体"/>
          <w:color w:val="A31515"/>
          <w:kern w:val="0"/>
          <w:szCs w:val="21"/>
        </w:rPr>
        <w:t>"</w:t>
      </w:r>
      <w:r w:rsidRPr="00EF1F47">
        <w:rPr>
          <w:rFonts w:ascii="Consolas" w:eastAsia="宋体" w:hAnsi="Consolas" w:cs="宋体"/>
          <w:color w:val="EE0000"/>
          <w:kern w:val="0"/>
          <w:szCs w:val="21"/>
        </w:rPr>
        <w:t>\t\t</w:t>
      </w:r>
      <w:r w:rsidRPr="00EF1F47">
        <w:rPr>
          <w:rFonts w:ascii="Consolas" w:eastAsia="宋体" w:hAnsi="Consolas" w:cs="宋体"/>
          <w:color w:val="A31515"/>
          <w:kern w:val="0"/>
          <w:szCs w:val="21"/>
        </w:rPr>
        <w:t>2 connect string.</w:t>
      </w:r>
      <w:r w:rsidRPr="00EF1F47">
        <w:rPr>
          <w:rFonts w:ascii="Consolas" w:eastAsia="宋体" w:hAnsi="Consolas" w:cs="宋体"/>
          <w:color w:val="EE0000"/>
          <w:kern w:val="0"/>
          <w:szCs w:val="21"/>
        </w:rPr>
        <w:t>\n</w:t>
      </w:r>
      <w:r w:rsidRPr="00EF1F47">
        <w:rPr>
          <w:rFonts w:ascii="Consolas" w:eastAsia="宋体" w:hAnsi="Consolas" w:cs="宋体"/>
          <w:color w:val="A31515"/>
          <w:kern w:val="0"/>
          <w:szCs w:val="21"/>
        </w:rPr>
        <w:t>"</w:t>
      </w:r>
      <w:r w:rsidRPr="00EF1F47">
        <w:rPr>
          <w:rFonts w:ascii="Consolas" w:eastAsia="宋体" w:hAnsi="Consolas" w:cs="宋体"/>
          <w:color w:val="000000"/>
          <w:kern w:val="0"/>
          <w:szCs w:val="21"/>
        </w:rPr>
        <w:t>);</w:t>
      </w:r>
    </w:p>
    <w:p w14:paraId="7B4AD884"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795E26"/>
          <w:kern w:val="0"/>
          <w:szCs w:val="21"/>
        </w:rPr>
        <w:t>printf</w:t>
      </w:r>
      <w:r w:rsidRPr="00EF1F47">
        <w:rPr>
          <w:rFonts w:ascii="Consolas" w:eastAsia="宋体" w:hAnsi="Consolas" w:cs="宋体"/>
          <w:color w:val="000000"/>
          <w:kern w:val="0"/>
          <w:szCs w:val="21"/>
        </w:rPr>
        <w:t>(</w:t>
      </w:r>
      <w:r w:rsidRPr="00EF1F47">
        <w:rPr>
          <w:rFonts w:ascii="Consolas" w:eastAsia="宋体" w:hAnsi="Consolas" w:cs="宋体"/>
          <w:color w:val="A31515"/>
          <w:kern w:val="0"/>
          <w:szCs w:val="21"/>
        </w:rPr>
        <w:t>"</w:t>
      </w:r>
      <w:r w:rsidRPr="00EF1F47">
        <w:rPr>
          <w:rFonts w:ascii="Consolas" w:eastAsia="宋体" w:hAnsi="Consolas" w:cs="宋体"/>
          <w:color w:val="EE0000"/>
          <w:kern w:val="0"/>
          <w:szCs w:val="21"/>
        </w:rPr>
        <w:t>\t\t</w:t>
      </w:r>
      <w:r w:rsidRPr="00EF1F47">
        <w:rPr>
          <w:rFonts w:ascii="Consolas" w:eastAsia="宋体" w:hAnsi="Consolas" w:cs="宋体"/>
          <w:color w:val="A31515"/>
          <w:kern w:val="0"/>
          <w:szCs w:val="21"/>
        </w:rPr>
        <w:t>3 parse string.</w:t>
      </w:r>
      <w:r w:rsidRPr="00EF1F47">
        <w:rPr>
          <w:rFonts w:ascii="Consolas" w:eastAsia="宋体" w:hAnsi="Consolas" w:cs="宋体"/>
          <w:color w:val="EE0000"/>
          <w:kern w:val="0"/>
          <w:szCs w:val="21"/>
        </w:rPr>
        <w:t>\n</w:t>
      </w:r>
      <w:r w:rsidRPr="00EF1F47">
        <w:rPr>
          <w:rFonts w:ascii="Consolas" w:eastAsia="宋体" w:hAnsi="Consolas" w:cs="宋体"/>
          <w:color w:val="A31515"/>
          <w:kern w:val="0"/>
          <w:szCs w:val="21"/>
        </w:rPr>
        <w:t>"</w:t>
      </w:r>
      <w:r w:rsidRPr="00EF1F47">
        <w:rPr>
          <w:rFonts w:ascii="Consolas" w:eastAsia="宋体" w:hAnsi="Consolas" w:cs="宋体"/>
          <w:color w:val="000000"/>
          <w:kern w:val="0"/>
          <w:szCs w:val="21"/>
        </w:rPr>
        <w:t>);</w:t>
      </w:r>
    </w:p>
    <w:p w14:paraId="01614927"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795E26"/>
          <w:kern w:val="0"/>
          <w:szCs w:val="21"/>
        </w:rPr>
        <w:t>printf</w:t>
      </w:r>
      <w:r w:rsidRPr="00EF1F47">
        <w:rPr>
          <w:rFonts w:ascii="Consolas" w:eastAsia="宋体" w:hAnsi="Consolas" w:cs="宋体"/>
          <w:color w:val="000000"/>
          <w:kern w:val="0"/>
          <w:szCs w:val="21"/>
        </w:rPr>
        <w:t>(</w:t>
      </w:r>
      <w:r w:rsidRPr="00EF1F47">
        <w:rPr>
          <w:rFonts w:ascii="Consolas" w:eastAsia="宋体" w:hAnsi="Consolas" w:cs="宋体"/>
          <w:color w:val="A31515"/>
          <w:kern w:val="0"/>
          <w:szCs w:val="21"/>
        </w:rPr>
        <w:t>"</w:t>
      </w:r>
      <w:r w:rsidRPr="00EF1F47">
        <w:rPr>
          <w:rFonts w:ascii="Consolas" w:eastAsia="宋体" w:hAnsi="Consolas" w:cs="宋体"/>
          <w:color w:val="EE0000"/>
          <w:kern w:val="0"/>
          <w:szCs w:val="21"/>
        </w:rPr>
        <w:t>\t\t</w:t>
      </w:r>
      <w:r w:rsidRPr="00EF1F47">
        <w:rPr>
          <w:rFonts w:ascii="Consolas" w:eastAsia="宋体" w:hAnsi="Consolas" w:cs="宋体"/>
          <w:color w:val="A31515"/>
          <w:kern w:val="0"/>
          <w:szCs w:val="21"/>
        </w:rPr>
        <w:t>4 exit.</w:t>
      </w:r>
      <w:r w:rsidRPr="00EF1F47">
        <w:rPr>
          <w:rFonts w:ascii="Consolas" w:eastAsia="宋体" w:hAnsi="Consolas" w:cs="宋体"/>
          <w:color w:val="EE0000"/>
          <w:kern w:val="0"/>
          <w:szCs w:val="21"/>
        </w:rPr>
        <w:t>\n</w:t>
      </w:r>
      <w:r w:rsidRPr="00EF1F47">
        <w:rPr>
          <w:rFonts w:ascii="Consolas" w:eastAsia="宋体" w:hAnsi="Consolas" w:cs="宋体"/>
          <w:color w:val="A31515"/>
          <w:kern w:val="0"/>
          <w:szCs w:val="21"/>
        </w:rPr>
        <w:t>"</w:t>
      </w:r>
      <w:r w:rsidRPr="00EF1F47">
        <w:rPr>
          <w:rFonts w:ascii="Consolas" w:eastAsia="宋体" w:hAnsi="Consolas" w:cs="宋体"/>
          <w:color w:val="000000"/>
          <w:kern w:val="0"/>
          <w:szCs w:val="21"/>
        </w:rPr>
        <w:t>);</w:t>
      </w:r>
    </w:p>
    <w:p w14:paraId="0C4000C3"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795E26"/>
          <w:kern w:val="0"/>
          <w:szCs w:val="21"/>
        </w:rPr>
        <w:t>printf</w:t>
      </w:r>
      <w:r w:rsidRPr="00EF1F47">
        <w:rPr>
          <w:rFonts w:ascii="Consolas" w:eastAsia="宋体" w:hAnsi="Consolas" w:cs="宋体"/>
          <w:color w:val="000000"/>
          <w:kern w:val="0"/>
          <w:szCs w:val="21"/>
        </w:rPr>
        <w:t>(</w:t>
      </w:r>
      <w:r w:rsidRPr="00EF1F47">
        <w:rPr>
          <w:rFonts w:ascii="Consolas" w:eastAsia="宋体" w:hAnsi="Consolas" w:cs="宋体"/>
          <w:color w:val="A31515"/>
          <w:kern w:val="0"/>
          <w:szCs w:val="21"/>
        </w:rPr>
        <w:t>"</w:t>
      </w:r>
      <w:r w:rsidRPr="00EF1F47">
        <w:rPr>
          <w:rFonts w:ascii="Consolas" w:eastAsia="宋体" w:hAnsi="Consolas" w:cs="宋体"/>
          <w:color w:val="EE0000"/>
          <w:kern w:val="0"/>
          <w:szCs w:val="21"/>
        </w:rPr>
        <w:t>\t\t</w:t>
      </w:r>
      <w:r w:rsidRPr="00EF1F47">
        <w:rPr>
          <w:rFonts w:ascii="Consolas" w:eastAsia="宋体" w:hAnsi="Consolas" w:cs="宋体"/>
          <w:color w:val="A31515"/>
          <w:kern w:val="0"/>
          <w:szCs w:val="21"/>
        </w:rPr>
        <w:t>input a number (1-4) please.</w:t>
      </w:r>
      <w:r w:rsidRPr="00EF1F47">
        <w:rPr>
          <w:rFonts w:ascii="Consolas" w:eastAsia="宋体" w:hAnsi="Consolas" w:cs="宋体"/>
          <w:color w:val="EE0000"/>
          <w:kern w:val="0"/>
          <w:szCs w:val="21"/>
        </w:rPr>
        <w:t>\n</w:t>
      </w:r>
      <w:r w:rsidRPr="00EF1F47">
        <w:rPr>
          <w:rFonts w:ascii="Consolas" w:eastAsia="宋体" w:hAnsi="Consolas" w:cs="宋体"/>
          <w:color w:val="A31515"/>
          <w:kern w:val="0"/>
          <w:szCs w:val="21"/>
        </w:rPr>
        <w:t>"</w:t>
      </w:r>
      <w:r w:rsidRPr="00EF1F47">
        <w:rPr>
          <w:rFonts w:ascii="Consolas" w:eastAsia="宋体" w:hAnsi="Consolas" w:cs="宋体"/>
          <w:color w:val="000000"/>
          <w:kern w:val="0"/>
          <w:szCs w:val="21"/>
        </w:rPr>
        <w:t>);</w:t>
      </w:r>
    </w:p>
    <w:p w14:paraId="0E69F709"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795E26"/>
          <w:kern w:val="0"/>
          <w:szCs w:val="21"/>
        </w:rPr>
        <w:t>scanf</w:t>
      </w:r>
      <w:r w:rsidRPr="00EF1F47">
        <w:rPr>
          <w:rFonts w:ascii="Consolas" w:eastAsia="宋体" w:hAnsi="Consolas" w:cs="宋体"/>
          <w:color w:val="000000"/>
          <w:kern w:val="0"/>
          <w:szCs w:val="21"/>
        </w:rPr>
        <w:t>(</w:t>
      </w:r>
      <w:r w:rsidRPr="00EF1F47">
        <w:rPr>
          <w:rFonts w:ascii="Consolas" w:eastAsia="宋体" w:hAnsi="Consolas" w:cs="宋体"/>
          <w:color w:val="A31515"/>
          <w:kern w:val="0"/>
          <w:szCs w:val="21"/>
        </w:rPr>
        <w:t>"%d"</w:t>
      </w:r>
      <w:r w:rsidRPr="00EF1F47">
        <w:rPr>
          <w:rFonts w:ascii="Consolas" w:eastAsia="宋体" w:hAnsi="Consolas" w:cs="宋体"/>
          <w:color w:val="000000"/>
          <w:kern w:val="0"/>
          <w:szCs w:val="21"/>
        </w:rPr>
        <w:t>, &amp;</w:t>
      </w:r>
      <w:r w:rsidRPr="00EF1F47">
        <w:rPr>
          <w:rFonts w:ascii="Consolas" w:eastAsia="宋体" w:hAnsi="Consolas" w:cs="宋体"/>
          <w:color w:val="001080"/>
          <w:kern w:val="0"/>
          <w:szCs w:val="21"/>
        </w:rPr>
        <w:t>choice</w:t>
      </w:r>
      <w:r w:rsidRPr="00EF1F47">
        <w:rPr>
          <w:rFonts w:ascii="Consolas" w:eastAsia="宋体" w:hAnsi="Consolas" w:cs="宋体"/>
          <w:color w:val="000000"/>
          <w:kern w:val="0"/>
          <w:szCs w:val="21"/>
        </w:rPr>
        <w:t>);</w:t>
      </w:r>
    </w:p>
    <w:p w14:paraId="1236CA1C"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AF00DB"/>
          <w:kern w:val="0"/>
          <w:szCs w:val="21"/>
        </w:rPr>
        <w:t>while</w:t>
      </w:r>
      <w:r w:rsidRPr="00EF1F47">
        <w:rPr>
          <w:rFonts w:ascii="Consolas" w:eastAsia="宋体" w:hAnsi="Consolas" w:cs="宋体"/>
          <w:color w:val="000000"/>
          <w:kern w:val="0"/>
          <w:szCs w:val="21"/>
        </w:rPr>
        <w:t>(</w:t>
      </w:r>
      <w:r w:rsidRPr="00EF1F47">
        <w:rPr>
          <w:rFonts w:ascii="Consolas" w:eastAsia="宋体" w:hAnsi="Consolas" w:cs="宋体"/>
          <w:color w:val="001080"/>
          <w:kern w:val="0"/>
          <w:szCs w:val="21"/>
        </w:rPr>
        <w:t>choice</w:t>
      </w:r>
      <w:r w:rsidRPr="00EF1F47">
        <w:rPr>
          <w:rFonts w:ascii="Consolas" w:eastAsia="宋体" w:hAnsi="Consolas" w:cs="宋体"/>
          <w:color w:val="000000"/>
          <w:kern w:val="0"/>
          <w:szCs w:val="21"/>
        </w:rPr>
        <w:t>&lt;</w:t>
      </w:r>
      <w:r w:rsidRPr="00EF1F47">
        <w:rPr>
          <w:rFonts w:ascii="Consolas" w:eastAsia="宋体" w:hAnsi="Consolas" w:cs="宋体"/>
          <w:color w:val="098658"/>
          <w:kern w:val="0"/>
          <w:szCs w:val="21"/>
        </w:rPr>
        <w:t>1</w:t>
      </w:r>
      <w:r w:rsidRPr="00EF1F47">
        <w:rPr>
          <w:rFonts w:ascii="Consolas" w:eastAsia="宋体" w:hAnsi="Consolas" w:cs="宋体"/>
          <w:color w:val="000000"/>
          <w:kern w:val="0"/>
          <w:szCs w:val="21"/>
        </w:rPr>
        <w:t> || </w:t>
      </w:r>
      <w:r w:rsidRPr="00EF1F47">
        <w:rPr>
          <w:rFonts w:ascii="Consolas" w:eastAsia="宋体" w:hAnsi="Consolas" w:cs="宋体"/>
          <w:color w:val="001080"/>
          <w:kern w:val="0"/>
          <w:szCs w:val="21"/>
        </w:rPr>
        <w:t>choice</w:t>
      </w:r>
      <w:r w:rsidRPr="00EF1F47">
        <w:rPr>
          <w:rFonts w:ascii="Consolas" w:eastAsia="宋体" w:hAnsi="Consolas" w:cs="宋体"/>
          <w:color w:val="000000"/>
          <w:kern w:val="0"/>
          <w:szCs w:val="21"/>
        </w:rPr>
        <w:t>&gt;</w:t>
      </w:r>
      <w:r w:rsidRPr="00EF1F47">
        <w:rPr>
          <w:rFonts w:ascii="Consolas" w:eastAsia="宋体" w:hAnsi="Consolas" w:cs="宋体"/>
          <w:color w:val="098658"/>
          <w:kern w:val="0"/>
          <w:szCs w:val="21"/>
        </w:rPr>
        <w:t>4</w:t>
      </w:r>
      <w:r w:rsidRPr="00EF1F47">
        <w:rPr>
          <w:rFonts w:ascii="Consolas" w:eastAsia="宋体" w:hAnsi="Consolas" w:cs="宋体"/>
          <w:color w:val="000000"/>
          <w:kern w:val="0"/>
          <w:szCs w:val="21"/>
        </w:rPr>
        <w:t>);</w:t>
      </w:r>
    </w:p>
    <w:p w14:paraId="5AF447FC"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795E26"/>
          <w:kern w:val="0"/>
          <w:szCs w:val="21"/>
        </w:rPr>
        <w:t>getchar</w:t>
      </w:r>
      <w:r w:rsidRPr="00EF1F47">
        <w:rPr>
          <w:rFonts w:ascii="Consolas" w:eastAsia="宋体" w:hAnsi="Consolas" w:cs="宋体"/>
          <w:color w:val="000000"/>
          <w:kern w:val="0"/>
          <w:szCs w:val="21"/>
        </w:rPr>
        <w:t>();</w:t>
      </w:r>
    </w:p>
    <w:p w14:paraId="687A6C64"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AF00DB"/>
          <w:kern w:val="0"/>
          <w:szCs w:val="21"/>
        </w:rPr>
        <w:t>if</w:t>
      </w:r>
      <w:r w:rsidRPr="00EF1F47">
        <w:rPr>
          <w:rFonts w:ascii="Consolas" w:eastAsia="宋体" w:hAnsi="Consolas" w:cs="宋体"/>
          <w:color w:val="000000"/>
          <w:kern w:val="0"/>
          <w:szCs w:val="21"/>
        </w:rPr>
        <w:t>(</w:t>
      </w:r>
      <w:r w:rsidRPr="00EF1F47">
        <w:rPr>
          <w:rFonts w:ascii="Consolas" w:eastAsia="宋体" w:hAnsi="Consolas" w:cs="宋体"/>
          <w:color w:val="001080"/>
          <w:kern w:val="0"/>
          <w:szCs w:val="21"/>
        </w:rPr>
        <w:t>choice</w:t>
      </w:r>
      <w:r w:rsidRPr="00EF1F47">
        <w:rPr>
          <w:rFonts w:ascii="Consolas" w:eastAsia="宋体" w:hAnsi="Consolas" w:cs="宋体"/>
          <w:color w:val="000000"/>
          <w:kern w:val="0"/>
          <w:szCs w:val="21"/>
        </w:rPr>
        <w:t>==</w:t>
      </w:r>
      <w:r w:rsidRPr="00EF1F47">
        <w:rPr>
          <w:rFonts w:ascii="Consolas" w:eastAsia="宋体" w:hAnsi="Consolas" w:cs="宋体"/>
          <w:color w:val="098658"/>
          <w:kern w:val="0"/>
          <w:szCs w:val="21"/>
        </w:rPr>
        <w:t>4</w:t>
      </w:r>
      <w:r w:rsidRPr="00EF1F47">
        <w:rPr>
          <w:rFonts w:ascii="Consolas" w:eastAsia="宋体" w:hAnsi="Consolas" w:cs="宋体"/>
          <w:color w:val="000000"/>
          <w:kern w:val="0"/>
          <w:szCs w:val="21"/>
        </w:rPr>
        <w:t>) </w:t>
      </w:r>
      <w:r w:rsidRPr="00EF1F47">
        <w:rPr>
          <w:rFonts w:ascii="Consolas" w:eastAsia="宋体" w:hAnsi="Consolas" w:cs="宋体"/>
          <w:color w:val="AF00DB"/>
          <w:kern w:val="0"/>
          <w:szCs w:val="21"/>
        </w:rPr>
        <w:t>return</w:t>
      </w:r>
      <w:r w:rsidRPr="00EF1F47">
        <w:rPr>
          <w:rFonts w:ascii="Consolas" w:eastAsia="宋体" w:hAnsi="Consolas" w:cs="宋体"/>
          <w:color w:val="000000"/>
          <w:kern w:val="0"/>
          <w:szCs w:val="21"/>
        </w:rPr>
        <w:t> </w:t>
      </w:r>
      <w:r w:rsidRPr="00EF1F47">
        <w:rPr>
          <w:rFonts w:ascii="Consolas" w:eastAsia="宋体" w:hAnsi="Consolas" w:cs="宋体"/>
          <w:color w:val="098658"/>
          <w:kern w:val="0"/>
          <w:szCs w:val="21"/>
        </w:rPr>
        <w:t>0</w:t>
      </w:r>
      <w:r w:rsidRPr="00EF1F47">
        <w:rPr>
          <w:rFonts w:ascii="Consolas" w:eastAsia="宋体" w:hAnsi="Consolas" w:cs="宋体"/>
          <w:color w:val="000000"/>
          <w:kern w:val="0"/>
          <w:szCs w:val="21"/>
        </w:rPr>
        <w:t>;</w:t>
      </w:r>
    </w:p>
    <w:p w14:paraId="3B9D38C1"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795E26"/>
          <w:kern w:val="0"/>
          <w:szCs w:val="21"/>
        </w:rPr>
        <w:t>printf</w:t>
      </w:r>
      <w:r w:rsidRPr="00EF1F47">
        <w:rPr>
          <w:rFonts w:ascii="Consolas" w:eastAsia="宋体" w:hAnsi="Consolas" w:cs="宋体"/>
          <w:color w:val="000000"/>
          <w:kern w:val="0"/>
          <w:szCs w:val="21"/>
        </w:rPr>
        <w:t>(</w:t>
      </w:r>
      <w:r w:rsidRPr="00EF1F47">
        <w:rPr>
          <w:rFonts w:ascii="Consolas" w:eastAsia="宋体" w:hAnsi="Consolas" w:cs="宋体"/>
          <w:color w:val="A31515"/>
          <w:kern w:val="0"/>
          <w:szCs w:val="21"/>
        </w:rPr>
        <w:t>"input the first string please!</w:t>
      </w:r>
      <w:r w:rsidRPr="00EF1F47">
        <w:rPr>
          <w:rFonts w:ascii="Consolas" w:eastAsia="宋体" w:hAnsi="Consolas" w:cs="宋体"/>
          <w:color w:val="EE0000"/>
          <w:kern w:val="0"/>
          <w:szCs w:val="21"/>
        </w:rPr>
        <w:t>\n</w:t>
      </w:r>
      <w:r w:rsidRPr="00EF1F47">
        <w:rPr>
          <w:rFonts w:ascii="Consolas" w:eastAsia="宋体" w:hAnsi="Consolas" w:cs="宋体"/>
          <w:color w:val="A31515"/>
          <w:kern w:val="0"/>
          <w:szCs w:val="21"/>
        </w:rPr>
        <w:t>"</w:t>
      </w:r>
      <w:r w:rsidRPr="00EF1F47">
        <w:rPr>
          <w:rFonts w:ascii="Consolas" w:eastAsia="宋体" w:hAnsi="Consolas" w:cs="宋体"/>
          <w:color w:val="000000"/>
          <w:kern w:val="0"/>
          <w:szCs w:val="21"/>
        </w:rPr>
        <w:t>);</w:t>
      </w:r>
    </w:p>
    <w:p w14:paraId="19972AB1"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795E26"/>
          <w:kern w:val="0"/>
          <w:szCs w:val="21"/>
        </w:rPr>
        <w:t>gets</w:t>
      </w:r>
      <w:r w:rsidRPr="00EF1F47">
        <w:rPr>
          <w:rFonts w:ascii="Consolas" w:eastAsia="宋体" w:hAnsi="Consolas" w:cs="宋体"/>
          <w:color w:val="000000"/>
          <w:kern w:val="0"/>
          <w:szCs w:val="21"/>
        </w:rPr>
        <w:t>(</w:t>
      </w:r>
      <w:r w:rsidRPr="00EF1F47">
        <w:rPr>
          <w:rFonts w:ascii="Consolas" w:eastAsia="宋体" w:hAnsi="Consolas" w:cs="宋体"/>
          <w:color w:val="001080"/>
          <w:kern w:val="0"/>
          <w:szCs w:val="21"/>
        </w:rPr>
        <w:t>a</w:t>
      </w:r>
      <w:r w:rsidRPr="00EF1F47">
        <w:rPr>
          <w:rFonts w:ascii="Consolas" w:eastAsia="宋体" w:hAnsi="Consolas" w:cs="宋体"/>
          <w:color w:val="000000"/>
          <w:kern w:val="0"/>
          <w:szCs w:val="21"/>
        </w:rPr>
        <w:t>);</w:t>
      </w:r>
    </w:p>
    <w:p w14:paraId="574D9553"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795E26"/>
          <w:kern w:val="0"/>
          <w:szCs w:val="21"/>
        </w:rPr>
        <w:t>printf</w:t>
      </w:r>
      <w:r w:rsidRPr="00EF1F47">
        <w:rPr>
          <w:rFonts w:ascii="Consolas" w:eastAsia="宋体" w:hAnsi="Consolas" w:cs="宋体"/>
          <w:color w:val="000000"/>
          <w:kern w:val="0"/>
          <w:szCs w:val="21"/>
        </w:rPr>
        <w:t>(</w:t>
      </w:r>
      <w:r w:rsidRPr="00EF1F47">
        <w:rPr>
          <w:rFonts w:ascii="Consolas" w:eastAsia="宋体" w:hAnsi="Consolas" w:cs="宋体"/>
          <w:color w:val="A31515"/>
          <w:kern w:val="0"/>
          <w:szCs w:val="21"/>
        </w:rPr>
        <w:t>"input the second string please!</w:t>
      </w:r>
      <w:r w:rsidRPr="00EF1F47">
        <w:rPr>
          <w:rFonts w:ascii="Consolas" w:eastAsia="宋体" w:hAnsi="Consolas" w:cs="宋体"/>
          <w:color w:val="EE0000"/>
          <w:kern w:val="0"/>
          <w:szCs w:val="21"/>
        </w:rPr>
        <w:t>\n</w:t>
      </w:r>
      <w:r w:rsidRPr="00EF1F47">
        <w:rPr>
          <w:rFonts w:ascii="Consolas" w:eastAsia="宋体" w:hAnsi="Consolas" w:cs="宋体"/>
          <w:color w:val="A31515"/>
          <w:kern w:val="0"/>
          <w:szCs w:val="21"/>
        </w:rPr>
        <w:t>"</w:t>
      </w:r>
      <w:r w:rsidRPr="00EF1F47">
        <w:rPr>
          <w:rFonts w:ascii="Consolas" w:eastAsia="宋体" w:hAnsi="Consolas" w:cs="宋体"/>
          <w:color w:val="000000"/>
          <w:kern w:val="0"/>
          <w:szCs w:val="21"/>
        </w:rPr>
        <w:t>);</w:t>
      </w:r>
    </w:p>
    <w:p w14:paraId="566686DD"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795E26"/>
          <w:kern w:val="0"/>
          <w:szCs w:val="21"/>
        </w:rPr>
        <w:t>gets</w:t>
      </w:r>
      <w:r w:rsidRPr="00EF1F47">
        <w:rPr>
          <w:rFonts w:ascii="Consolas" w:eastAsia="宋体" w:hAnsi="Consolas" w:cs="宋体"/>
          <w:color w:val="000000"/>
          <w:kern w:val="0"/>
          <w:szCs w:val="21"/>
        </w:rPr>
        <w:t>(</w:t>
      </w:r>
      <w:r w:rsidRPr="00EF1F47">
        <w:rPr>
          <w:rFonts w:ascii="Consolas" w:eastAsia="宋体" w:hAnsi="Consolas" w:cs="宋体"/>
          <w:color w:val="001080"/>
          <w:kern w:val="0"/>
          <w:szCs w:val="21"/>
        </w:rPr>
        <w:t>b</w:t>
      </w:r>
      <w:r w:rsidRPr="00EF1F47">
        <w:rPr>
          <w:rFonts w:ascii="Consolas" w:eastAsia="宋体" w:hAnsi="Consolas" w:cs="宋体"/>
          <w:color w:val="000000"/>
          <w:kern w:val="0"/>
          <w:szCs w:val="21"/>
        </w:rPr>
        <w:t>);</w:t>
      </w:r>
    </w:p>
    <w:p w14:paraId="3650B3D6"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001080"/>
          <w:kern w:val="0"/>
          <w:szCs w:val="21"/>
        </w:rPr>
        <w:t>result</w:t>
      </w:r>
      <w:r w:rsidRPr="00EF1F47">
        <w:rPr>
          <w:rFonts w:ascii="Consolas" w:eastAsia="宋体" w:hAnsi="Consolas" w:cs="宋体"/>
          <w:color w:val="000000"/>
          <w:kern w:val="0"/>
          <w:szCs w:val="21"/>
        </w:rPr>
        <w:t> = </w:t>
      </w:r>
      <w:r w:rsidRPr="00EF1F47">
        <w:rPr>
          <w:rFonts w:ascii="Consolas" w:eastAsia="宋体" w:hAnsi="Consolas" w:cs="宋体"/>
          <w:color w:val="001080"/>
          <w:kern w:val="0"/>
          <w:szCs w:val="21"/>
        </w:rPr>
        <w:t>p</w:t>
      </w:r>
      <w:r w:rsidRPr="00EF1F47">
        <w:rPr>
          <w:rFonts w:ascii="Consolas" w:eastAsia="宋体" w:hAnsi="Consolas" w:cs="宋体"/>
          <w:color w:val="000000"/>
          <w:kern w:val="0"/>
          <w:szCs w:val="21"/>
        </w:rPr>
        <w:t>[</w:t>
      </w:r>
      <w:r w:rsidRPr="00EF1F47">
        <w:rPr>
          <w:rFonts w:ascii="Consolas" w:eastAsia="宋体" w:hAnsi="Consolas" w:cs="宋体"/>
          <w:color w:val="001080"/>
          <w:kern w:val="0"/>
          <w:szCs w:val="21"/>
        </w:rPr>
        <w:t>choice</w:t>
      </w:r>
      <w:r w:rsidRPr="00EF1F47">
        <w:rPr>
          <w:rFonts w:ascii="Consolas" w:eastAsia="宋体" w:hAnsi="Consolas" w:cs="宋体"/>
          <w:color w:val="000000"/>
          <w:kern w:val="0"/>
          <w:szCs w:val="21"/>
        </w:rPr>
        <w:t>-</w:t>
      </w:r>
      <w:r w:rsidRPr="00EF1F47">
        <w:rPr>
          <w:rFonts w:ascii="Consolas" w:eastAsia="宋体" w:hAnsi="Consolas" w:cs="宋体"/>
          <w:color w:val="098658"/>
          <w:kern w:val="0"/>
          <w:szCs w:val="21"/>
        </w:rPr>
        <w:t>1</w:t>
      </w:r>
      <w:r w:rsidRPr="00EF1F47">
        <w:rPr>
          <w:rFonts w:ascii="Consolas" w:eastAsia="宋体" w:hAnsi="Consolas" w:cs="宋体"/>
          <w:color w:val="000000"/>
          <w:kern w:val="0"/>
          <w:szCs w:val="21"/>
        </w:rPr>
        <w:t>](</w:t>
      </w:r>
      <w:r w:rsidRPr="00EF1F47">
        <w:rPr>
          <w:rFonts w:ascii="Consolas" w:eastAsia="宋体" w:hAnsi="Consolas" w:cs="宋体"/>
          <w:color w:val="001080"/>
          <w:kern w:val="0"/>
          <w:szCs w:val="21"/>
        </w:rPr>
        <w:t>a</w:t>
      </w:r>
      <w:r w:rsidRPr="00EF1F47">
        <w:rPr>
          <w:rFonts w:ascii="Consolas" w:eastAsia="宋体" w:hAnsi="Consolas" w:cs="宋体"/>
          <w:color w:val="000000"/>
          <w:kern w:val="0"/>
          <w:szCs w:val="21"/>
        </w:rPr>
        <w:t>, </w:t>
      </w:r>
      <w:r w:rsidRPr="00EF1F47">
        <w:rPr>
          <w:rFonts w:ascii="Consolas" w:eastAsia="宋体" w:hAnsi="Consolas" w:cs="宋体"/>
          <w:color w:val="001080"/>
          <w:kern w:val="0"/>
          <w:szCs w:val="21"/>
        </w:rPr>
        <w:t>b</w:t>
      </w:r>
      <w:r w:rsidRPr="00EF1F47">
        <w:rPr>
          <w:rFonts w:ascii="Consolas" w:eastAsia="宋体" w:hAnsi="Consolas" w:cs="宋体"/>
          <w:color w:val="000000"/>
          <w:kern w:val="0"/>
          <w:szCs w:val="21"/>
        </w:rPr>
        <w:t>);</w:t>
      </w:r>
    </w:p>
    <w:p w14:paraId="510FF3A1"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795E26"/>
          <w:kern w:val="0"/>
          <w:szCs w:val="21"/>
        </w:rPr>
        <w:t>printf</w:t>
      </w:r>
      <w:r w:rsidRPr="00EF1F47">
        <w:rPr>
          <w:rFonts w:ascii="Consolas" w:eastAsia="宋体" w:hAnsi="Consolas" w:cs="宋体"/>
          <w:color w:val="000000"/>
          <w:kern w:val="0"/>
          <w:szCs w:val="21"/>
        </w:rPr>
        <w:t>(</w:t>
      </w:r>
      <w:r w:rsidRPr="00EF1F47">
        <w:rPr>
          <w:rFonts w:ascii="Consolas" w:eastAsia="宋体" w:hAnsi="Consolas" w:cs="宋体"/>
          <w:color w:val="A31515"/>
          <w:kern w:val="0"/>
          <w:szCs w:val="21"/>
        </w:rPr>
        <w:t>"the result is %s</w:t>
      </w:r>
      <w:r w:rsidRPr="00EF1F47">
        <w:rPr>
          <w:rFonts w:ascii="Consolas" w:eastAsia="宋体" w:hAnsi="Consolas" w:cs="宋体"/>
          <w:color w:val="EE0000"/>
          <w:kern w:val="0"/>
          <w:szCs w:val="21"/>
        </w:rPr>
        <w:t>\n</w:t>
      </w:r>
      <w:r w:rsidRPr="00EF1F47">
        <w:rPr>
          <w:rFonts w:ascii="Consolas" w:eastAsia="宋体" w:hAnsi="Consolas" w:cs="宋体"/>
          <w:color w:val="A31515"/>
          <w:kern w:val="0"/>
          <w:szCs w:val="21"/>
        </w:rPr>
        <w:t>"</w:t>
      </w:r>
      <w:r w:rsidRPr="00EF1F47">
        <w:rPr>
          <w:rFonts w:ascii="Consolas" w:eastAsia="宋体" w:hAnsi="Consolas" w:cs="宋体"/>
          <w:color w:val="000000"/>
          <w:kern w:val="0"/>
          <w:szCs w:val="21"/>
        </w:rPr>
        <w:t>, </w:t>
      </w:r>
      <w:r w:rsidRPr="00EF1F47">
        <w:rPr>
          <w:rFonts w:ascii="Consolas" w:eastAsia="宋体" w:hAnsi="Consolas" w:cs="宋体"/>
          <w:color w:val="001080"/>
          <w:kern w:val="0"/>
          <w:szCs w:val="21"/>
        </w:rPr>
        <w:t>result</w:t>
      </w:r>
      <w:r w:rsidRPr="00EF1F47">
        <w:rPr>
          <w:rFonts w:ascii="Consolas" w:eastAsia="宋体" w:hAnsi="Consolas" w:cs="宋体"/>
          <w:color w:val="000000"/>
          <w:kern w:val="0"/>
          <w:szCs w:val="21"/>
        </w:rPr>
        <w:t>);</w:t>
      </w:r>
    </w:p>
    <w:p w14:paraId="6C024DFD"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p>
    <w:p w14:paraId="2F76CF55"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AF00DB"/>
          <w:kern w:val="0"/>
          <w:szCs w:val="21"/>
        </w:rPr>
        <w:t>return</w:t>
      </w:r>
      <w:r w:rsidRPr="00EF1F47">
        <w:rPr>
          <w:rFonts w:ascii="Consolas" w:eastAsia="宋体" w:hAnsi="Consolas" w:cs="宋体"/>
          <w:color w:val="000000"/>
          <w:kern w:val="0"/>
          <w:szCs w:val="21"/>
        </w:rPr>
        <w:t> </w:t>
      </w:r>
      <w:r w:rsidRPr="00EF1F47">
        <w:rPr>
          <w:rFonts w:ascii="Consolas" w:eastAsia="宋体" w:hAnsi="Consolas" w:cs="宋体"/>
          <w:color w:val="098658"/>
          <w:kern w:val="0"/>
          <w:szCs w:val="21"/>
        </w:rPr>
        <w:t>0</w:t>
      </w:r>
      <w:r w:rsidRPr="00EF1F47">
        <w:rPr>
          <w:rFonts w:ascii="Consolas" w:eastAsia="宋体" w:hAnsi="Consolas" w:cs="宋体"/>
          <w:color w:val="000000"/>
          <w:kern w:val="0"/>
          <w:szCs w:val="21"/>
        </w:rPr>
        <w:t>;</w:t>
      </w:r>
    </w:p>
    <w:p w14:paraId="7BFCC36C"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w:t>
      </w:r>
    </w:p>
    <w:p w14:paraId="2AE1F461" w14:textId="761D836D" w:rsidR="00EF1F47" w:rsidRPr="0076294D" w:rsidRDefault="0076294D" w:rsidP="0076294D">
      <w:pPr>
        <w:pStyle w:val="a8"/>
        <w:widowControl/>
        <w:numPr>
          <w:ilvl w:val="0"/>
          <w:numId w:val="24"/>
        </w:numPr>
        <w:shd w:val="clear" w:color="auto" w:fill="FFFFFF"/>
        <w:spacing w:line="285" w:lineRule="atLeast"/>
        <w:ind w:firstLineChars="0"/>
        <w:jc w:val="left"/>
        <w:rPr>
          <w:rFonts w:ascii="Times New Roman" w:eastAsia="宋体" w:hAnsi="Times New Roman" w:cs="Times New Roman"/>
          <w:color w:val="000000"/>
          <w:kern w:val="0"/>
          <w:sz w:val="24"/>
          <w:szCs w:val="24"/>
        </w:rPr>
      </w:pPr>
      <w:r w:rsidRPr="0076294D">
        <w:rPr>
          <w:rFonts w:ascii="Times New Roman" w:eastAsia="宋体" w:hAnsi="Times New Roman" w:cs="Times New Roman"/>
          <w:color w:val="000000"/>
          <w:kern w:val="0"/>
          <w:sz w:val="24"/>
          <w:szCs w:val="24"/>
        </w:rPr>
        <w:t>程序运行结果</w:t>
      </w:r>
      <w:r w:rsidRPr="0076294D">
        <w:rPr>
          <w:rFonts w:ascii="Times New Roman" w:eastAsia="宋体" w:hAnsi="Times New Roman" w:cs="Times New Roman" w:hint="eastAsia"/>
          <w:color w:val="000000"/>
          <w:kern w:val="0"/>
          <w:sz w:val="24"/>
          <w:szCs w:val="24"/>
        </w:rPr>
        <w:t>：</w:t>
      </w:r>
    </w:p>
    <w:p w14:paraId="065E98EE" w14:textId="02B922A4" w:rsidR="0076294D" w:rsidRPr="0076294D" w:rsidRDefault="0076294D" w:rsidP="0076294D">
      <w:pPr>
        <w:widowControl/>
        <w:shd w:val="clear" w:color="auto" w:fill="FFFFFF"/>
        <w:spacing w:line="285" w:lineRule="atLeast"/>
        <w:ind w:left="840"/>
        <w:jc w:val="left"/>
        <w:rPr>
          <w:rFonts w:ascii="Times New Roman" w:eastAsia="宋体" w:hAnsi="Times New Roman" w:cs="Times New Roman" w:hint="eastAsia"/>
          <w:color w:val="000000"/>
          <w:kern w:val="0"/>
          <w:sz w:val="24"/>
          <w:szCs w:val="24"/>
        </w:rPr>
      </w:pPr>
      <w:r w:rsidRPr="0076294D">
        <w:rPr>
          <w:rFonts w:ascii="Times New Roman" w:eastAsia="宋体" w:hAnsi="Times New Roman" w:cs="Times New Roman"/>
          <w:color w:val="000000"/>
          <w:kern w:val="0"/>
          <w:sz w:val="24"/>
          <w:szCs w:val="24"/>
        </w:rPr>
        <w:lastRenderedPageBreak/>
        <w:drawing>
          <wp:inline distT="0" distB="0" distL="0" distR="0" wp14:anchorId="1372A674" wp14:editId="30685E73">
            <wp:extent cx="5096137" cy="4372200"/>
            <wp:effectExtent l="0" t="0" r="9525"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96137" cy="4372200"/>
                    </a:xfrm>
                    <a:prstGeom prst="rect">
                      <a:avLst/>
                    </a:prstGeom>
                  </pic:spPr>
                </pic:pic>
              </a:graphicData>
            </a:graphic>
          </wp:inline>
        </w:drawing>
      </w:r>
    </w:p>
    <w:p w14:paraId="40C3006C" w14:textId="77777777" w:rsidR="00EF1F47" w:rsidRPr="00EF1F47" w:rsidRDefault="00EF1F47" w:rsidP="0076294D">
      <w:pPr>
        <w:widowControl/>
        <w:shd w:val="clear" w:color="auto" w:fill="FFFFFF"/>
        <w:spacing w:line="285" w:lineRule="atLeast"/>
        <w:jc w:val="left"/>
        <w:rPr>
          <w:rFonts w:ascii="Consolas" w:eastAsia="宋体" w:hAnsi="Consolas" w:cs="宋体" w:hint="eastAsia"/>
          <w:color w:val="000000"/>
          <w:kern w:val="0"/>
          <w:sz w:val="24"/>
          <w:szCs w:val="24"/>
        </w:rPr>
      </w:pPr>
    </w:p>
    <w:p w14:paraId="712675A7" w14:textId="77777777" w:rsidR="00DD58BB" w:rsidRPr="00DD58BB" w:rsidRDefault="00DD58BB" w:rsidP="00DD58BB">
      <w:pPr>
        <w:widowControl/>
        <w:spacing w:beforeLines="10" w:before="31"/>
        <w:ind w:firstLineChars="176" w:firstLine="422"/>
        <w:jc w:val="left"/>
        <w:outlineLvl w:val="2"/>
        <w:rPr>
          <w:rFonts w:ascii="Times New Roman" w:eastAsia="等线" w:hAnsi="Times New Roman" w:cs="Times New Roman" w:hint="eastAsia"/>
          <w:b/>
          <w:bCs/>
          <w:kern w:val="28"/>
          <w:sz w:val="24"/>
          <w:szCs w:val="32"/>
        </w:rPr>
      </w:pPr>
      <w:r w:rsidRPr="00DD58BB">
        <w:rPr>
          <w:rFonts w:ascii="Times New Roman" w:eastAsia="等线" w:hAnsi="Times New Roman" w:cs="Times New Roman" w:hint="eastAsia"/>
          <w:b/>
          <w:bCs/>
          <w:kern w:val="28"/>
          <w:sz w:val="24"/>
          <w:szCs w:val="32"/>
        </w:rPr>
        <w:t>3</w:t>
      </w:r>
      <w:r w:rsidRPr="00DD58BB">
        <w:rPr>
          <w:rFonts w:ascii="Times New Roman" w:eastAsia="等线" w:hAnsi="Times New Roman" w:cs="Times New Roman" w:hint="eastAsia"/>
          <w:b/>
          <w:bCs/>
          <w:kern w:val="28"/>
          <w:sz w:val="24"/>
          <w:szCs w:val="32"/>
        </w:rPr>
        <w:t>、跟踪调试题</w:t>
      </w:r>
    </w:p>
    <w:p w14:paraId="6B7C6B2C" w14:textId="77777777" w:rsidR="00DD58BB" w:rsidRPr="00DD58BB" w:rsidRDefault="00DD58BB" w:rsidP="00DD58BB">
      <w:pPr>
        <w:spacing w:line="360" w:lineRule="auto"/>
        <w:rPr>
          <w:rFonts w:ascii="宋体" w:eastAsia="宋体" w:hAnsi="Times New Roman" w:cs="宋体" w:hint="eastAsia"/>
          <w:sz w:val="24"/>
          <w:szCs w:val="21"/>
        </w:rPr>
      </w:pPr>
      <w:r w:rsidRPr="00DD58BB">
        <w:rPr>
          <w:rFonts w:ascii="宋体" w:eastAsia="宋体" w:hAnsi="Times New Roman" w:cs="宋体" w:hint="eastAsia"/>
          <w:szCs w:val="21"/>
        </w:rPr>
        <w:tab/>
      </w:r>
      <w:r w:rsidRPr="00DD58BB">
        <w:rPr>
          <w:rFonts w:ascii="宋体" w:eastAsia="宋体" w:hAnsi="Times New Roman" w:cs="宋体" w:hint="eastAsia"/>
          <w:sz w:val="24"/>
          <w:szCs w:val="21"/>
        </w:rPr>
        <w:t>请按下面的要求对源程序进行操作，并回答问题和排除错误。</w:t>
      </w:r>
    </w:p>
    <w:p w14:paraId="1F285938" w14:textId="77777777" w:rsidR="00DD58BB" w:rsidRPr="00DD58BB" w:rsidRDefault="00DD58BB" w:rsidP="00DD58BB">
      <w:pPr>
        <w:spacing w:line="360" w:lineRule="auto"/>
        <w:rPr>
          <w:rFonts w:ascii="宋体" w:eastAsia="宋体" w:hAnsi="Times New Roman" w:cs="宋体" w:hint="eastAsia"/>
          <w:sz w:val="24"/>
          <w:szCs w:val="21"/>
        </w:rPr>
      </w:pPr>
      <w:r w:rsidRPr="00DD58BB">
        <w:rPr>
          <w:rFonts w:ascii="宋体" w:eastAsia="宋体" w:hAnsi="Times New Roman" w:cs="宋体" w:hint="eastAsia"/>
          <w:sz w:val="24"/>
          <w:szCs w:val="21"/>
        </w:rPr>
        <w:tab/>
        <w:t>（1）单步执行。进入</w:t>
      </w:r>
      <w:r w:rsidRPr="00DD58BB">
        <w:rPr>
          <w:rFonts w:ascii="宋体" w:eastAsia="宋体" w:hAnsi="Times New Roman" w:cs="宋体"/>
          <w:sz w:val="24"/>
          <w:szCs w:val="21"/>
        </w:rPr>
        <w:t>strcpy</w:t>
      </w:r>
      <w:r w:rsidRPr="00DD58BB">
        <w:rPr>
          <w:rFonts w:ascii="宋体" w:eastAsia="宋体" w:hAnsi="Times New Roman" w:cs="宋体" w:hint="eastAsia"/>
          <w:sz w:val="24"/>
          <w:szCs w:val="21"/>
        </w:rPr>
        <w:t>时watch窗口中s为何值？返回main时, watch窗口中s为何值？</w:t>
      </w:r>
    </w:p>
    <w:p w14:paraId="69F371EA" w14:textId="77777777" w:rsidR="00DD58BB" w:rsidRPr="00DD58BB" w:rsidRDefault="00DD58BB" w:rsidP="00DD58BB">
      <w:pPr>
        <w:spacing w:line="360" w:lineRule="auto"/>
        <w:rPr>
          <w:rFonts w:ascii="宋体" w:eastAsia="宋体" w:hAnsi="Times New Roman" w:cs="宋体" w:hint="eastAsia"/>
          <w:sz w:val="24"/>
          <w:szCs w:val="21"/>
        </w:rPr>
      </w:pPr>
      <w:r w:rsidRPr="00DD58BB">
        <w:rPr>
          <w:rFonts w:ascii="宋体" w:eastAsia="宋体" w:hAnsi="Times New Roman" w:cs="宋体" w:hint="eastAsia"/>
          <w:sz w:val="24"/>
          <w:szCs w:val="21"/>
        </w:rPr>
        <w:tab/>
        <w:t>（2）排除错误，使程序输出结果为：</w:t>
      </w:r>
      <w:r w:rsidRPr="00DD58BB">
        <w:rPr>
          <w:rFonts w:ascii="宋体" w:eastAsia="宋体" w:hAnsi="Times New Roman" w:cs="宋体"/>
          <w:sz w:val="24"/>
          <w:szCs w:val="21"/>
        </w:rPr>
        <w:t>there is a boat on the lake.</w:t>
      </w:r>
    </w:p>
    <w:p w14:paraId="3B65FD2B" w14:textId="77777777" w:rsidR="00DD58BB" w:rsidRPr="00DD58BB" w:rsidRDefault="00DD58BB" w:rsidP="00DD58BB">
      <w:pPr>
        <w:spacing w:line="360" w:lineRule="auto"/>
        <w:rPr>
          <w:rFonts w:ascii="宋体" w:eastAsia="宋体" w:hAnsi="Times New Roman" w:cs="宋体" w:hint="eastAsia"/>
          <w:sz w:val="24"/>
          <w:szCs w:val="21"/>
        </w:rPr>
      </w:pPr>
    </w:p>
    <w:p w14:paraId="52AE2852" w14:textId="77777777" w:rsidR="00DD58BB" w:rsidRPr="00DD58BB" w:rsidRDefault="00DD58BB" w:rsidP="00DD58BB">
      <w:pPr>
        <w:spacing w:line="360" w:lineRule="auto"/>
        <w:rPr>
          <w:rFonts w:ascii="宋体" w:eastAsia="宋体" w:hAnsi="Times New Roman" w:cs="宋体"/>
          <w:sz w:val="24"/>
          <w:szCs w:val="21"/>
        </w:rPr>
      </w:pPr>
      <w:r w:rsidRPr="00DD58BB">
        <w:rPr>
          <w:rFonts w:ascii="宋体" w:eastAsia="宋体" w:hAnsi="Times New Roman" w:cs="宋体"/>
          <w:sz w:val="24"/>
          <w:szCs w:val="21"/>
        </w:rPr>
        <w:t>#include "stdio.h"</w:t>
      </w:r>
    </w:p>
    <w:p w14:paraId="7E4DB97D" w14:textId="77777777" w:rsidR="00DD58BB" w:rsidRPr="00DD58BB" w:rsidRDefault="00DD58BB" w:rsidP="00DD58BB">
      <w:pPr>
        <w:spacing w:line="360" w:lineRule="auto"/>
        <w:rPr>
          <w:rFonts w:ascii="宋体" w:eastAsia="宋体" w:hAnsi="Times New Roman" w:cs="宋体"/>
          <w:sz w:val="24"/>
          <w:szCs w:val="21"/>
        </w:rPr>
      </w:pPr>
      <w:r w:rsidRPr="00DD58BB">
        <w:rPr>
          <w:rFonts w:ascii="宋体" w:eastAsia="宋体" w:hAnsi="Times New Roman" w:cs="宋体"/>
          <w:sz w:val="24"/>
          <w:szCs w:val="21"/>
        </w:rPr>
        <w:t>char *strcpy(char *,char *);</w:t>
      </w:r>
    </w:p>
    <w:p w14:paraId="06D1D93D" w14:textId="77777777" w:rsidR="00DD58BB" w:rsidRPr="00DD58BB" w:rsidRDefault="00DD58BB" w:rsidP="00DD58BB">
      <w:pPr>
        <w:spacing w:line="360" w:lineRule="auto"/>
        <w:rPr>
          <w:rFonts w:ascii="宋体" w:eastAsia="宋体" w:hAnsi="Times New Roman" w:cs="宋体"/>
          <w:sz w:val="24"/>
          <w:szCs w:val="21"/>
        </w:rPr>
      </w:pPr>
      <w:r w:rsidRPr="00DD58BB">
        <w:rPr>
          <w:rFonts w:ascii="宋体" w:eastAsia="宋体" w:hAnsi="Times New Roman" w:cs="宋体"/>
          <w:sz w:val="24"/>
          <w:szCs w:val="21"/>
        </w:rPr>
        <w:t>void main(void)</w:t>
      </w:r>
    </w:p>
    <w:p w14:paraId="3B87B122" w14:textId="77777777" w:rsidR="00DD58BB" w:rsidRPr="00DD58BB" w:rsidRDefault="00DD58BB" w:rsidP="00DD58BB">
      <w:pPr>
        <w:spacing w:line="360" w:lineRule="auto"/>
        <w:rPr>
          <w:rFonts w:ascii="宋体" w:eastAsia="宋体" w:hAnsi="Times New Roman" w:cs="宋体"/>
          <w:sz w:val="24"/>
          <w:szCs w:val="21"/>
        </w:rPr>
      </w:pPr>
      <w:r w:rsidRPr="00DD58BB">
        <w:rPr>
          <w:rFonts w:ascii="宋体" w:eastAsia="宋体" w:hAnsi="Times New Roman" w:cs="宋体"/>
          <w:sz w:val="24"/>
          <w:szCs w:val="21"/>
        </w:rPr>
        <w:t>{</w:t>
      </w:r>
    </w:p>
    <w:p w14:paraId="5FA33320" w14:textId="77777777" w:rsidR="00DD58BB" w:rsidRPr="00DD58BB" w:rsidRDefault="00DD58BB" w:rsidP="00DD58BB">
      <w:pPr>
        <w:spacing w:line="360" w:lineRule="auto"/>
        <w:rPr>
          <w:rFonts w:ascii="宋体" w:eastAsia="宋体" w:hAnsi="Times New Roman" w:cs="宋体"/>
          <w:sz w:val="24"/>
          <w:szCs w:val="21"/>
        </w:rPr>
      </w:pPr>
      <w:r w:rsidRPr="00DD58BB">
        <w:rPr>
          <w:rFonts w:ascii="宋体" w:eastAsia="宋体" w:hAnsi="Times New Roman" w:cs="宋体"/>
          <w:sz w:val="24"/>
          <w:szCs w:val="21"/>
        </w:rPr>
        <w:t xml:space="preserve">    char a[20],b[60]="there is a boat on the lake.";</w:t>
      </w:r>
    </w:p>
    <w:p w14:paraId="12ED414C" w14:textId="77777777" w:rsidR="00DD58BB" w:rsidRPr="00DD58BB" w:rsidRDefault="00DD58BB" w:rsidP="00DD58BB">
      <w:pPr>
        <w:spacing w:line="360" w:lineRule="auto"/>
        <w:rPr>
          <w:rFonts w:ascii="宋体" w:eastAsia="宋体" w:hAnsi="Times New Roman" w:cs="宋体"/>
          <w:sz w:val="24"/>
          <w:szCs w:val="21"/>
        </w:rPr>
      </w:pPr>
      <w:r w:rsidRPr="00DD58BB">
        <w:rPr>
          <w:rFonts w:ascii="宋体" w:eastAsia="宋体" w:hAnsi="Times New Roman" w:cs="宋体"/>
          <w:sz w:val="24"/>
          <w:szCs w:val="21"/>
        </w:rPr>
        <w:t xml:space="preserve">    printf("%s\n",strcpy(a,b));</w:t>
      </w:r>
    </w:p>
    <w:p w14:paraId="32EEBEF3" w14:textId="77777777" w:rsidR="00DD58BB" w:rsidRPr="00DD58BB" w:rsidRDefault="00DD58BB" w:rsidP="00DD58BB">
      <w:pPr>
        <w:spacing w:line="360" w:lineRule="auto"/>
        <w:rPr>
          <w:rFonts w:ascii="宋体" w:eastAsia="宋体" w:hAnsi="Times New Roman" w:cs="宋体"/>
          <w:sz w:val="24"/>
          <w:szCs w:val="21"/>
        </w:rPr>
      </w:pPr>
    </w:p>
    <w:p w14:paraId="0C204EEA" w14:textId="77777777" w:rsidR="00DD58BB" w:rsidRPr="00DD58BB" w:rsidRDefault="00DD58BB" w:rsidP="00DD58BB">
      <w:pPr>
        <w:spacing w:line="360" w:lineRule="auto"/>
        <w:rPr>
          <w:rFonts w:ascii="宋体" w:eastAsia="宋体" w:hAnsi="Times New Roman" w:cs="宋体"/>
          <w:sz w:val="24"/>
          <w:szCs w:val="21"/>
        </w:rPr>
      </w:pPr>
      <w:r w:rsidRPr="00DD58BB">
        <w:rPr>
          <w:rFonts w:ascii="宋体" w:eastAsia="宋体" w:hAnsi="Times New Roman" w:cs="宋体"/>
          <w:sz w:val="24"/>
          <w:szCs w:val="21"/>
        </w:rPr>
        <w:lastRenderedPageBreak/>
        <w:t>}</w:t>
      </w:r>
    </w:p>
    <w:p w14:paraId="4E802A4B" w14:textId="77777777" w:rsidR="00DD58BB" w:rsidRPr="00DD58BB" w:rsidRDefault="00DD58BB" w:rsidP="00DD58BB">
      <w:pPr>
        <w:spacing w:line="360" w:lineRule="auto"/>
        <w:rPr>
          <w:rFonts w:ascii="宋体" w:eastAsia="宋体" w:hAnsi="Times New Roman" w:cs="宋体"/>
          <w:sz w:val="24"/>
          <w:szCs w:val="21"/>
        </w:rPr>
      </w:pPr>
      <w:r w:rsidRPr="00DD58BB">
        <w:rPr>
          <w:rFonts w:ascii="宋体" w:eastAsia="宋体" w:hAnsi="Times New Roman" w:cs="宋体"/>
          <w:sz w:val="24"/>
          <w:szCs w:val="21"/>
        </w:rPr>
        <w:t>char *strcpy(char *s,char *t)</w:t>
      </w:r>
    </w:p>
    <w:p w14:paraId="25E35D6F" w14:textId="77777777" w:rsidR="00DD58BB" w:rsidRPr="00DD58BB" w:rsidRDefault="00DD58BB" w:rsidP="00DD58BB">
      <w:pPr>
        <w:spacing w:line="360" w:lineRule="auto"/>
        <w:rPr>
          <w:rFonts w:ascii="宋体" w:eastAsia="宋体" w:hAnsi="Times New Roman" w:cs="宋体"/>
          <w:sz w:val="24"/>
          <w:szCs w:val="21"/>
        </w:rPr>
      </w:pPr>
      <w:r w:rsidRPr="00DD58BB">
        <w:rPr>
          <w:rFonts w:ascii="宋体" w:eastAsia="宋体" w:hAnsi="Times New Roman" w:cs="宋体"/>
          <w:sz w:val="24"/>
          <w:szCs w:val="21"/>
        </w:rPr>
        <w:t>{</w:t>
      </w:r>
    </w:p>
    <w:p w14:paraId="1E842B2A" w14:textId="77777777" w:rsidR="00DD58BB" w:rsidRPr="00DD58BB" w:rsidRDefault="00DD58BB" w:rsidP="00DD58BB">
      <w:pPr>
        <w:spacing w:line="360" w:lineRule="auto"/>
        <w:rPr>
          <w:rFonts w:ascii="宋体" w:eastAsia="宋体" w:hAnsi="Times New Roman" w:cs="宋体"/>
          <w:sz w:val="24"/>
          <w:szCs w:val="21"/>
        </w:rPr>
      </w:pPr>
      <w:r w:rsidRPr="00DD58BB">
        <w:rPr>
          <w:rFonts w:ascii="宋体" w:eastAsia="宋体" w:hAnsi="Times New Roman" w:cs="宋体"/>
          <w:sz w:val="24"/>
          <w:szCs w:val="21"/>
        </w:rPr>
        <w:t xml:space="preserve">    while(*s++=*t++)</w:t>
      </w:r>
    </w:p>
    <w:p w14:paraId="4F78BACE" w14:textId="77777777" w:rsidR="00DD58BB" w:rsidRPr="00DD58BB" w:rsidRDefault="00DD58BB" w:rsidP="00DD58BB">
      <w:pPr>
        <w:spacing w:line="360" w:lineRule="auto"/>
        <w:rPr>
          <w:rFonts w:ascii="宋体" w:eastAsia="宋体" w:hAnsi="Times New Roman" w:cs="宋体"/>
          <w:sz w:val="24"/>
          <w:szCs w:val="21"/>
        </w:rPr>
      </w:pPr>
      <w:r w:rsidRPr="00DD58BB">
        <w:rPr>
          <w:rFonts w:ascii="宋体" w:eastAsia="宋体" w:hAnsi="Times New Roman" w:cs="宋体"/>
          <w:sz w:val="24"/>
          <w:szCs w:val="21"/>
        </w:rPr>
        <w:t xml:space="preserve">    ;</w:t>
      </w:r>
    </w:p>
    <w:p w14:paraId="65A354CA" w14:textId="77777777" w:rsidR="00DD58BB" w:rsidRPr="00DD58BB" w:rsidRDefault="00DD58BB" w:rsidP="00DD58BB">
      <w:pPr>
        <w:spacing w:line="360" w:lineRule="auto"/>
        <w:rPr>
          <w:rFonts w:ascii="宋体" w:eastAsia="宋体" w:hAnsi="Times New Roman" w:cs="宋体"/>
          <w:sz w:val="24"/>
          <w:szCs w:val="21"/>
        </w:rPr>
      </w:pPr>
      <w:r w:rsidRPr="00DD58BB">
        <w:rPr>
          <w:rFonts w:ascii="宋体" w:eastAsia="宋体" w:hAnsi="Times New Roman" w:cs="宋体"/>
          <w:sz w:val="24"/>
          <w:szCs w:val="21"/>
        </w:rPr>
        <w:t xml:space="preserve">    return (s);</w:t>
      </w:r>
    </w:p>
    <w:p w14:paraId="45F8AF0F" w14:textId="77777777" w:rsidR="00DD58BB" w:rsidRPr="00DD58BB" w:rsidRDefault="00DD58BB" w:rsidP="00DD58BB">
      <w:pPr>
        <w:spacing w:line="360" w:lineRule="auto"/>
        <w:rPr>
          <w:rFonts w:ascii="宋体" w:eastAsia="宋体" w:hAnsi="Times New Roman" w:cs="宋体" w:hint="eastAsia"/>
          <w:sz w:val="24"/>
          <w:szCs w:val="21"/>
        </w:rPr>
      </w:pPr>
      <w:r w:rsidRPr="00DD58BB">
        <w:rPr>
          <w:rFonts w:ascii="宋体" w:eastAsia="宋体" w:hAnsi="Times New Roman" w:cs="宋体"/>
          <w:sz w:val="24"/>
          <w:szCs w:val="21"/>
        </w:rPr>
        <w:t>}</w:t>
      </w:r>
    </w:p>
    <w:p w14:paraId="30AE9A3D" w14:textId="342F24CA" w:rsidR="00DD58BB" w:rsidRDefault="00DD58BB" w:rsidP="004402D5">
      <w:pPr>
        <w:widowControl/>
        <w:shd w:val="clear" w:color="auto" w:fill="FFFFFF"/>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解答：</w:t>
      </w:r>
    </w:p>
    <w:p w14:paraId="0FA3377F" w14:textId="6EC11F9F" w:rsidR="00DD58BB" w:rsidRPr="00DD58BB" w:rsidRDefault="00DD58BB" w:rsidP="00DD58BB">
      <w:pPr>
        <w:pStyle w:val="a8"/>
        <w:widowControl/>
        <w:numPr>
          <w:ilvl w:val="0"/>
          <w:numId w:val="26"/>
        </w:numPr>
        <w:shd w:val="clear" w:color="auto" w:fill="FFFFFF"/>
        <w:spacing w:line="285" w:lineRule="atLeast"/>
        <w:ind w:firstLineChars="0"/>
        <w:jc w:val="left"/>
        <w:rPr>
          <w:rFonts w:ascii="Times New Roman" w:eastAsia="宋体" w:hAnsi="Times New Roman" w:cs="Times New Roman"/>
          <w:sz w:val="24"/>
          <w:szCs w:val="24"/>
        </w:rPr>
      </w:pPr>
      <w:r w:rsidRPr="00DD58BB">
        <w:rPr>
          <w:rFonts w:ascii="Times New Roman" w:eastAsia="宋体" w:hAnsi="Times New Roman" w:cs="Times New Roman" w:hint="eastAsia"/>
          <w:sz w:val="24"/>
          <w:szCs w:val="24"/>
        </w:rPr>
        <w:t>跟踪调试：</w:t>
      </w:r>
    </w:p>
    <w:p w14:paraId="11225FC7" w14:textId="2EFC3600" w:rsidR="00DD58BB" w:rsidRDefault="00DD58BB" w:rsidP="00DD58BB">
      <w:pPr>
        <w:pStyle w:val="a8"/>
        <w:widowControl/>
        <w:shd w:val="clear" w:color="auto" w:fill="FFFFFF"/>
        <w:spacing w:line="285" w:lineRule="atLeast"/>
        <w:ind w:left="1140" w:firstLineChars="0" w:firstLine="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进入</w:t>
      </w:r>
      <w:r>
        <w:rPr>
          <w:rFonts w:ascii="Times New Roman" w:eastAsia="宋体" w:hAnsi="Times New Roman" w:cs="Times New Roman" w:hint="eastAsia"/>
          <w:sz w:val="24"/>
          <w:szCs w:val="24"/>
        </w:rPr>
        <w:t>strcpy</w:t>
      </w:r>
      <w:r>
        <w:rPr>
          <w:rFonts w:ascii="Times New Roman" w:eastAsia="宋体" w:hAnsi="Times New Roman" w:cs="Times New Roman" w:hint="eastAsia"/>
          <w:sz w:val="24"/>
          <w:szCs w:val="24"/>
        </w:rPr>
        <w:t>时的</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的值：</w:t>
      </w:r>
    </w:p>
    <w:p w14:paraId="1CB057C6" w14:textId="5F4AB36F" w:rsidR="0076294D" w:rsidRDefault="0076294D" w:rsidP="00DD58BB">
      <w:pPr>
        <w:pStyle w:val="a8"/>
        <w:widowControl/>
        <w:shd w:val="clear" w:color="auto" w:fill="FFFFFF"/>
        <w:spacing w:line="285" w:lineRule="atLeast"/>
        <w:ind w:left="1140" w:firstLineChars="0" w:firstLine="0"/>
        <w:jc w:val="left"/>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269672A5" wp14:editId="16E558A0">
            <wp:extent cx="2505075" cy="110490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05075" cy="1104900"/>
                    </a:xfrm>
                    <a:prstGeom prst="rect">
                      <a:avLst/>
                    </a:prstGeom>
                    <a:noFill/>
                  </pic:spPr>
                </pic:pic>
              </a:graphicData>
            </a:graphic>
          </wp:inline>
        </w:drawing>
      </w:r>
    </w:p>
    <w:p w14:paraId="4FD2A029" w14:textId="73A96519" w:rsidR="0076294D" w:rsidRDefault="0076294D" w:rsidP="00DD58BB">
      <w:pPr>
        <w:pStyle w:val="a8"/>
        <w:widowControl/>
        <w:shd w:val="clear" w:color="auto" w:fill="FFFFFF"/>
        <w:spacing w:line="285" w:lineRule="atLeast"/>
        <w:ind w:left="1140" w:firstLineChars="0" w:firstLine="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返回</w:t>
      </w:r>
      <w:r>
        <w:rPr>
          <w:rFonts w:ascii="Times New Roman" w:eastAsia="宋体" w:hAnsi="Times New Roman" w:cs="Times New Roman" w:hint="eastAsia"/>
          <w:sz w:val="24"/>
          <w:szCs w:val="24"/>
        </w:rPr>
        <w:t>main</w:t>
      </w:r>
      <w:r>
        <w:rPr>
          <w:rFonts w:ascii="Times New Roman" w:eastAsia="宋体" w:hAnsi="Times New Roman" w:cs="Times New Roman" w:hint="eastAsia"/>
          <w:sz w:val="24"/>
          <w:szCs w:val="24"/>
        </w:rPr>
        <w:t>时</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的值：</w:t>
      </w:r>
    </w:p>
    <w:p w14:paraId="4498700F" w14:textId="0A54DC87" w:rsidR="0076294D" w:rsidRDefault="0076294D" w:rsidP="00DD58BB">
      <w:pPr>
        <w:pStyle w:val="a8"/>
        <w:widowControl/>
        <w:shd w:val="clear" w:color="auto" w:fill="FFFFFF"/>
        <w:spacing w:line="285" w:lineRule="atLeast"/>
        <w:ind w:left="1140" w:firstLineChars="0" w:firstLine="0"/>
        <w:jc w:val="left"/>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40E52C63" wp14:editId="7F8C8F9B">
            <wp:extent cx="2609850" cy="100965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09850" cy="1009650"/>
                    </a:xfrm>
                    <a:prstGeom prst="rect">
                      <a:avLst/>
                    </a:prstGeom>
                    <a:noFill/>
                  </pic:spPr>
                </pic:pic>
              </a:graphicData>
            </a:graphic>
          </wp:inline>
        </w:drawing>
      </w:r>
    </w:p>
    <w:p w14:paraId="749CDA84" w14:textId="68CDABBA" w:rsidR="0076294D" w:rsidRPr="0076294D" w:rsidRDefault="0076294D" w:rsidP="0076294D">
      <w:pPr>
        <w:pStyle w:val="a8"/>
        <w:widowControl/>
        <w:numPr>
          <w:ilvl w:val="0"/>
          <w:numId w:val="26"/>
        </w:numPr>
        <w:shd w:val="clear" w:color="auto" w:fill="FFFFFF"/>
        <w:spacing w:line="285" w:lineRule="atLeast"/>
        <w:ind w:firstLineChars="0"/>
        <w:jc w:val="left"/>
        <w:rPr>
          <w:rFonts w:ascii="Times New Roman" w:eastAsia="宋体" w:hAnsi="Times New Roman" w:cs="Times New Roman"/>
          <w:sz w:val="24"/>
          <w:szCs w:val="24"/>
        </w:rPr>
      </w:pPr>
      <w:r w:rsidRPr="0076294D">
        <w:rPr>
          <w:rFonts w:ascii="Times New Roman" w:eastAsia="宋体" w:hAnsi="Times New Roman" w:cs="Times New Roman" w:hint="eastAsia"/>
          <w:sz w:val="24"/>
          <w:szCs w:val="24"/>
        </w:rPr>
        <w:t>修改：</w:t>
      </w:r>
    </w:p>
    <w:p w14:paraId="09413CFB" w14:textId="73C69FA3" w:rsidR="0076294D" w:rsidRDefault="0076294D" w:rsidP="0076294D">
      <w:pPr>
        <w:pStyle w:val="a8"/>
        <w:widowControl/>
        <w:numPr>
          <w:ilvl w:val="1"/>
          <w:numId w:val="26"/>
        </w:numPr>
        <w:shd w:val="clear" w:color="auto" w:fill="FFFFFF"/>
        <w:spacing w:line="285" w:lineRule="atLeast"/>
        <w:ind w:firstLineChars="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返回</w:t>
      </w:r>
      <w:r>
        <w:rPr>
          <w:rFonts w:ascii="Times New Roman" w:eastAsia="宋体" w:hAnsi="Times New Roman" w:cs="Times New Roman" w:hint="eastAsia"/>
          <w:sz w:val="24"/>
          <w:szCs w:val="24"/>
        </w:rPr>
        <w:t>main</w:t>
      </w:r>
      <w:r>
        <w:rPr>
          <w:rFonts w:ascii="Times New Roman" w:eastAsia="宋体" w:hAnsi="Times New Roman" w:cs="Times New Roman" w:hint="eastAsia"/>
          <w:sz w:val="24"/>
          <w:szCs w:val="24"/>
        </w:rPr>
        <w:t>函数时</w:t>
      </w:r>
      <w:r>
        <w:rPr>
          <w:rFonts w:ascii="Times New Roman" w:eastAsia="宋体" w:hAnsi="Times New Roman" w:cs="Times New Roman" w:hint="eastAsia"/>
          <w:sz w:val="24"/>
          <w:szCs w:val="24"/>
        </w:rPr>
        <w:t>,</w:t>
      </w:r>
      <w:r>
        <w:rPr>
          <w:rFonts w:ascii="Times New Roman" w:eastAsia="宋体" w:hAnsi="Times New Roman" w:cs="Times New Roman"/>
          <w:sz w:val="24"/>
          <w:szCs w:val="24"/>
        </w:rPr>
        <w:t>s</w:t>
      </w:r>
      <w:r>
        <w:rPr>
          <w:rFonts w:ascii="Times New Roman" w:eastAsia="宋体" w:hAnsi="Times New Roman" w:cs="Times New Roman" w:hint="eastAsia"/>
          <w:sz w:val="24"/>
          <w:szCs w:val="24"/>
        </w:rPr>
        <w:t>不在指向初始的位置，所以要创建一个指针，让该指针始终指向</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初始指向的位置，修改后的</w:t>
      </w:r>
      <w:r>
        <w:rPr>
          <w:rFonts w:ascii="Times New Roman" w:eastAsia="宋体" w:hAnsi="Times New Roman" w:cs="Times New Roman" w:hint="eastAsia"/>
          <w:sz w:val="24"/>
          <w:szCs w:val="24"/>
        </w:rPr>
        <w:t>s</w:t>
      </w:r>
      <w:r>
        <w:rPr>
          <w:rFonts w:ascii="Times New Roman" w:eastAsia="宋体" w:hAnsi="Times New Roman" w:cs="Times New Roman"/>
          <w:sz w:val="24"/>
          <w:szCs w:val="24"/>
        </w:rPr>
        <w:t>trcpy</w:t>
      </w:r>
      <w:r>
        <w:rPr>
          <w:rFonts w:ascii="Times New Roman" w:eastAsia="宋体" w:hAnsi="Times New Roman" w:cs="Times New Roman" w:hint="eastAsia"/>
          <w:sz w:val="24"/>
          <w:szCs w:val="24"/>
        </w:rPr>
        <w:t>函数如下：</w:t>
      </w:r>
    </w:p>
    <w:p w14:paraId="25E714C5" w14:textId="2D149A6A" w:rsidR="0076294D" w:rsidRDefault="0076294D" w:rsidP="0076294D">
      <w:pPr>
        <w:pStyle w:val="a8"/>
        <w:widowControl/>
        <w:shd w:val="clear" w:color="auto" w:fill="FFFFFF"/>
        <w:spacing w:line="285" w:lineRule="atLeast"/>
        <w:ind w:left="1260" w:firstLineChars="0" w:firstLine="0"/>
        <w:jc w:val="left"/>
        <w:rPr>
          <w:rFonts w:ascii="Times New Roman" w:eastAsia="宋体" w:hAnsi="Times New Roman" w:cs="Times New Roman"/>
          <w:sz w:val="24"/>
          <w:szCs w:val="24"/>
        </w:rPr>
      </w:pPr>
    </w:p>
    <w:p w14:paraId="7249188F" w14:textId="77777777" w:rsidR="0076294D" w:rsidRPr="0076294D" w:rsidRDefault="0076294D" w:rsidP="0076294D">
      <w:pPr>
        <w:widowControl/>
        <w:shd w:val="clear" w:color="auto" w:fill="FFFFFF"/>
        <w:spacing w:line="285" w:lineRule="atLeast"/>
        <w:jc w:val="left"/>
        <w:rPr>
          <w:rFonts w:ascii="Consolas" w:eastAsia="宋体" w:hAnsi="Consolas" w:cs="宋体"/>
          <w:color w:val="000000"/>
          <w:kern w:val="0"/>
          <w:szCs w:val="21"/>
        </w:rPr>
      </w:pPr>
      <w:r w:rsidRPr="0076294D">
        <w:rPr>
          <w:rFonts w:ascii="Consolas" w:eastAsia="宋体" w:hAnsi="Consolas" w:cs="宋体"/>
          <w:color w:val="0000FF"/>
          <w:kern w:val="0"/>
          <w:szCs w:val="21"/>
        </w:rPr>
        <w:t>char</w:t>
      </w:r>
      <w:r w:rsidRPr="0076294D">
        <w:rPr>
          <w:rFonts w:ascii="Consolas" w:eastAsia="宋体" w:hAnsi="Consolas" w:cs="宋体"/>
          <w:color w:val="000000"/>
          <w:kern w:val="0"/>
          <w:szCs w:val="21"/>
        </w:rPr>
        <w:t> * </w:t>
      </w:r>
      <w:r w:rsidRPr="0076294D">
        <w:rPr>
          <w:rFonts w:ascii="Consolas" w:eastAsia="宋体" w:hAnsi="Consolas" w:cs="宋体"/>
          <w:color w:val="795E26"/>
          <w:kern w:val="0"/>
          <w:szCs w:val="21"/>
        </w:rPr>
        <w:t>strcpy</w:t>
      </w:r>
      <w:r w:rsidRPr="0076294D">
        <w:rPr>
          <w:rFonts w:ascii="Consolas" w:eastAsia="宋体" w:hAnsi="Consolas" w:cs="宋体"/>
          <w:color w:val="000000"/>
          <w:kern w:val="0"/>
          <w:szCs w:val="21"/>
        </w:rPr>
        <w:t>(</w:t>
      </w:r>
      <w:r w:rsidRPr="0076294D">
        <w:rPr>
          <w:rFonts w:ascii="Consolas" w:eastAsia="宋体" w:hAnsi="Consolas" w:cs="宋体"/>
          <w:color w:val="0000FF"/>
          <w:kern w:val="0"/>
          <w:szCs w:val="21"/>
        </w:rPr>
        <w:t>char</w:t>
      </w:r>
      <w:r w:rsidRPr="0076294D">
        <w:rPr>
          <w:rFonts w:ascii="Consolas" w:eastAsia="宋体" w:hAnsi="Consolas" w:cs="宋体"/>
          <w:color w:val="000000"/>
          <w:kern w:val="0"/>
          <w:szCs w:val="21"/>
        </w:rPr>
        <w:t> *</w:t>
      </w:r>
      <w:r w:rsidRPr="0076294D">
        <w:rPr>
          <w:rFonts w:ascii="Consolas" w:eastAsia="宋体" w:hAnsi="Consolas" w:cs="宋体"/>
          <w:color w:val="001080"/>
          <w:kern w:val="0"/>
          <w:szCs w:val="21"/>
        </w:rPr>
        <w:t>s</w:t>
      </w:r>
      <w:r w:rsidRPr="0076294D">
        <w:rPr>
          <w:rFonts w:ascii="Consolas" w:eastAsia="宋体" w:hAnsi="Consolas" w:cs="宋体"/>
          <w:color w:val="000000"/>
          <w:kern w:val="0"/>
          <w:szCs w:val="21"/>
        </w:rPr>
        <w:t>, </w:t>
      </w:r>
      <w:r w:rsidRPr="0076294D">
        <w:rPr>
          <w:rFonts w:ascii="Consolas" w:eastAsia="宋体" w:hAnsi="Consolas" w:cs="宋体"/>
          <w:color w:val="0000FF"/>
          <w:kern w:val="0"/>
          <w:szCs w:val="21"/>
        </w:rPr>
        <w:t>const</w:t>
      </w:r>
      <w:r w:rsidRPr="0076294D">
        <w:rPr>
          <w:rFonts w:ascii="Consolas" w:eastAsia="宋体" w:hAnsi="Consolas" w:cs="宋体"/>
          <w:color w:val="000000"/>
          <w:kern w:val="0"/>
          <w:szCs w:val="21"/>
        </w:rPr>
        <w:t> </w:t>
      </w:r>
      <w:r w:rsidRPr="0076294D">
        <w:rPr>
          <w:rFonts w:ascii="Consolas" w:eastAsia="宋体" w:hAnsi="Consolas" w:cs="宋体"/>
          <w:color w:val="0000FF"/>
          <w:kern w:val="0"/>
          <w:szCs w:val="21"/>
        </w:rPr>
        <w:t>char</w:t>
      </w:r>
      <w:r w:rsidRPr="0076294D">
        <w:rPr>
          <w:rFonts w:ascii="Consolas" w:eastAsia="宋体" w:hAnsi="Consolas" w:cs="宋体"/>
          <w:color w:val="000000"/>
          <w:kern w:val="0"/>
          <w:szCs w:val="21"/>
        </w:rPr>
        <w:t> *</w:t>
      </w:r>
      <w:r w:rsidRPr="0076294D">
        <w:rPr>
          <w:rFonts w:ascii="Consolas" w:eastAsia="宋体" w:hAnsi="Consolas" w:cs="宋体"/>
          <w:color w:val="001080"/>
          <w:kern w:val="0"/>
          <w:szCs w:val="21"/>
        </w:rPr>
        <w:t>t</w:t>
      </w:r>
      <w:r w:rsidRPr="0076294D">
        <w:rPr>
          <w:rFonts w:ascii="Consolas" w:eastAsia="宋体" w:hAnsi="Consolas" w:cs="宋体"/>
          <w:color w:val="000000"/>
          <w:kern w:val="0"/>
          <w:szCs w:val="21"/>
        </w:rPr>
        <w:t>)</w:t>
      </w:r>
    </w:p>
    <w:p w14:paraId="79401FC8" w14:textId="77777777" w:rsidR="0076294D" w:rsidRPr="0076294D" w:rsidRDefault="0076294D" w:rsidP="0076294D">
      <w:pPr>
        <w:widowControl/>
        <w:shd w:val="clear" w:color="auto" w:fill="FFFFFF"/>
        <w:spacing w:line="285" w:lineRule="atLeast"/>
        <w:jc w:val="left"/>
        <w:rPr>
          <w:rFonts w:ascii="Consolas" w:eastAsia="宋体" w:hAnsi="Consolas" w:cs="宋体"/>
          <w:color w:val="000000"/>
          <w:kern w:val="0"/>
          <w:szCs w:val="21"/>
        </w:rPr>
      </w:pPr>
      <w:r w:rsidRPr="0076294D">
        <w:rPr>
          <w:rFonts w:ascii="Consolas" w:eastAsia="宋体" w:hAnsi="Consolas" w:cs="宋体"/>
          <w:color w:val="000000"/>
          <w:kern w:val="0"/>
          <w:szCs w:val="21"/>
        </w:rPr>
        <w:t>{</w:t>
      </w:r>
    </w:p>
    <w:p w14:paraId="2C1022FC" w14:textId="77777777" w:rsidR="0076294D" w:rsidRPr="0076294D" w:rsidRDefault="0076294D" w:rsidP="0076294D">
      <w:pPr>
        <w:widowControl/>
        <w:shd w:val="clear" w:color="auto" w:fill="FFFFFF"/>
        <w:spacing w:line="285" w:lineRule="atLeast"/>
        <w:jc w:val="left"/>
        <w:rPr>
          <w:rFonts w:ascii="Consolas" w:eastAsia="宋体" w:hAnsi="Consolas" w:cs="宋体"/>
          <w:color w:val="000000"/>
          <w:kern w:val="0"/>
          <w:szCs w:val="21"/>
        </w:rPr>
      </w:pPr>
      <w:r w:rsidRPr="0076294D">
        <w:rPr>
          <w:rFonts w:ascii="Consolas" w:eastAsia="宋体" w:hAnsi="Consolas" w:cs="宋体"/>
          <w:color w:val="000000"/>
          <w:kern w:val="0"/>
          <w:szCs w:val="21"/>
        </w:rPr>
        <w:t>    </w:t>
      </w:r>
      <w:r w:rsidRPr="0076294D">
        <w:rPr>
          <w:rFonts w:ascii="Consolas" w:eastAsia="宋体" w:hAnsi="Consolas" w:cs="宋体"/>
          <w:color w:val="0000FF"/>
          <w:kern w:val="0"/>
          <w:szCs w:val="21"/>
        </w:rPr>
        <w:t>char</w:t>
      </w:r>
      <w:r w:rsidRPr="0076294D">
        <w:rPr>
          <w:rFonts w:ascii="Consolas" w:eastAsia="宋体" w:hAnsi="Consolas" w:cs="宋体"/>
          <w:color w:val="000000"/>
          <w:kern w:val="0"/>
          <w:szCs w:val="21"/>
        </w:rPr>
        <w:t> *</w:t>
      </w:r>
      <w:r w:rsidRPr="0076294D">
        <w:rPr>
          <w:rFonts w:ascii="Consolas" w:eastAsia="宋体" w:hAnsi="Consolas" w:cs="宋体"/>
          <w:color w:val="001080"/>
          <w:kern w:val="0"/>
          <w:szCs w:val="21"/>
        </w:rPr>
        <w:t>temp</w:t>
      </w:r>
      <w:r w:rsidRPr="0076294D">
        <w:rPr>
          <w:rFonts w:ascii="Consolas" w:eastAsia="宋体" w:hAnsi="Consolas" w:cs="宋体"/>
          <w:color w:val="000000"/>
          <w:kern w:val="0"/>
          <w:szCs w:val="21"/>
        </w:rPr>
        <w:t>;</w:t>
      </w:r>
    </w:p>
    <w:p w14:paraId="021AE39C" w14:textId="77777777" w:rsidR="0076294D" w:rsidRPr="0076294D" w:rsidRDefault="0076294D" w:rsidP="0076294D">
      <w:pPr>
        <w:widowControl/>
        <w:shd w:val="clear" w:color="auto" w:fill="FFFFFF"/>
        <w:spacing w:line="285" w:lineRule="atLeast"/>
        <w:jc w:val="left"/>
        <w:rPr>
          <w:rFonts w:ascii="Consolas" w:eastAsia="宋体" w:hAnsi="Consolas" w:cs="宋体"/>
          <w:color w:val="000000"/>
          <w:kern w:val="0"/>
          <w:szCs w:val="21"/>
        </w:rPr>
      </w:pPr>
      <w:r w:rsidRPr="0076294D">
        <w:rPr>
          <w:rFonts w:ascii="Consolas" w:eastAsia="宋体" w:hAnsi="Consolas" w:cs="宋体"/>
          <w:color w:val="000000"/>
          <w:kern w:val="0"/>
          <w:szCs w:val="21"/>
        </w:rPr>
        <w:t>    </w:t>
      </w:r>
      <w:r w:rsidRPr="0076294D">
        <w:rPr>
          <w:rFonts w:ascii="Consolas" w:eastAsia="宋体" w:hAnsi="Consolas" w:cs="宋体"/>
          <w:color w:val="001080"/>
          <w:kern w:val="0"/>
          <w:szCs w:val="21"/>
        </w:rPr>
        <w:t>temp</w:t>
      </w:r>
      <w:r w:rsidRPr="0076294D">
        <w:rPr>
          <w:rFonts w:ascii="Consolas" w:eastAsia="宋体" w:hAnsi="Consolas" w:cs="宋体"/>
          <w:color w:val="000000"/>
          <w:kern w:val="0"/>
          <w:szCs w:val="21"/>
        </w:rPr>
        <w:t>=</w:t>
      </w:r>
      <w:r w:rsidRPr="0076294D">
        <w:rPr>
          <w:rFonts w:ascii="Consolas" w:eastAsia="宋体" w:hAnsi="Consolas" w:cs="宋体"/>
          <w:color w:val="001080"/>
          <w:kern w:val="0"/>
          <w:szCs w:val="21"/>
        </w:rPr>
        <w:t>s</w:t>
      </w:r>
      <w:r w:rsidRPr="0076294D">
        <w:rPr>
          <w:rFonts w:ascii="Consolas" w:eastAsia="宋体" w:hAnsi="Consolas" w:cs="宋体"/>
          <w:color w:val="000000"/>
          <w:kern w:val="0"/>
          <w:szCs w:val="21"/>
        </w:rPr>
        <w:t>;</w:t>
      </w:r>
    </w:p>
    <w:p w14:paraId="5C9A84C7" w14:textId="77777777" w:rsidR="0076294D" w:rsidRPr="0076294D" w:rsidRDefault="0076294D" w:rsidP="0076294D">
      <w:pPr>
        <w:widowControl/>
        <w:shd w:val="clear" w:color="auto" w:fill="FFFFFF"/>
        <w:spacing w:line="285" w:lineRule="atLeast"/>
        <w:jc w:val="left"/>
        <w:rPr>
          <w:rFonts w:ascii="Consolas" w:eastAsia="宋体" w:hAnsi="Consolas" w:cs="宋体"/>
          <w:color w:val="000000"/>
          <w:kern w:val="0"/>
          <w:szCs w:val="21"/>
        </w:rPr>
      </w:pPr>
      <w:r w:rsidRPr="0076294D">
        <w:rPr>
          <w:rFonts w:ascii="Consolas" w:eastAsia="宋体" w:hAnsi="Consolas" w:cs="宋体"/>
          <w:color w:val="000000"/>
          <w:kern w:val="0"/>
          <w:szCs w:val="21"/>
        </w:rPr>
        <w:t>    </w:t>
      </w:r>
      <w:r w:rsidRPr="0076294D">
        <w:rPr>
          <w:rFonts w:ascii="Consolas" w:eastAsia="宋体" w:hAnsi="Consolas" w:cs="宋体"/>
          <w:color w:val="AF00DB"/>
          <w:kern w:val="0"/>
          <w:szCs w:val="21"/>
        </w:rPr>
        <w:t>while</w:t>
      </w:r>
      <w:r w:rsidRPr="0076294D">
        <w:rPr>
          <w:rFonts w:ascii="Consolas" w:eastAsia="宋体" w:hAnsi="Consolas" w:cs="宋体"/>
          <w:color w:val="000000"/>
          <w:kern w:val="0"/>
          <w:szCs w:val="21"/>
        </w:rPr>
        <w:t>((*</w:t>
      </w:r>
      <w:r w:rsidRPr="0076294D">
        <w:rPr>
          <w:rFonts w:ascii="Consolas" w:eastAsia="宋体" w:hAnsi="Consolas" w:cs="宋体"/>
          <w:color w:val="001080"/>
          <w:kern w:val="0"/>
          <w:szCs w:val="21"/>
        </w:rPr>
        <w:t>t</w:t>
      </w:r>
      <w:r w:rsidRPr="0076294D">
        <w:rPr>
          <w:rFonts w:ascii="Consolas" w:eastAsia="宋体" w:hAnsi="Consolas" w:cs="宋体"/>
          <w:color w:val="000000"/>
          <w:kern w:val="0"/>
          <w:szCs w:val="21"/>
        </w:rPr>
        <w:t>)!=</w:t>
      </w:r>
      <w:r w:rsidRPr="0076294D">
        <w:rPr>
          <w:rFonts w:ascii="Consolas" w:eastAsia="宋体" w:hAnsi="Consolas" w:cs="宋体"/>
          <w:color w:val="A31515"/>
          <w:kern w:val="0"/>
          <w:szCs w:val="21"/>
        </w:rPr>
        <w:t>'</w:t>
      </w:r>
      <w:r w:rsidRPr="0076294D">
        <w:rPr>
          <w:rFonts w:ascii="Consolas" w:eastAsia="宋体" w:hAnsi="Consolas" w:cs="宋体"/>
          <w:color w:val="EE0000"/>
          <w:kern w:val="0"/>
          <w:szCs w:val="21"/>
        </w:rPr>
        <w:t>\0</w:t>
      </w:r>
      <w:r w:rsidRPr="0076294D">
        <w:rPr>
          <w:rFonts w:ascii="Consolas" w:eastAsia="宋体" w:hAnsi="Consolas" w:cs="宋体"/>
          <w:color w:val="A31515"/>
          <w:kern w:val="0"/>
          <w:szCs w:val="21"/>
        </w:rPr>
        <w:t>'</w:t>
      </w:r>
      <w:r w:rsidRPr="0076294D">
        <w:rPr>
          <w:rFonts w:ascii="Consolas" w:eastAsia="宋体" w:hAnsi="Consolas" w:cs="宋体"/>
          <w:color w:val="000000"/>
          <w:kern w:val="0"/>
          <w:szCs w:val="21"/>
        </w:rPr>
        <w:t>)</w:t>
      </w:r>
    </w:p>
    <w:p w14:paraId="2EE4AD79" w14:textId="77777777" w:rsidR="0076294D" w:rsidRPr="0076294D" w:rsidRDefault="0076294D" w:rsidP="0076294D">
      <w:pPr>
        <w:widowControl/>
        <w:shd w:val="clear" w:color="auto" w:fill="FFFFFF"/>
        <w:spacing w:line="285" w:lineRule="atLeast"/>
        <w:jc w:val="left"/>
        <w:rPr>
          <w:rFonts w:ascii="Consolas" w:eastAsia="宋体" w:hAnsi="Consolas" w:cs="宋体"/>
          <w:color w:val="000000"/>
          <w:kern w:val="0"/>
          <w:szCs w:val="21"/>
        </w:rPr>
      </w:pPr>
      <w:r w:rsidRPr="0076294D">
        <w:rPr>
          <w:rFonts w:ascii="Consolas" w:eastAsia="宋体" w:hAnsi="Consolas" w:cs="宋体"/>
          <w:color w:val="000000"/>
          <w:kern w:val="0"/>
          <w:szCs w:val="21"/>
        </w:rPr>
        <w:t>    *(</w:t>
      </w:r>
      <w:r w:rsidRPr="0076294D">
        <w:rPr>
          <w:rFonts w:ascii="Consolas" w:eastAsia="宋体" w:hAnsi="Consolas" w:cs="宋体"/>
          <w:color w:val="001080"/>
          <w:kern w:val="0"/>
          <w:szCs w:val="21"/>
        </w:rPr>
        <w:t>s</w:t>
      </w:r>
      <w:r w:rsidRPr="0076294D">
        <w:rPr>
          <w:rFonts w:ascii="Consolas" w:eastAsia="宋体" w:hAnsi="Consolas" w:cs="宋体"/>
          <w:color w:val="000000"/>
          <w:kern w:val="0"/>
          <w:szCs w:val="21"/>
        </w:rPr>
        <w:t>++)=*(</w:t>
      </w:r>
      <w:r w:rsidRPr="0076294D">
        <w:rPr>
          <w:rFonts w:ascii="Consolas" w:eastAsia="宋体" w:hAnsi="Consolas" w:cs="宋体"/>
          <w:color w:val="001080"/>
          <w:kern w:val="0"/>
          <w:szCs w:val="21"/>
        </w:rPr>
        <w:t>t</w:t>
      </w:r>
      <w:r w:rsidRPr="0076294D">
        <w:rPr>
          <w:rFonts w:ascii="Consolas" w:eastAsia="宋体" w:hAnsi="Consolas" w:cs="宋体"/>
          <w:color w:val="000000"/>
          <w:kern w:val="0"/>
          <w:szCs w:val="21"/>
        </w:rPr>
        <w:t>++);</w:t>
      </w:r>
    </w:p>
    <w:p w14:paraId="15DFCA02" w14:textId="77777777" w:rsidR="0076294D" w:rsidRPr="0076294D" w:rsidRDefault="0076294D" w:rsidP="0076294D">
      <w:pPr>
        <w:widowControl/>
        <w:shd w:val="clear" w:color="auto" w:fill="FFFFFF"/>
        <w:spacing w:line="285" w:lineRule="atLeast"/>
        <w:jc w:val="left"/>
        <w:rPr>
          <w:rFonts w:ascii="Consolas" w:eastAsia="宋体" w:hAnsi="Consolas" w:cs="宋体"/>
          <w:color w:val="000000"/>
          <w:kern w:val="0"/>
          <w:szCs w:val="21"/>
        </w:rPr>
      </w:pPr>
      <w:r w:rsidRPr="0076294D">
        <w:rPr>
          <w:rFonts w:ascii="Consolas" w:eastAsia="宋体" w:hAnsi="Consolas" w:cs="宋体"/>
          <w:color w:val="000000"/>
          <w:kern w:val="0"/>
          <w:szCs w:val="21"/>
        </w:rPr>
        <w:t>    *</w:t>
      </w:r>
      <w:r w:rsidRPr="0076294D">
        <w:rPr>
          <w:rFonts w:ascii="Consolas" w:eastAsia="宋体" w:hAnsi="Consolas" w:cs="宋体"/>
          <w:color w:val="001080"/>
          <w:kern w:val="0"/>
          <w:szCs w:val="21"/>
        </w:rPr>
        <w:t>s</w:t>
      </w:r>
      <w:r w:rsidRPr="0076294D">
        <w:rPr>
          <w:rFonts w:ascii="Consolas" w:eastAsia="宋体" w:hAnsi="Consolas" w:cs="宋体"/>
          <w:color w:val="000000"/>
          <w:kern w:val="0"/>
          <w:szCs w:val="21"/>
        </w:rPr>
        <w:t>=</w:t>
      </w:r>
      <w:r w:rsidRPr="0076294D">
        <w:rPr>
          <w:rFonts w:ascii="Consolas" w:eastAsia="宋体" w:hAnsi="Consolas" w:cs="宋体"/>
          <w:color w:val="A31515"/>
          <w:kern w:val="0"/>
          <w:szCs w:val="21"/>
        </w:rPr>
        <w:t>'</w:t>
      </w:r>
      <w:r w:rsidRPr="0076294D">
        <w:rPr>
          <w:rFonts w:ascii="Consolas" w:eastAsia="宋体" w:hAnsi="Consolas" w:cs="宋体"/>
          <w:color w:val="EE0000"/>
          <w:kern w:val="0"/>
          <w:szCs w:val="21"/>
        </w:rPr>
        <w:t>\0</w:t>
      </w:r>
      <w:r w:rsidRPr="0076294D">
        <w:rPr>
          <w:rFonts w:ascii="Consolas" w:eastAsia="宋体" w:hAnsi="Consolas" w:cs="宋体"/>
          <w:color w:val="A31515"/>
          <w:kern w:val="0"/>
          <w:szCs w:val="21"/>
        </w:rPr>
        <w:t>'</w:t>
      </w:r>
      <w:r w:rsidRPr="0076294D">
        <w:rPr>
          <w:rFonts w:ascii="Consolas" w:eastAsia="宋体" w:hAnsi="Consolas" w:cs="宋体"/>
          <w:color w:val="000000"/>
          <w:kern w:val="0"/>
          <w:szCs w:val="21"/>
        </w:rPr>
        <w:t>;</w:t>
      </w:r>
    </w:p>
    <w:p w14:paraId="45557A67" w14:textId="77777777" w:rsidR="0076294D" w:rsidRPr="0076294D" w:rsidRDefault="0076294D" w:rsidP="0076294D">
      <w:pPr>
        <w:widowControl/>
        <w:shd w:val="clear" w:color="auto" w:fill="FFFFFF"/>
        <w:spacing w:line="285" w:lineRule="atLeast"/>
        <w:jc w:val="left"/>
        <w:rPr>
          <w:rFonts w:ascii="Consolas" w:eastAsia="宋体" w:hAnsi="Consolas" w:cs="宋体"/>
          <w:color w:val="000000"/>
          <w:kern w:val="0"/>
          <w:szCs w:val="21"/>
        </w:rPr>
      </w:pPr>
      <w:r w:rsidRPr="0076294D">
        <w:rPr>
          <w:rFonts w:ascii="Consolas" w:eastAsia="宋体" w:hAnsi="Consolas" w:cs="宋体"/>
          <w:color w:val="000000"/>
          <w:kern w:val="0"/>
          <w:szCs w:val="21"/>
        </w:rPr>
        <w:t>    </w:t>
      </w:r>
      <w:r w:rsidRPr="0076294D">
        <w:rPr>
          <w:rFonts w:ascii="Consolas" w:eastAsia="宋体" w:hAnsi="Consolas" w:cs="宋体"/>
          <w:color w:val="AF00DB"/>
          <w:kern w:val="0"/>
          <w:szCs w:val="21"/>
        </w:rPr>
        <w:t>return</w:t>
      </w:r>
      <w:r w:rsidRPr="0076294D">
        <w:rPr>
          <w:rFonts w:ascii="Consolas" w:eastAsia="宋体" w:hAnsi="Consolas" w:cs="宋体"/>
          <w:color w:val="000000"/>
          <w:kern w:val="0"/>
          <w:szCs w:val="21"/>
        </w:rPr>
        <w:t> </w:t>
      </w:r>
      <w:r w:rsidRPr="0076294D">
        <w:rPr>
          <w:rFonts w:ascii="Consolas" w:eastAsia="宋体" w:hAnsi="Consolas" w:cs="宋体"/>
          <w:color w:val="001080"/>
          <w:kern w:val="0"/>
          <w:szCs w:val="21"/>
        </w:rPr>
        <w:t>temp</w:t>
      </w:r>
      <w:r w:rsidRPr="0076294D">
        <w:rPr>
          <w:rFonts w:ascii="Consolas" w:eastAsia="宋体" w:hAnsi="Consolas" w:cs="宋体"/>
          <w:color w:val="000000"/>
          <w:kern w:val="0"/>
          <w:szCs w:val="21"/>
        </w:rPr>
        <w:t>;</w:t>
      </w:r>
    </w:p>
    <w:p w14:paraId="7B45ACC9" w14:textId="77777777" w:rsidR="0076294D" w:rsidRPr="0076294D" w:rsidRDefault="0076294D" w:rsidP="0076294D">
      <w:pPr>
        <w:widowControl/>
        <w:shd w:val="clear" w:color="auto" w:fill="FFFFFF"/>
        <w:spacing w:line="285" w:lineRule="atLeast"/>
        <w:jc w:val="left"/>
        <w:rPr>
          <w:rFonts w:ascii="Consolas" w:eastAsia="宋体" w:hAnsi="Consolas" w:cs="宋体"/>
          <w:color w:val="000000"/>
          <w:kern w:val="0"/>
          <w:szCs w:val="21"/>
        </w:rPr>
      </w:pPr>
      <w:r w:rsidRPr="0076294D">
        <w:rPr>
          <w:rFonts w:ascii="Consolas" w:eastAsia="宋体" w:hAnsi="Consolas" w:cs="宋体"/>
          <w:color w:val="000000"/>
          <w:kern w:val="0"/>
          <w:szCs w:val="21"/>
        </w:rPr>
        <w:t>}</w:t>
      </w:r>
    </w:p>
    <w:p w14:paraId="0A74ADFA" w14:textId="5040E925" w:rsidR="0076294D" w:rsidRPr="0076294D" w:rsidRDefault="0076294D" w:rsidP="0076294D">
      <w:pPr>
        <w:pStyle w:val="a8"/>
        <w:widowControl/>
        <w:numPr>
          <w:ilvl w:val="0"/>
          <w:numId w:val="26"/>
        </w:numPr>
        <w:shd w:val="clear" w:color="auto" w:fill="FFFFFF"/>
        <w:spacing w:line="285" w:lineRule="atLeast"/>
        <w:ind w:firstLineChars="0"/>
        <w:jc w:val="left"/>
        <w:rPr>
          <w:rFonts w:ascii="Times New Roman" w:eastAsia="宋体" w:hAnsi="Times New Roman" w:cs="Times New Roman"/>
          <w:sz w:val="24"/>
          <w:szCs w:val="24"/>
        </w:rPr>
      </w:pPr>
      <w:r w:rsidRPr="0076294D">
        <w:rPr>
          <w:rFonts w:ascii="Times New Roman" w:eastAsia="宋体" w:hAnsi="Times New Roman" w:cs="Times New Roman" w:hint="eastAsia"/>
          <w:sz w:val="24"/>
          <w:szCs w:val="24"/>
        </w:rPr>
        <w:t>程序运行结果：</w:t>
      </w:r>
    </w:p>
    <w:p w14:paraId="4C360A96" w14:textId="191EB205" w:rsidR="0076294D" w:rsidRDefault="0076294D" w:rsidP="0076294D">
      <w:pPr>
        <w:pStyle w:val="a8"/>
        <w:widowControl/>
        <w:shd w:val="clear" w:color="auto" w:fill="FFFFFF"/>
        <w:spacing w:line="285" w:lineRule="atLeast"/>
        <w:ind w:left="1140" w:firstLineChars="0" w:firstLine="0"/>
        <w:jc w:val="left"/>
        <w:rPr>
          <w:rFonts w:ascii="Times New Roman" w:eastAsia="宋体" w:hAnsi="Times New Roman" w:cs="Times New Roman"/>
          <w:sz w:val="24"/>
          <w:szCs w:val="24"/>
        </w:rPr>
      </w:pPr>
      <w:r w:rsidRPr="0076294D">
        <w:rPr>
          <w:rFonts w:ascii="Times New Roman" w:eastAsia="宋体" w:hAnsi="Times New Roman" w:cs="Times New Roman"/>
          <w:sz w:val="24"/>
          <w:szCs w:val="24"/>
        </w:rPr>
        <w:lastRenderedPageBreak/>
        <w:drawing>
          <wp:inline distT="0" distB="0" distL="0" distR="0" wp14:anchorId="1A45F314" wp14:editId="268360A0">
            <wp:extent cx="5274310" cy="143065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430655"/>
                    </a:xfrm>
                    <a:prstGeom prst="rect">
                      <a:avLst/>
                    </a:prstGeom>
                  </pic:spPr>
                </pic:pic>
              </a:graphicData>
            </a:graphic>
          </wp:inline>
        </w:drawing>
      </w:r>
    </w:p>
    <w:p w14:paraId="55C6C7B8" w14:textId="77777777" w:rsidR="0076294D" w:rsidRPr="0076294D" w:rsidRDefault="0076294D" w:rsidP="0076294D">
      <w:pPr>
        <w:widowControl/>
        <w:spacing w:beforeLines="10" w:before="31"/>
        <w:ind w:firstLineChars="176" w:firstLine="422"/>
        <w:jc w:val="left"/>
        <w:outlineLvl w:val="2"/>
        <w:rPr>
          <w:rFonts w:ascii="Times New Roman" w:eastAsia="等线" w:hAnsi="Times New Roman" w:cs="宋体" w:hint="eastAsia"/>
          <w:b/>
          <w:bCs/>
          <w:kern w:val="28"/>
          <w:sz w:val="24"/>
          <w:szCs w:val="32"/>
        </w:rPr>
      </w:pPr>
      <w:r w:rsidRPr="0076294D">
        <w:rPr>
          <w:rFonts w:ascii="Times New Roman" w:eastAsia="等线" w:hAnsi="Times New Roman" w:cs="宋体" w:hint="eastAsia"/>
          <w:b/>
          <w:bCs/>
          <w:kern w:val="28"/>
          <w:sz w:val="24"/>
          <w:szCs w:val="32"/>
        </w:rPr>
        <w:t>4</w:t>
      </w:r>
      <w:r w:rsidRPr="0076294D">
        <w:rPr>
          <w:rFonts w:ascii="Times New Roman" w:eastAsia="等线" w:hAnsi="Times New Roman" w:cs="宋体" w:hint="eastAsia"/>
          <w:b/>
          <w:bCs/>
          <w:kern w:val="28"/>
          <w:sz w:val="24"/>
          <w:szCs w:val="32"/>
        </w:rPr>
        <w:t>、编程设计题</w:t>
      </w:r>
    </w:p>
    <w:p w14:paraId="45E8B2D0" w14:textId="77777777" w:rsidR="0076294D" w:rsidRPr="0076294D" w:rsidRDefault="0076294D" w:rsidP="0076294D">
      <w:pPr>
        <w:spacing w:line="360" w:lineRule="auto"/>
        <w:rPr>
          <w:rFonts w:ascii="宋体" w:eastAsia="宋体" w:hAnsi="Times New Roman" w:cs="宋体"/>
          <w:sz w:val="24"/>
          <w:szCs w:val="21"/>
        </w:rPr>
      </w:pPr>
      <w:r w:rsidRPr="0076294D">
        <w:rPr>
          <w:rFonts w:ascii="宋体" w:eastAsia="宋体" w:hAnsi="Times New Roman" w:cs="宋体" w:hint="eastAsia"/>
          <w:sz w:val="24"/>
          <w:szCs w:val="21"/>
        </w:rPr>
        <w:t>（1）一个长整型变量占4个字节，其中每个字节又分成高4位和低4位。试从该长整型变量的高字节开始，依次取出每个字节的高4位和低4位</w:t>
      </w:r>
      <w:r w:rsidRPr="0076294D">
        <w:rPr>
          <w:rFonts w:ascii="Times New Roman" w:eastAsia="宋体" w:hAnsi="Times New Roman" w:cs="Times New Roman" w:hint="eastAsia"/>
          <w:sz w:val="24"/>
          <w:szCs w:val="24"/>
        </w:rPr>
        <w:t>并以十六进制数字字符的形式进行显示，要求通过指针取出每字节。</w:t>
      </w:r>
    </w:p>
    <w:p w14:paraId="49A01FC4" w14:textId="74959ADC" w:rsidR="0076294D" w:rsidRPr="0076294D" w:rsidRDefault="0076294D" w:rsidP="0076294D">
      <w:pPr>
        <w:widowControl/>
        <w:shd w:val="clear" w:color="auto" w:fill="FFFFFF"/>
        <w:spacing w:line="285" w:lineRule="atLeast"/>
        <w:jc w:val="left"/>
        <w:rPr>
          <w:rFonts w:ascii="Times New Roman" w:eastAsia="宋体" w:hAnsi="Times New Roman" w:cs="Times New Roman"/>
          <w:b/>
          <w:bCs/>
          <w:sz w:val="24"/>
          <w:szCs w:val="24"/>
        </w:rPr>
      </w:pPr>
      <w:r w:rsidRPr="0076294D">
        <w:rPr>
          <w:rFonts w:ascii="Times New Roman" w:eastAsia="宋体" w:hAnsi="Times New Roman" w:cs="Times New Roman" w:hint="eastAsia"/>
          <w:b/>
          <w:bCs/>
          <w:sz w:val="24"/>
          <w:szCs w:val="24"/>
        </w:rPr>
        <w:t>解答：</w:t>
      </w:r>
    </w:p>
    <w:p w14:paraId="2A62E2EF" w14:textId="1D67E587" w:rsidR="0076294D" w:rsidRPr="00573505" w:rsidRDefault="0076294D" w:rsidP="00573505">
      <w:pPr>
        <w:pStyle w:val="a8"/>
        <w:widowControl/>
        <w:numPr>
          <w:ilvl w:val="0"/>
          <w:numId w:val="29"/>
        </w:numPr>
        <w:shd w:val="clear" w:color="auto" w:fill="FFFFFF"/>
        <w:spacing w:line="285" w:lineRule="atLeast"/>
        <w:ind w:firstLineChars="0"/>
        <w:jc w:val="left"/>
        <w:rPr>
          <w:rFonts w:ascii="Times New Roman" w:eastAsia="宋体" w:hAnsi="Times New Roman" w:cs="Times New Roman"/>
          <w:sz w:val="24"/>
          <w:szCs w:val="24"/>
        </w:rPr>
      </w:pPr>
      <w:r w:rsidRPr="00573505">
        <w:rPr>
          <w:rFonts w:ascii="Times New Roman" w:eastAsia="宋体" w:hAnsi="Times New Roman" w:cs="Times New Roman" w:hint="eastAsia"/>
          <w:sz w:val="24"/>
          <w:szCs w:val="24"/>
        </w:rPr>
        <w:t>程序流程图：</w:t>
      </w:r>
    </w:p>
    <w:p w14:paraId="6B1EF347" w14:textId="7F259970" w:rsidR="00573505" w:rsidRPr="00573505" w:rsidRDefault="00573505" w:rsidP="00573505">
      <w:pPr>
        <w:pStyle w:val="a8"/>
        <w:widowControl/>
        <w:numPr>
          <w:ilvl w:val="0"/>
          <w:numId w:val="29"/>
        </w:numPr>
        <w:shd w:val="clear" w:color="auto" w:fill="FFFFFF"/>
        <w:spacing w:line="285" w:lineRule="atLeast"/>
        <w:ind w:firstLineChars="0"/>
        <w:jc w:val="left"/>
        <w:rPr>
          <w:rFonts w:ascii="Times New Roman" w:eastAsia="宋体" w:hAnsi="Times New Roman" w:cs="Times New Roman"/>
          <w:sz w:val="24"/>
          <w:szCs w:val="24"/>
        </w:rPr>
      </w:pPr>
      <w:r w:rsidRPr="00573505">
        <w:lastRenderedPageBreak/>
        <w:drawing>
          <wp:anchor distT="0" distB="0" distL="114300" distR="114300" simplePos="0" relativeHeight="251667456" behindDoc="0" locked="0" layoutInCell="1" allowOverlap="1" wp14:anchorId="5FE41DC2" wp14:editId="16D6D7C2">
            <wp:simplePos x="0" y="0"/>
            <wp:positionH relativeFrom="column">
              <wp:posOffset>723900</wp:posOffset>
            </wp:positionH>
            <wp:positionV relativeFrom="paragraph">
              <wp:posOffset>98425</wp:posOffset>
            </wp:positionV>
            <wp:extent cx="3600635" cy="6343976"/>
            <wp:effectExtent l="0" t="0" r="0" b="0"/>
            <wp:wrapTopAndBottom/>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600635" cy="6343976"/>
                    </a:xfrm>
                    <a:prstGeom prst="rect">
                      <a:avLst/>
                    </a:prstGeom>
                  </pic:spPr>
                </pic:pic>
              </a:graphicData>
            </a:graphic>
            <wp14:sizeRelH relativeFrom="page">
              <wp14:pctWidth>0</wp14:pctWidth>
            </wp14:sizeRelH>
            <wp14:sizeRelV relativeFrom="page">
              <wp14:pctHeight>0</wp14:pctHeight>
            </wp14:sizeRelV>
          </wp:anchor>
        </w:drawing>
      </w:r>
      <w:r w:rsidRPr="00573505">
        <w:rPr>
          <w:rFonts w:ascii="Times New Roman" w:eastAsia="宋体" w:hAnsi="Times New Roman" w:cs="Times New Roman" w:hint="eastAsia"/>
          <w:sz w:val="24"/>
          <w:szCs w:val="24"/>
        </w:rPr>
        <w:t>程序源代码：</w:t>
      </w:r>
    </w:p>
    <w:p w14:paraId="1B008CC8" w14:textId="55E31AA3" w:rsidR="00573505" w:rsidRDefault="00573505" w:rsidP="00573505">
      <w:pPr>
        <w:widowControl/>
        <w:shd w:val="clear" w:color="auto" w:fill="FFFFFF"/>
        <w:spacing w:line="285" w:lineRule="atLeast"/>
        <w:ind w:left="1140"/>
        <w:jc w:val="left"/>
        <w:rPr>
          <w:rFonts w:ascii="Times New Roman" w:eastAsia="宋体" w:hAnsi="Times New Roman" w:cs="Times New Roman"/>
          <w:sz w:val="24"/>
          <w:szCs w:val="24"/>
        </w:rPr>
      </w:pPr>
    </w:p>
    <w:p w14:paraId="0481BEFA" w14:textId="0088358C" w:rsidR="00573505" w:rsidRDefault="00573505" w:rsidP="00573505">
      <w:pPr>
        <w:widowControl/>
        <w:shd w:val="clear" w:color="auto" w:fill="FFFFFF"/>
        <w:spacing w:line="285" w:lineRule="atLeast"/>
        <w:ind w:left="1140"/>
        <w:jc w:val="left"/>
        <w:rPr>
          <w:rFonts w:ascii="Times New Roman" w:eastAsia="宋体" w:hAnsi="Times New Roman" w:cs="Times New Roman"/>
          <w:sz w:val="24"/>
          <w:szCs w:val="24"/>
        </w:rPr>
      </w:pPr>
    </w:p>
    <w:p w14:paraId="52411DBB" w14:textId="77777777" w:rsidR="00573505" w:rsidRPr="00573505" w:rsidRDefault="00573505" w:rsidP="00573505">
      <w:pPr>
        <w:widowControl/>
        <w:shd w:val="clear" w:color="auto" w:fill="FFFFFF"/>
        <w:spacing w:line="285" w:lineRule="atLeast"/>
        <w:jc w:val="left"/>
        <w:rPr>
          <w:rFonts w:ascii="Consolas" w:eastAsia="宋体" w:hAnsi="Consolas" w:cs="宋体"/>
          <w:color w:val="000000"/>
          <w:kern w:val="0"/>
          <w:szCs w:val="21"/>
        </w:rPr>
      </w:pPr>
      <w:r w:rsidRPr="00573505">
        <w:rPr>
          <w:rFonts w:ascii="Consolas" w:eastAsia="宋体" w:hAnsi="Consolas" w:cs="宋体"/>
          <w:color w:val="AF00DB"/>
          <w:kern w:val="0"/>
          <w:szCs w:val="21"/>
        </w:rPr>
        <w:t>#include</w:t>
      </w:r>
      <w:r w:rsidRPr="00573505">
        <w:rPr>
          <w:rFonts w:ascii="Consolas" w:eastAsia="宋体" w:hAnsi="Consolas" w:cs="宋体"/>
          <w:color w:val="A31515"/>
          <w:kern w:val="0"/>
          <w:szCs w:val="21"/>
        </w:rPr>
        <w:t>&lt;stdio.h&gt;</w:t>
      </w:r>
    </w:p>
    <w:p w14:paraId="271E71D7" w14:textId="77777777" w:rsidR="00573505" w:rsidRPr="00573505" w:rsidRDefault="00573505" w:rsidP="00573505">
      <w:pPr>
        <w:widowControl/>
        <w:shd w:val="clear" w:color="auto" w:fill="FFFFFF"/>
        <w:spacing w:line="285" w:lineRule="atLeast"/>
        <w:jc w:val="left"/>
        <w:rPr>
          <w:rFonts w:ascii="Consolas" w:eastAsia="宋体" w:hAnsi="Consolas" w:cs="宋体"/>
          <w:color w:val="000000"/>
          <w:kern w:val="0"/>
          <w:szCs w:val="21"/>
        </w:rPr>
      </w:pPr>
      <w:r w:rsidRPr="00573505">
        <w:rPr>
          <w:rFonts w:ascii="Consolas" w:eastAsia="宋体" w:hAnsi="Consolas" w:cs="宋体"/>
          <w:color w:val="0000FF"/>
          <w:kern w:val="0"/>
          <w:szCs w:val="21"/>
        </w:rPr>
        <w:t>int</w:t>
      </w:r>
      <w:r w:rsidRPr="00573505">
        <w:rPr>
          <w:rFonts w:ascii="Consolas" w:eastAsia="宋体" w:hAnsi="Consolas" w:cs="宋体"/>
          <w:color w:val="000000"/>
          <w:kern w:val="0"/>
          <w:szCs w:val="21"/>
        </w:rPr>
        <w:t> </w:t>
      </w:r>
      <w:r w:rsidRPr="00573505">
        <w:rPr>
          <w:rFonts w:ascii="Consolas" w:eastAsia="宋体" w:hAnsi="Consolas" w:cs="宋体"/>
          <w:color w:val="795E26"/>
          <w:kern w:val="0"/>
          <w:szCs w:val="21"/>
        </w:rPr>
        <w:t>main</w:t>
      </w:r>
      <w:r w:rsidRPr="00573505">
        <w:rPr>
          <w:rFonts w:ascii="Consolas" w:eastAsia="宋体" w:hAnsi="Consolas" w:cs="宋体"/>
          <w:color w:val="000000"/>
          <w:kern w:val="0"/>
          <w:szCs w:val="21"/>
        </w:rPr>
        <w:t>()</w:t>
      </w:r>
    </w:p>
    <w:p w14:paraId="560215F4" w14:textId="77777777" w:rsidR="00573505" w:rsidRPr="00573505" w:rsidRDefault="00573505" w:rsidP="00573505">
      <w:pPr>
        <w:widowControl/>
        <w:shd w:val="clear" w:color="auto" w:fill="FFFFFF"/>
        <w:spacing w:line="285" w:lineRule="atLeast"/>
        <w:jc w:val="left"/>
        <w:rPr>
          <w:rFonts w:ascii="Consolas" w:eastAsia="宋体" w:hAnsi="Consolas" w:cs="宋体"/>
          <w:color w:val="000000"/>
          <w:kern w:val="0"/>
          <w:szCs w:val="21"/>
        </w:rPr>
      </w:pPr>
      <w:r w:rsidRPr="00573505">
        <w:rPr>
          <w:rFonts w:ascii="Consolas" w:eastAsia="宋体" w:hAnsi="Consolas" w:cs="宋体"/>
          <w:color w:val="000000"/>
          <w:kern w:val="0"/>
          <w:szCs w:val="21"/>
        </w:rPr>
        <w:t>{</w:t>
      </w:r>
    </w:p>
    <w:p w14:paraId="29110B1B" w14:textId="77777777" w:rsidR="00573505" w:rsidRPr="00573505" w:rsidRDefault="00573505" w:rsidP="00573505">
      <w:pPr>
        <w:widowControl/>
        <w:shd w:val="clear" w:color="auto" w:fill="FFFFFF"/>
        <w:spacing w:line="285" w:lineRule="atLeast"/>
        <w:jc w:val="left"/>
        <w:rPr>
          <w:rFonts w:ascii="Consolas" w:eastAsia="宋体" w:hAnsi="Consolas" w:cs="宋体"/>
          <w:color w:val="000000"/>
          <w:kern w:val="0"/>
          <w:szCs w:val="21"/>
        </w:rPr>
      </w:pPr>
      <w:r w:rsidRPr="00573505">
        <w:rPr>
          <w:rFonts w:ascii="Consolas" w:eastAsia="宋体" w:hAnsi="Consolas" w:cs="宋体"/>
          <w:color w:val="000000"/>
          <w:kern w:val="0"/>
          <w:szCs w:val="21"/>
        </w:rPr>
        <w:t>    </w:t>
      </w:r>
      <w:r w:rsidRPr="00573505">
        <w:rPr>
          <w:rFonts w:ascii="Consolas" w:eastAsia="宋体" w:hAnsi="Consolas" w:cs="宋体"/>
          <w:color w:val="0000FF"/>
          <w:kern w:val="0"/>
          <w:szCs w:val="21"/>
        </w:rPr>
        <w:t>long</w:t>
      </w:r>
      <w:r w:rsidRPr="00573505">
        <w:rPr>
          <w:rFonts w:ascii="Consolas" w:eastAsia="宋体" w:hAnsi="Consolas" w:cs="宋体"/>
          <w:color w:val="000000"/>
          <w:kern w:val="0"/>
          <w:szCs w:val="21"/>
        </w:rPr>
        <w:t> </w:t>
      </w:r>
      <w:r w:rsidRPr="00573505">
        <w:rPr>
          <w:rFonts w:ascii="Consolas" w:eastAsia="宋体" w:hAnsi="Consolas" w:cs="宋体"/>
          <w:color w:val="001080"/>
          <w:kern w:val="0"/>
          <w:szCs w:val="21"/>
        </w:rPr>
        <w:t>num</w:t>
      </w:r>
      <w:r w:rsidRPr="00573505">
        <w:rPr>
          <w:rFonts w:ascii="Consolas" w:eastAsia="宋体" w:hAnsi="Consolas" w:cs="宋体"/>
          <w:color w:val="000000"/>
          <w:kern w:val="0"/>
          <w:szCs w:val="21"/>
        </w:rPr>
        <w:t>;</w:t>
      </w:r>
    </w:p>
    <w:p w14:paraId="0DE3E001" w14:textId="77777777" w:rsidR="00573505" w:rsidRPr="00573505" w:rsidRDefault="00573505" w:rsidP="00573505">
      <w:pPr>
        <w:widowControl/>
        <w:shd w:val="clear" w:color="auto" w:fill="FFFFFF"/>
        <w:spacing w:line="285" w:lineRule="atLeast"/>
        <w:jc w:val="left"/>
        <w:rPr>
          <w:rFonts w:ascii="Consolas" w:eastAsia="宋体" w:hAnsi="Consolas" w:cs="宋体"/>
          <w:color w:val="000000"/>
          <w:kern w:val="0"/>
          <w:szCs w:val="21"/>
        </w:rPr>
      </w:pPr>
      <w:r w:rsidRPr="00573505">
        <w:rPr>
          <w:rFonts w:ascii="Consolas" w:eastAsia="宋体" w:hAnsi="Consolas" w:cs="宋体"/>
          <w:color w:val="000000"/>
          <w:kern w:val="0"/>
          <w:szCs w:val="21"/>
        </w:rPr>
        <w:t>    </w:t>
      </w:r>
      <w:r w:rsidRPr="00573505">
        <w:rPr>
          <w:rFonts w:ascii="Consolas" w:eastAsia="宋体" w:hAnsi="Consolas" w:cs="宋体"/>
          <w:color w:val="0000FF"/>
          <w:kern w:val="0"/>
          <w:szCs w:val="21"/>
        </w:rPr>
        <w:t>char</w:t>
      </w:r>
      <w:r w:rsidRPr="00573505">
        <w:rPr>
          <w:rFonts w:ascii="Consolas" w:eastAsia="宋体" w:hAnsi="Consolas" w:cs="宋体"/>
          <w:color w:val="000000"/>
          <w:kern w:val="0"/>
          <w:szCs w:val="21"/>
        </w:rPr>
        <w:t> *</w:t>
      </w:r>
      <w:r w:rsidRPr="00573505">
        <w:rPr>
          <w:rFonts w:ascii="Consolas" w:eastAsia="宋体" w:hAnsi="Consolas" w:cs="宋体"/>
          <w:color w:val="001080"/>
          <w:kern w:val="0"/>
          <w:szCs w:val="21"/>
        </w:rPr>
        <w:t>str</w:t>
      </w:r>
      <w:r w:rsidRPr="00573505">
        <w:rPr>
          <w:rFonts w:ascii="Consolas" w:eastAsia="宋体" w:hAnsi="Consolas" w:cs="宋体"/>
          <w:color w:val="000000"/>
          <w:kern w:val="0"/>
          <w:szCs w:val="21"/>
        </w:rPr>
        <w:t>;</w:t>
      </w:r>
    </w:p>
    <w:p w14:paraId="7A154DFE" w14:textId="77777777" w:rsidR="00573505" w:rsidRPr="00573505" w:rsidRDefault="00573505" w:rsidP="00573505">
      <w:pPr>
        <w:widowControl/>
        <w:shd w:val="clear" w:color="auto" w:fill="FFFFFF"/>
        <w:spacing w:line="285" w:lineRule="atLeast"/>
        <w:jc w:val="left"/>
        <w:rPr>
          <w:rFonts w:ascii="Consolas" w:eastAsia="宋体" w:hAnsi="Consolas" w:cs="宋体"/>
          <w:color w:val="000000"/>
          <w:kern w:val="0"/>
          <w:szCs w:val="21"/>
        </w:rPr>
      </w:pPr>
      <w:r w:rsidRPr="00573505">
        <w:rPr>
          <w:rFonts w:ascii="Consolas" w:eastAsia="宋体" w:hAnsi="Consolas" w:cs="宋体"/>
          <w:color w:val="000000"/>
          <w:kern w:val="0"/>
          <w:szCs w:val="21"/>
        </w:rPr>
        <w:t>    </w:t>
      </w:r>
      <w:r w:rsidRPr="00573505">
        <w:rPr>
          <w:rFonts w:ascii="Consolas" w:eastAsia="宋体" w:hAnsi="Consolas" w:cs="宋体"/>
          <w:color w:val="001080"/>
          <w:kern w:val="0"/>
          <w:szCs w:val="21"/>
        </w:rPr>
        <w:t>str</w:t>
      </w:r>
      <w:r w:rsidRPr="00573505">
        <w:rPr>
          <w:rFonts w:ascii="Consolas" w:eastAsia="宋体" w:hAnsi="Consolas" w:cs="宋体"/>
          <w:color w:val="000000"/>
          <w:kern w:val="0"/>
          <w:szCs w:val="21"/>
        </w:rPr>
        <w:t>=&amp;</w:t>
      </w:r>
      <w:r w:rsidRPr="00573505">
        <w:rPr>
          <w:rFonts w:ascii="Consolas" w:eastAsia="宋体" w:hAnsi="Consolas" w:cs="宋体"/>
          <w:color w:val="001080"/>
          <w:kern w:val="0"/>
          <w:szCs w:val="21"/>
        </w:rPr>
        <w:t>num</w:t>
      </w:r>
      <w:r w:rsidRPr="00573505">
        <w:rPr>
          <w:rFonts w:ascii="Consolas" w:eastAsia="宋体" w:hAnsi="Consolas" w:cs="宋体"/>
          <w:color w:val="000000"/>
          <w:kern w:val="0"/>
          <w:szCs w:val="21"/>
        </w:rPr>
        <w:t>;</w:t>
      </w:r>
    </w:p>
    <w:p w14:paraId="1E5DFBFE" w14:textId="77777777" w:rsidR="00573505" w:rsidRPr="00573505" w:rsidRDefault="00573505" w:rsidP="00573505">
      <w:pPr>
        <w:widowControl/>
        <w:shd w:val="clear" w:color="auto" w:fill="FFFFFF"/>
        <w:spacing w:line="285" w:lineRule="atLeast"/>
        <w:jc w:val="left"/>
        <w:rPr>
          <w:rFonts w:ascii="Consolas" w:eastAsia="宋体" w:hAnsi="Consolas" w:cs="宋体"/>
          <w:color w:val="000000"/>
          <w:kern w:val="0"/>
          <w:szCs w:val="21"/>
        </w:rPr>
      </w:pPr>
      <w:r w:rsidRPr="00573505">
        <w:rPr>
          <w:rFonts w:ascii="Consolas" w:eastAsia="宋体" w:hAnsi="Consolas" w:cs="宋体"/>
          <w:color w:val="000000"/>
          <w:kern w:val="0"/>
          <w:szCs w:val="21"/>
        </w:rPr>
        <w:t>    </w:t>
      </w:r>
      <w:r w:rsidRPr="00573505">
        <w:rPr>
          <w:rFonts w:ascii="Consolas" w:eastAsia="宋体" w:hAnsi="Consolas" w:cs="宋体"/>
          <w:color w:val="795E26"/>
          <w:kern w:val="0"/>
          <w:szCs w:val="21"/>
        </w:rPr>
        <w:t>scanf</w:t>
      </w:r>
      <w:r w:rsidRPr="00573505">
        <w:rPr>
          <w:rFonts w:ascii="Consolas" w:eastAsia="宋体" w:hAnsi="Consolas" w:cs="宋体"/>
          <w:color w:val="000000"/>
          <w:kern w:val="0"/>
          <w:szCs w:val="21"/>
        </w:rPr>
        <w:t>(</w:t>
      </w:r>
      <w:r w:rsidRPr="00573505">
        <w:rPr>
          <w:rFonts w:ascii="Consolas" w:eastAsia="宋体" w:hAnsi="Consolas" w:cs="宋体"/>
          <w:color w:val="A31515"/>
          <w:kern w:val="0"/>
          <w:szCs w:val="21"/>
        </w:rPr>
        <w:t>"%ld"</w:t>
      </w:r>
      <w:r w:rsidRPr="00573505">
        <w:rPr>
          <w:rFonts w:ascii="Consolas" w:eastAsia="宋体" w:hAnsi="Consolas" w:cs="宋体"/>
          <w:color w:val="000000"/>
          <w:kern w:val="0"/>
          <w:szCs w:val="21"/>
        </w:rPr>
        <w:t>,&amp;</w:t>
      </w:r>
      <w:r w:rsidRPr="00573505">
        <w:rPr>
          <w:rFonts w:ascii="Consolas" w:eastAsia="宋体" w:hAnsi="Consolas" w:cs="宋体"/>
          <w:color w:val="001080"/>
          <w:kern w:val="0"/>
          <w:szCs w:val="21"/>
        </w:rPr>
        <w:t>num</w:t>
      </w:r>
      <w:r w:rsidRPr="00573505">
        <w:rPr>
          <w:rFonts w:ascii="Consolas" w:eastAsia="宋体" w:hAnsi="Consolas" w:cs="宋体"/>
          <w:color w:val="000000"/>
          <w:kern w:val="0"/>
          <w:szCs w:val="21"/>
        </w:rPr>
        <w:t>);</w:t>
      </w:r>
    </w:p>
    <w:p w14:paraId="1698F659" w14:textId="77777777" w:rsidR="00573505" w:rsidRPr="00573505" w:rsidRDefault="00573505" w:rsidP="00573505">
      <w:pPr>
        <w:widowControl/>
        <w:shd w:val="clear" w:color="auto" w:fill="FFFFFF"/>
        <w:spacing w:line="285" w:lineRule="atLeast"/>
        <w:jc w:val="left"/>
        <w:rPr>
          <w:rFonts w:ascii="Consolas" w:eastAsia="宋体" w:hAnsi="Consolas" w:cs="宋体"/>
          <w:color w:val="000000"/>
          <w:kern w:val="0"/>
          <w:szCs w:val="21"/>
        </w:rPr>
      </w:pPr>
      <w:r w:rsidRPr="00573505">
        <w:rPr>
          <w:rFonts w:ascii="Consolas" w:eastAsia="宋体" w:hAnsi="Consolas" w:cs="宋体"/>
          <w:color w:val="000000"/>
          <w:kern w:val="0"/>
          <w:szCs w:val="21"/>
        </w:rPr>
        <w:t>    </w:t>
      </w:r>
      <w:r w:rsidRPr="00573505">
        <w:rPr>
          <w:rFonts w:ascii="Consolas" w:eastAsia="宋体" w:hAnsi="Consolas" w:cs="宋体"/>
          <w:color w:val="0000FF"/>
          <w:kern w:val="0"/>
          <w:szCs w:val="21"/>
        </w:rPr>
        <w:t>char</w:t>
      </w:r>
      <w:r w:rsidRPr="00573505">
        <w:rPr>
          <w:rFonts w:ascii="Consolas" w:eastAsia="宋体" w:hAnsi="Consolas" w:cs="宋体"/>
          <w:color w:val="000000"/>
          <w:kern w:val="0"/>
          <w:szCs w:val="21"/>
        </w:rPr>
        <w:t> </w:t>
      </w:r>
      <w:r w:rsidRPr="00573505">
        <w:rPr>
          <w:rFonts w:ascii="Consolas" w:eastAsia="宋体" w:hAnsi="Consolas" w:cs="宋体"/>
          <w:color w:val="001080"/>
          <w:kern w:val="0"/>
          <w:szCs w:val="21"/>
        </w:rPr>
        <w:t>byte</w:t>
      </w:r>
      <w:r w:rsidRPr="00573505">
        <w:rPr>
          <w:rFonts w:ascii="Consolas" w:eastAsia="宋体" w:hAnsi="Consolas" w:cs="宋体"/>
          <w:color w:val="000000"/>
          <w:kern w:val="0"/>
          <w:szCs w:val="21"/>
        </w:rPr>
        <w:t>[</w:t>
      </w:r>
      <w:r w:rsidRPr="00573505">
        <w:rPr>
          <w:rFonts w:ascii="Consolas" w:eastAsia="宋体" w:hAnsi="Consolas" w:cs="宋体"/>
          <w:color w:val="098658"/>
          <w:kern w:val="0"/>
          <w:szCs w:val="21"/>
        </w:rPr>
        <w:t>4</w:t>
      </w:r>
      <w:r w:rsidRPr="00573505">
        <w:rPr>
          <w:rFonts w:ascii="Consolas" w:eastAsia="宋体" w:hAnsi="Consolas" w:cs="宋体"/>
          <w:color w:val="000000"/>
          <w:kern w:val="0"/>
          <w:szCs w:val="21"/>
        </w:rPr>
        <w:t>],</w:t>
      </w:r>
      <w:r w:rsidRPr="00573505">
        <w:rPr>
          <w:rFonts w:ascii="Consolas" w:eastAsia="宋体" w:hAnsi="Consolas" w:cs="宋体"/>
          <w:color w:val="001080"/>
          <w:kern w:val="0"/>
          <w:szCs w:val="21"/>
        </w:rPr>
        <w:t>sitnum</w:t>
      </w:r>
      <w:r w:rsidRPr="00573505">
        <w:rPr>
          <w:rFonts w:ascii="Consolas" w:eastAsia="宋体" w:hAnsi="Consolas" w:cs="宋体"/>
          <w:color w:val="000000"/>
          <w:kern w:val="0"/>
          <w:szCs w:val="21"/>
        </w:rPr>
        <w:t>[</w:t>
      </w:r>
      <w:r w:rsidRPr="00573505">
        <w:rPr>
          <w:rFonts w:ascii="Consolas" w:eastAsia="宋体" w:hAnsi="Consolas" w:cs="宋体"/>
          <w:color w:val="098658"/>
          <w:kern w:val="0"/>
          <w:szCs w:val="21"/>
        </w:rPr>
        <w:t>8</w:t>
      </w:r>
      <w:r w:rsidRPr="00573505">
        <w:rPr>
          <w:rFonts w:ascii="Consolas" w:eastAsia="宋体" w:hAnsi="Consolas" w:cs="宋体"/>
          <w:color w:val="000000"/>
          <w:kern w:val="0"/>
          <w:szCs w:val="21"/>
        </w:rPr>
        <w:t>];</w:t>
      </w:r>
    </w:p>
    <w:p w14:paraId="052F7B38" w14:textId="77777777" w:rsidR="00573505" w:rsidRPr="00573505" w:rsidRDefault="00573505" w:rsidP="00573505">
      <w:pPr>
        <w:widowControl/>
        <w:shd w:val="clear" w:color="auto" w:fill="FFFFFF"/>
        <w:spacing w:line="285" w:lineRule="atLeast"/>
        <w:jc w:val="left"/>
        <w:rPr>
          <w:rFonts w:ascii="Consolas" w:eastAsia="宋体" w:hAnsi="Consolas" w:cs="宋体"/>
          <w:color w:val="000000"/>
          <w:kern w:val="0"/>
          <w:szCs w:val="21"/>
        </w:rPr>
      </w:pPr>
      <w:r w:rsidRPr="00573505">
        <w:rPr>
          <w:rFonts w:ascii="Consolas" w:eastAsia="宋体" w:hAnsi="Consolas" w:cs="宋体"/>
          <w:color w:val="000000"/>
          <w:kern w:val="0"/>
          <w:szCs w:val="21"/>
        </w:rPr>
        <w:t>    </w:t>
      </w:r>
      <w:r w:rsidRPr="00573505">
        <w:rPr>
          <w:rFonts w:ascii="Consolas" w:eastAsia="宋体" w:hAnsi="Consolas" w:cs="宋体"/>
          <w:color w:val="0000FF"/>
          <w:kern w:val="0"/>
          <w:szCs w:val="21"/>
        </w:rPr>
        <w:t>int</w:t>
      </w:r>
      <w:r w:rsidRPr="00573505">
        <w:rPr>
          <w:rFonts w:ascii="Consolas" w:eastAsia="宋体" w:hAnsi="Consolas" w:cs="宋体"/>
          <w:color w:val="000000"/>
          <w:kern w:val="0"/>
          <w:szCs w:val="21"/>
        </w:rPr>
        <w:t> </w:t>
      </w:r>
      <w:r w:rsidRPr="00573505">
        <w:rPr>
          <w:rFonts w:ascii="Consolas" w:eastAsia="宋体" w:hAnsi="Consolas" w:cs="宋体"/>
          <w:color w:val="001080"/>
          <w:kern w:val="0"/>
          <w:szCs w:val="21"/>
        </w:rPr>
        <w:t>i</w:t>
      </w:r>
      <w:r w:rsidRPr="00573505">
        <w:rPr>
          <w:rFonts w:ascii="Consolas" w:eastAsia="宋体" w:hAnsi="Consolas" w:cs="宋体"/>
          <w:color w:val="000000"/>
          <w:kern w:val="0"/>
          <w:szCs w:val="21"/>
        </w:rPr>
        <w:t>=</w:t>
      </w:r>
      <w:r w:rsidRPr="00573505">
        <w:rPr>
          <w:rFonts w:ascii="Consolas" w:eastAsia="宋体" w:hAnsi="Consolas" w:cs="宋体"/>
          <w:color w:val="098658"/>
          <w:kern w:val="0"/>
          <w:szCs w:val="21"/>
        </w:rPr>
        <w:t>0</w:t>
      </w:r>
      <w:r w:rsidRPr="00573505">
        <w:rPr>
          <w:rFonts w:ascii="Consolas" w:eastAsia="宋体" w:hAnsi="Consolas" w:cs="宋体"/>
          <w:color w:val="000000"/>
          <w:kern w:val="0"/>
          <w:szCs w:val="21"/>
        </w:rPr>
        <w:t>,</w:t>
      </w:r>
      <w:r w:rsidRPr="00573505">
        <w:rPr>
          <w:rFonts w:ascii="Consolas" w:eastAsia="宋体" w:hAnsi="Consolas" w:cs="宋体"/>
          <w:color w:val="001080"/>
          <w:kern w:val="0"/>
          <w:szCs w:val="21"/>
        </w:rPr>
        <w:t>mask</w:t>
      </w:r>
      <w:r w:rsidRPr="00573505">
        <w:rPr>
          <w:rFonts w:ascii="Consolas" w:eastAsia="宋体" w:hAnsi="Consolas" w:cs="宋体"/>
          <w:color w:val="000000"/>
          <w:kern w:val="0"/>
          <w:szCs w:val="21"/>
        </w:rPr>
        <w:t>=</w:t>
      </w:r>
      <w:r w:rsidRPr="00573505">
        <w:rPr>
          <w:rFonts w:ascii="Consolas" w:eastAsia="宋体" w:hAnsi="Consolas" w:cs="宋体"/>
          <w:color w:val="098658"/>
          <w:kern w:val="0"/>
          <w:szCs w:val="21"/>
        </w:rPr>
        <w:t>0xf</w:t>
      </w:r>
      <w:r w:rsidRPr="00573505">
        <w:rPr>
          <w:rFonts w:ascii="Consolas" w:eastAsia="宋体" w:hAnsi="Consolas" w:cs="宋体"/>
          <w:color w:val="000000"/>
          <w:kern w:val="0"/>
          <w:szCs w:val="21"/>
        </w:rPr>
        <w:t>;</w:t>
      </w:r>
    </w:p>
    <w:p w14:paraId="0996C061" w14:textId="77777777" w:rsidR="00573505" w:rsidRPr="00573505" w:rsidRDefault="00573505" w:rsidP="00573505">
      <w:pPr>
        <w:widowControl/>
        <w:shd w:val="clear" w:color="auto" w:fill="FFFFFF"/>
        <w:spacing w:line="285" w:lineRule="atLeast"/>
        <w:jc w:val="left"/>
        <w:rPr>
          <w:rFonts w:ascii="Consolas" w:eastAsia="宋体" w:hAnsi="Consolas" w:cs="宋体"/>
          <w:color w:val="000000"/>
          <w:kern w:val="0"/>
          <w:szCs w:val="21"/>
        </w:rPr>
      </w:pPr>
      <w:r w:rsidRPr="00573505">
        <w:rPr>
          <w:rFonts w:ascii="Consolas" w:eastAsia="宋体" w:hAnsi="Consolas" w:cs="宋体"/>
          <w:color w:val="000000"/>
          <w:kern w:val="0"/>
          <w:szCs w:val="21"/>
        </w:rPr>
        <w:lastRenderedPageBreak/>
        <w:t>    </w:t>
      </w:r>
      <w:r w:rsidRPr="00573505">
        <w:rPr>
          <w:rFonts w:ascii="Consolas" w:eastAsia="宋体" w:hAnsi="Consolas" w:cs="宋体"/>
          <w:color w:val="AF00DB"/>
          <w:kern w:val="0"/>
          <w:szCs w:val="21"/>
        </w:rPr>
        <w:t>for</w:t>
      </w:r>
      <w:r w:rsidRPr="00573505">
        <w:rPr>
          <w:rFonts w:ascii="Consolas" w:eastAsia="宋体" w:hAnsi="Consolas" w:cs="宋体"/>
          <w:color w:val="000000"/>
          <w:kern w:val="0"/>
          <w:szCs w:val="21"/>
        </w:rPr>
        <w:t> (</w:t>
      </w:r>
      <w:r w:rsidRPr="00573505">
        <w:rPr>
          <w:rFonts w:ascii="Consolas" w:eastAsia="宋体" w:hAnsi="Consolas" w:cs="宋体"/>
          <w:color w:val="001080"/>
          <w:kern w:val="0"/>
          <w:szCs w:val="21"/>
        </w:rPr>
        <w:t>i</w:t>
      </w:r>
      <w:r w:rsidRPr="00573505">
        <w:rPr>
          <w:rFonts w:ascii="Consolas" w:eastAsia="宋体" w:hAnsi="Consolas" w:cs="宋体"/>
          <w:color w:val="000000"/>
          <w:kern w:val="0"/>
          <w:szCs w:val="21"/>
        </w:rPr>
        <w:t> = </w:t>
      </w:r>
      <w:r w:rsidRPr="00573505">
        <w:rPr>
          <w:rFonts w:ascii="Consolas" w:eastAsia="宋体" w:hAnsi="Consolas" w:cs="宋体"/>
          <w:color w:val="098658"/>
          <w:kern w:val="0"/>
          <w:szCs w:val="21"/>
        </w:rPr>
        <w:t>0</w:t>
      </w:r>
      <w:r w:rsidRPr="00573505">
        <w:rPr>
          <w:rFonts w:ascii="Consolas" w:eastAsia="宋体" w:hAnsi="Consolas" w:cs="宋体"/>
          <w:color w:val="000000"/>
          <w:kern w:val="0"/>
          <w:szCs w:val="21"/>
        </w:rPr>
        <w:t>; </w:t>
      </w:r>
      <w:r w:rsidRPr="00573505">
        <w:rPr>
          <w:rFonts w:ascii="Consolas" w:eastAsia="宋体" w:hAnsi="Consolas" w:cs="宋体"/>
          <w:color w:val="001080"/>
          <w:kern w:val="0"/>
          <w:szCs w:val="21"/>
        </w:rPr>
        <w:t>i</w:t>
      </w:r>
      <w:r w:rsidRPr="00573505">
        <w:rPr>
          <w:rFonts w:ascii="Consolas" w:eastAsia="宋体" w:hAnsi="Consolas" w:cs="宋体"/>
          <w:color w:val="000000"/>
          <w:kern w:val="0"/>
          <w:szCs w:val="21"/>
        </w:rPr>
        <w:t> &lt;</w:t>
      </w:r>
      <w:r w:rsidRPr="00573505">
        <w:rPr>
          <w:rFonts w:ascii="Consolas" w:eastAsia="宋体" w:hAnsi="Consolas" w:cs="宋体"/>
          <w:color w:val="098658"/>
          <w:kern w:val="0"/>
          <w:szCs w:val="21"/>
        </w:rPr>
        <w:t>4</w:t>
      </w:r>
      <w:r w:rsidRPr="00573505">
        <w:rPr>
          <w:rFonts w:ascii="Consolas" w:eastAsia="宋体" w:hAnsi="Consolas" w:cs="宋体"/>
          <w:color w:val="000000"/>
          <w:kern w:val="0"/>
          <w:szCs w:val="21"/>
        </w:rPr>
        <w:t>; </w:t>
      </w:r>
      <w:r w:rsidRPr="00573505">
        <w:rPr>
          <w:rFonts w:ascii="Consolas" w:eastAsia="宋体" w:hAnsi="Consolas" w:cs="宋体"/>
          <w:color w:val="001080"/>
          <w:kern w:val="0"/>
          <w:szCs w:val="21"/>
        </w:rPr>
        <w:t>i</w:t>
      </w:r>
      <w:r w:rsidRPr="00573505">
        <w:rPr>
          <w:rFonts w:ascii="Consolas" w:eastAsia="宋体" w:hAnsi="Consolas" w:cs="宋体"/>
          <w:color w:val="000000"/>
          <w:kern w:val="0"/>
          <w:szCs w:val="21"/>
        </w:rPr>
        <w:t>++)</w:t>
      </w:r>
    </w:p>
    <w:p w14:paraId="775F0314" w14:textId="77777777" w:rsidR="00573505" w:rsidRPr="00573505" w:rsidRDefault="00573505" w:rsidP="00573505">
      <w:pPr>
        <w:widowControl/>
        <w:shd w:val="clear" w:color="auto" w:fill="FFFFFF"/>
        <w:spacing w:line="285" w:lineRule="atLeast"/>
        <w:jc w:val="left"/>
        <w:rPr>
          <w:rFonts w:ascii="Consolas" w:eastAsia="宋体" w:hAnsi="Consolas" w:cs="宋体"/>
          <w:color w:val="000000"/>
          <w:kern w:val="0"/>
          <w:szCs w:val="21"/>
        </w:rPr>
      </w:pPr>
      <w:r w:rsidRPr="00573505">
        <w:rPr>
          <w:rFonts w:ascii="Consolas" w:eastAsia="宋体" w:hAnsi="Consolas" w:cs="宋体"/>
          <w:color w:val="000000"/>
          <w:kern w:val="0"/>
          <w:szCs w:val="21"/>
        </w:rPr>
        <w:t>    {</w:t>
      </w:r>
    </w:p>
    <w:p w14:paraId="13061F2A" w14:textId="77777777" w:rsidR="00573505" w:rsidRPr="00573505" w:rsidRDefault="00573505" w:rsidP="00573505">
      <w:pPr>
        <w:widowControl/>
        <w:shd w:val="clear" w:color="auto" w:fill="FFFFFF"/>
        <w:spacing w:line="285" w:lineRule="atLeast"/>
        <w:jc w:val="left"/>
        <w:rPr>
          <w:rFonts w:ascii="Consolas" w:eastAsia="宋体" w:hAnsi="Consolas" w:cs="宋体"/>
          <w:color w:val="000000"/>
          <w:kern w:val="0"/>
          <w:szCs w:val="21"/>
        </w:rPr>
      </w:pPr>
      <w:r w:rsidRPr="00573505">
        <w:rPr>
          <w:rFonts w:ascii="Consolas" w:eastAsia="宋体" w:hAnsi="Consolas" w:cs="宋体"/>
          <w:color w:val="000000"/>
          <w:kern w:val="0"/>
          <w:szCs w:val="21"/>
        </w:rPr>
        <w:t>        </w:t>
      </w:r>
      <w:r w:rsidRPr="00573505">
        <w:rPr>
          <w:rFonts w:ascii="Consolas" w:eastAsia="宋体" w:hAnsi="Consolas" w:cs="宋体"/>
          <w:color w:val="001080"/>
          <w:kern w:val="0"/>
          <w:szCs w:val="21"/>
        </w:rPr>
        <w:t>byte</w:t>
      </w:r>
      <w:r w:rsidRPr="00573505">
        <w:rPr>
          <w:rFonts w:ascii="Consolas" w:eastAsia="宋体" w:hAnsi="Consolas" w:cs="宋体"/>
          <w:color w:val="000000"/>
          <w:kern w:val="0"/>
          <w:szCs w:val="21"/>
        </w:rPr>
        <w:t>[</w:t>
      </w:r>
      <w:r w:rsidRPr="00573505">
        <w:rPr>
          <w:rFonts w:ascii="Consolas" w:eastAsia="宋体" w:hAnsi="Consolas" w:cs="宋体"/>
          <w:color w:val="001080"/>
          <w:kern w:val="0"/>
          <w:szCs w:val="21"/>
        </w:rPr>
        <w:t>i</w:t>
      </w:r>
      <w:r w:rsidRPr="00573505">
        <w:rPr>
          <w:rFonts w:ascii="Consolas" w:eastAsia="宋体" w:hAnsi="Consolas" w:cs="宋体"/>
          <w:color w:val="000000"/>
          <w:kern w:val="0"/>
          <w:szCs w:val="21"/>
        </w:rPr>
        <w:t>]=*(</w:t>
      </w:r>
      <w:r w:rsidRPr="00573505">
        <w:rPr>
          <w:rFonts w:ascii="Consolas" w:eastAsia="宋体" w:hAnsi="Consolas" w:cs="宋体"/>
          <w:color w:val="001080"/>
          <w:kern w:val="0"/>
          <w:szCs w:val="21"/>
        </w:rPr>
        <w:t>str</w:t>
      </w:r>
      <w:r w:rsidRPr="00573505">
        <w:rPr>
          <w:rFonts w:ascii="Consolas" w:eastAsia="宋体" w:hAnsi="Consolas" w:cs="宋体"/>
          <w:color w:val="000000"/>
          <w:kern w:val="0"/>
          <w:szCs w:val="21"/>
        </w:rPr>
        <w:t>+</w:t>
      </w:r>
      <w:r w:rsidRPr="00573505">
        <w:rPr>
          <w:rFonts w:ascii="Consolas" w:eastAsia="宋体" w:hAnsi="Consolas" w:cs="宋体"/>
          <w:color w:val="001080"/>
          <w:kern w:val="0"/>
          <w:szCs w:val="21"/>
        </w:rPr>
        <w:t>i</w:t>
      </w:r>
      <w:r w:rsidRPr="00573505">
        <w:rPr>
          <w:rFonts w:ascii="Consolas" w:eastAsia="宋体" w:hAnsi="Consolas" w:cs="宋体"/>
          <w:color w:val="000000"/>
          <w:kern w:val="0"/>
          <w:szCs w:val="21"/>
        </w:rPr>
        <w:t>);</w:t>
      </w:r>
    </w:p>
    <w:p w14:paraId="6CE63C56" w14:textId="77777777" w:rsidR="00573505" w:rsidRPr="00573505" w:rsidRDefault="00573505" w:rsidP="00573505">
      <w:pPr>
        <w:widowControl/>
        <w:shd w:val="clear" w:color="auto" w:fill="FFFFFF"/>
        <w:spacing w:line="285" w:lineRule="atLeast"/>
        <w:jc w:val="left"/>
        <w:rPr>
          <w:rFonts w:ascii="Consolas" w:eastAsia="宋体" w:hAnsi="Consolas" w:cs="宋体"/>
          <w:color w:val="000000"/>
          <w:kern w:val="0"/>
          <w:szCs w:val="21"/>
        </w:rPr>
      </w:pPr>
      <w:r w:rsidRPr="00573505">
        <w:rPr>
          <w:rFonts w:ascii="Consolas" w:eastAsia="宋体" w:hAnsi="Consolas" w:cs="宋体"/>
          <w:color w:val="000000"/>
          <w:kern w:val="0"/>
          <w:szCs w:val="21"/>
        </w:rPr>
        <w:t>        </w:t>
      </w:r>
      <w:r w:rsidRPr="00573505">
        <w:rPr>
          <w:rFonts w:ascii="Consolas" w:eastAsia="宋体" w:hAnsi="Consolas" w:cs="宋体"/>
          <w:color w:val="001080"/>
          <w:kern w:val="0"/>
          <w:szCs w:val="21"/>
        </w:rPr>
        <w:t>sitnum</w:t>
      </w:r>
      <w:r w:rsidRPr="00573505">
        <w:rPr>
          <w:rFonts w:ascii="Consolas" w:eastAsia="宋体" w:hAnsi="Consolas" w:cs="宋体"/>
          <w:color w:val="000000"/>
          <w:kern w:val="0"/>
          <w:szCs w:val="21"/>
        </w:rPr>
        <w:t>[</w:t>
      </w:r>
      <w:r w:rsidRPr="00573505">
        <w:rPr>
          <w:rFonts w:ascii="Consolas" w:eastAsia="宋体" w:hAnsi="Consolas" w:cs="宋体"/>
          <w:color w:val="098658"/>
          <w:kern w:val="0"/>
          <w:szCs w:val="21"/>
        </w:rPr>
        <w:t>2</w:t>
      </w:r>
      <w:r w:rsidRPr="00573505">
        <w:rPr>
          <w:rFonts w:ascii="Consolas" w:eastAsia="宋体" w:hAnsi="Consolas" w:cs="宋体"/>
          <w:color w:val="000000"/>
          <w:kern w:val="0"/>
          <w:szCs w:val="21"/>
        </w:rPr>
        <w:t>*</w:t>
      </w:r>
      <w:r w:rsidRPr="00573505">
        <w:rPr>
          <w:rFonts w:ascii="Consolas" w:eastAsia="宋体" w:hAnsi="Consolas" w:cs="宋体"/>
          <w:color w:val="001080"/>
          <w:kern w:val="0"/>
          <w:szCs w:val="21"/>
        </w:rPr>
        <w:t>i</w:t>
      </w:r>
      <w:r w:rsidRPr="00573505">
        <w:rPr>
          <w:rFonts w:ascii="Consolas" w:eastAsia="宋体" w:hAnsi="Consolas" w:cs="宋体"/>
          <w:color w:val="000000"/>
          <w:kern w:val="0"/>
          <w:szCs w:val="21"/>
        </w:rPr>
        <w:t>]=</w:t>
      </w:r>
      <w:r w:rsidRPr="00573505">
        <w:rPr>
          <w:rFonts w:ascii="Consolas" w:eastAsia="宋体" w:hAnsi="Consolas" w:cs="宋体"/>
          <w:color w:val="001080"/>
          <w:kern w:val="0"/>
          <w:szCs w:val="21"/>
        </w:rPr>
        <w:t>mask</w:t>
      </w:r>
      <w:r w:rsidRPr="00573505">
        <w:rPr>
          <w:rFonts w:ascii="Consolas" w:eastAsia="宋体" w:hAnsi="Consolas" w:cs="宋体"/>
          <w:color w:val="000000"/>
          <w:kern w:val="0"/>
          <w:szCs w:val="21"/>
        </w:rPr>
        <w:t>&amp;(</w:t>
      </w:r>
      <w:r w:rsidRPr="00573505">
        <w:rPr>
          <w:rFonts w:ascii="Consolas" w:eastAsia="宋体" w:hAnsi="Consolas" w:cs="宋体"/>
          <w:color w:val="001080"/>
          <w:kern w:val="0"/>
          <w:szCs w:val="21"/>
        </w:rPr>
        <w:t>byte</w:t>
      </w:r>
      <w:r w:rsidRPr="00573505">
        <w:rPr>
          <w:rFonts w:ascii="Consolas" w:eastAsia="宋体" w:hAnsi="Consolas" w:cs="宋体"/>
          <w:color w:val="000000"/>
          <w:kern w:val="0"/>
          <w:szCs w:val="21"/>
        </w:rPr>
        <w:t>[</w:t>
      </w:r>
      <w:r w:rsidRPr="00573505">
        <w:rPr>
          <w:rFonts w:ascii="Consolas" w:eastAsia="宋体" w:hAnsi="Consolas" w:cs="宋体"/>
          <w:color w:val="001080"/>
          <w:kern w:val="0"/>
          <w:szCs w:val="21"/>
        </w:rPr>
        <w:t>i</w:t>
      </w:r>
      <w:r w:rsidRPr="00573505">
        <w:rPr>
          <w:rFonts w:ascii="Consolas" w:eastAsia="宋体" w:hAnsi="Consolas" w:cs="宋体"/>
          <w:color w:val="000000"/>
          <w:kern w:val="0"/>
          <w:szCs w:val="21"/>
        </w:rPr>
        <w:t>]);</w:t>
      </w:r>
    </w:p>
    <w:p w14:paraId="57A5A447" w14:textId="77777777" w:rsidR="00573505" w:rsidRPr="00573505" w:rsidRDefault="00573505" w:rsidP="00573505">
      <w:pPr>
        <w:widowControl/>
        <w:shd w:val="clear" w:color="auto" w:fill="FFFFFF"/>
        <w:spacing w:line="285" w:lineRule="atLeast"/>
        <w:jc w:val="left"/>
        <w:rPr>
          <w:rFonts w:ascii="Consolas" w:eastAsia="宋体" w:hAnsi="Consolas" w:cs="宋体"/>
          <w:color w:val="000000"/>
          <w:kern w:val="0"/>
          <w:szCs w:val="21"/>
        </w:rPr>
      </w:pPr>
      <w:r w:rsidRPr="00573505">
        <w:rPr>
          <w:rFonts w:ascii="Consolas" w:eastAsia="宋体" w:hAnsi="Consolas" w:cs="宋体"/>
          <w:color w:val="000000"/>
          <w:kern w:val="0"/>
          <w:szCs w:val="21"/>
        </w:rPr>
        <w:t>        </w:t>
      </w:r>
      <w:r w:rsidRPr="00573505">
        <w:rPr>
          <w:rFonts w:ascii="Consolas" w:eastAsia="宋体" w:hAnsi="Consolas" w:cs="宋体"/>
          <w:color w:val="001080"/>
          <w:kern w:val="0"/>
          <w:szCs w:val="21"/>
        </w:rPr>
        <w:t>sitnum</w:t>
      </w:r>
      <w:r w:rsidRPr="00573505">
        <w:rPr>
          <w:rFonts w:ascii="Consolas" w:eastAsia="宋体" w:hAnsi="Consolas" w:cs="宋体"/>
          <w:color w:val="000000"/>
          <w:kern w:val="0"/>
          <w:szCs w:val="21"/>
        </w:rPr>
        <w:t>[</w:t>
      </w:r>
      <w:r w:rsidRPr="00573505">
        <w:rPr>
          <w:rFonts w:ascii="Consolas" w:eastAsia="宋体" w:hAnsi="Consolas" w:cs="宋体"/>
          <w:color w:val="098658"/>
          <w:kern w:val="0"/>
          <w:szCs w:val="21"/>
        </w:rPr>
        <w:t>2</w:t>
      </w:r>
      <w:r w:rsidRPr="00573505">
        <w:rPr>
          <w:rFonts w:ascii="Consolas" w:eastAsia="宋体" w:hAnsi="Consolas" w:cs="宋体"/>
          <w:color w:val="000000"/>
          <w:kern w:val="0"/>
          <w:szCs w:val="21"/>
        </w:rPr>
        <w:t>*</w:t>
      </w:r>
      <w:r w:rsidRPr="00573505">
        <w:rPr>
          <w:rFonts w:ascii="Consolas" w:eastAsia="宋体" w:hAnsi="Consolas" w:cs="宋体"/>
          <w:color w:val="001080"/>
          <w:kern w:val="0"/>
          <w:szCs w:val="21"/>
        </w:rPr>
        <w:t>i</w:t>
      </w:r>
      <w:r w:rsidRPr="00573505">
        <w:rPr>
          <w:rFonts w:ascii="Consolas" w:eastAsia="宋体" w:hAnsi="Consolas" w:cs="宋体"/>
          <w:color w:val="000000"/>
          <w:kern w:val="0"/>
          <w:szCs w:val="21"/>
        </w:rPr>
        <w:t>+</w:t>
      </w:r>
      <w:r w:rsidRPr="00573505">
        <w:rPr>
          <w:rFonts w:ascii="Consolas" w:eastAsia="宋体" w:hAnsi="Consolas" w:cs="宋体"/>
          <w:color w:val="098658"/>
          <w:kern w:val="0"/>
          <w:szCs w:val="21"/>
        </w:rPr>
        <w:t>1</w:t>
      </w:r>
      <w:r w:rsidRPr="00573505">
        <w:rPr>
          <w:rFonts w:ascii="Consolas" w:eastAsia="宋体" w:hAnsi="Consolas" w:cs="宋体"/>
          <w:color w:val="000000"/>
          <w:kern w:val="0"/>
          <w:szCs w:val="21"/>
        </w:rPr>
        <w:t>]=</w:t>
      </w:r>
      <w:r w:rsidRPr="00573505">
        <w:rPr>
          <w:rFonts w:ascii="Consolas" w:eastAsia="宋体" w:hAnsi="Consolas" w:cs="宋体"/>
          <w:color w:val="001080"/>
          <w:kern w:val="0"/>
          <w:szCs w:val="21"/>
        </w:rPr>
        <w:t>mask</w:t>
      </w:r>
      <w:r w:rsidRPr="00573505">
        <w:rPr>
          <w:rFonts w:ascii="Consolas" w:eastAsia="宋体" w:hAnsi="Consolas" w:cs="宋体"/>
          <w:color w:val="000000"/>
          <w:kern w:val="0"/>
          <w:szCs w:val="21"/>
        </w:rPr>
        <w:t>&amp;(</w:t>
      </w:r>
      <w:r w:rsidRPr="00573505">
        <w:rPr>
          <w:rFonts w:ascii="Consolas" w:eastAsia="宋体" w:hAnsi="Consolas" w:cs="宋体"/>
          <w:color w:val="001080"/>
          <w:kern w:val="0"/>
          <w:szCs w:val="21"/>
        </w:rPr>
        <w:t>byte</w:t>
      </w:r>
      <w:r w:rsidRPr="00573505">
        <w:rPr>
          <w:rFonts w:ascii="Consolas" w:eastAsia="宋体" w:hAnsi="Consolas" w:cs="宋体"/>
          <w:color w:val="000000"/>
          <w:kern w:val="0"/>
          <w:szCs w:val="21"/>
        </w:rPr>
        <w:t>[</w:t>
      </w:r>
      <w:r w:rsidRPr="00573505">
        <w:rPr>
          <w:rFonts w:ascii="Consolas" w:eastAsia="宋体" w:hAnsi="Consolas" w:cs="宋体"/>
          <w:color w:val="001080"/>
          <w:kern w:val="0"/>
          <w:szCs w:val="21"/>
        </w:rPr>
        <w:t>i</w:t>
      </w:r>
      <w:r w:rsidRPr="00573505">
        <w:rPr>
          <w:rFonts w:ascii="Consolas" w:eastAsia="宋体" w:hAnsi="Consolas" w:cs="宋体"/>
          <w:color w:val="000000"/>
          <w:kern w:val="0"/>
          <w:szCs w:val="21"/>
        </w:rPr>
        <w:t>]&gt;&gt;</w:t>
      </w:r>
      <w:r w:rsidRPr="00573505">
        <w:rPr>
          <w:rFonts w:ascii="Consolas" w:eastAsia="宋体" w:hAnsi="Consolas" w:cs="宋体"/>
          <w:color w:val="098658"/>
          <w:kern w:val="0"/>
          <w:szCs w:val="21"/>
        </w:rPr>
        <w:t>4</w:t>
      </w:r>
      <w:r w:rsidRPr="00573505">
        <w:rPr>
          <w:rFonts w:ascii="Consolas" w:eastAsia="宋体" w:hAnsi="Consolas" w:cs="宋体"/>
          <w:color w:val="000000"/>
          <w:kern w:val="0"/>
          <w:szCs w:val="21"/>
        </w:rPr>
        <w:t>);</w:t>
      </w:r>
    </w:p>
    <w:p w14:paraId="089C2D82" w14:textId="77777777" w:rsidR="00573505" w:rsidRPr="00573505" w:rsidRDefault="00573505" w:rsidP="00573505">
      <w:pPr>
        <w:widowControl/>
        <w:shd w:val="clear" w:color="auto" w:fill="FFFFFF"/>
        <w:spacing w:line="285" w:lineRule="atLeast"/>
        <w:jc w:val="left"/>
        <w:rPr>
          <w:rFonts w:ascii="Consolas" w:eastAsia="宋体" w:hAnsi="Consolas" w:cs="宋体"/>
          <w:color w:val="000000"/>
          <w:kern w:val="0"/>
          <w:szCs w:val="21"/>
        </w:rPr>
      </w:pPr>
      <w:r w:rsidRPr="00573505">
        <w:rPr>
          <w:rFonts w:ascii="Consolas" w:eastAsia="宋体" w:hAnsi="Consolas" w:cs="宋体"/>
          <w:color w:val="000000"/>
          <w:kern w:val="0"/>
          <w:szCs w:val="21"/>
        </w:rPr>
        <w:t>    }</w:t>
      </w:r>
    </w:p>
    <w:p w14:paraId="6A8A9569" w14:textId="77777777" w:rsidR="00573505" w:rsidRPr="00573505" w:rsidRDefault="00573505" w:rsidP="00573505">
      <w:pPr>
        <w:widowControl/>
        <w:shd w:val="clear" w:color="auto" w:fill="FFFFFF"/>
        <w:spacing w:line="285" w:lineRule="atLeast"/>
        <w:jc w:val="left"/>
        <w:rPr>
          <w:rFonts w:ascii="Consolas" w:eastAsia="宋体" w:hAnsi="Consolas" w:cs="宋体"/>
          <w:color w:val="000000"/>
          <w:kern w:val="0"/>
          <w:szCs w:val="21"/>
        </w:rPr>
      </w:pPr>
      <w:r w:rsidRPr="00573505">
        <w:rPr>
          <w:rFonts w:ascii="Consolas" w:eastAsia="宋体" w:hAnsi="Consolas" w:cs="宋体"/>
          <w:color w:val="000000"/>
          <w:kern w:val="0"/>
          <w:szCs w:val="21"/>
        </w:rPr>
        <w:t>    </w:t>
      </w:r>
      <w:r w:rsidRPr="00573505">
        <w:rPr>
          <w:rFonts w:ascii="Consolas" w:eastAsia="宋体" w:hAnsi="Consolas" w:cs="宋体"/>
          <w:color w:val="AF00DB"/>
          <w:kern w:val="0"/>
          <w:szCs w:val="21"/>
        </w:rPr>
        <w:t>for</w:t>
      </w:r>
      <w:r w:rsidRPr="00573505">
        <w:rPr>
          <w:rFonts w:ascii="Consolas" w:eastAsia="宋体" w:hAnsi="Consolas" w:cs="宋体"/>
          <w:color w:val="000000"/>
          <w:kern w:val="0"/>
          <w:szCs w:val="21"/>
        </w:rPr>
        <w:t>(</w:t>
      </w:r>
      <w:r w:rsidRPr="00573505">
        <w:rPr>
          <w:rFonts w:ascii="Consolas" w:eastAsia="宋体" w:hAnsi="Consolas" w:cs="宋体"/>
          <w:color w:val="001080"/>
          <w:kern w:val="0"/>
          <w:szCs w:val="21"/>
        </w:rPr>
        <w:t>i</w:t>
      </w:r>
      <w:r w:rsidRPr="00573505">
        <w:rPr>
          <w:rFonts w:ascii="Consolas" w:eastAsia="宋体" w:hAnsi="Consolas" w:cs="宋体"/>
          <w:color w:val="000000"/>
          <w:kern w:val="0"/>
          <w:szCs w:val="21"/>
        </w:rPr>
        <w:t>=</w:t>
      </w:r>
      <w:r w:rsidRPr="00573505">
        <w:rPr>
          <w:rFonts w:ascii="Consolas" w:eastAsia="宋体" w:hAnsi="Consolas" w:cs="宋体"/>
          <w:color w:val="098658"/>
          <w:kern w:val="0"/>
          <w:szCs w:val="21"/>
        </w:rPr>
        <w:t>7</w:t>
      </w:r>
      <w:r w:rsidRPr="00573505">
        <w:rPr>
          <w:rFonts w:ascii="Consolas" w:eastAsia="宋体" w:hAnsi="Consolas" w:cs="宋体"/>
          <w:color w:val="000000"/>
          <w:kern w:val="0"/>
          <w:szCs w:val="21"/>
        </w:rPr>
        <w:t>;</w:t>
      </w:r>
      <w:r w:rsidRPr="00573505">
        <w:rPr>
          <w:rFonts w:ascii="Consolas" w:eastAsia="宋体" w:hAnsi="Consolas" w:cs="宋体"/>
          <w:color w:val="001080"/>
          <w:kern w:val="0"/>
          <w:szCs w:val="21"/>
        </w:rPr>
        <w:t>i</w:t>
      </w:r>
      <w:r w:rsidRPr="00573505">
        <w:rPr>
          <w:rFonts w:ascii="Consolas" w:eastAsia="宋体" w:hAnsi="Consolas" w:cs="宋体"/>
          <w:color w:val="000000"/>
          <w:kern w:val="0"/>
          <w:szCs w:val="21"/>
        </w:rPr>
        <w:t>&gt;=</w:t>
      </w:r>
      <w:r w:rsidRPr="00573505">
        <w:rPr>
          <w:rFonts w:ascii="Consolas" w:eastAsia="宋体" w:hAnsi="Consolas" w:cs="宋体"/>
          <w:color w:val="098658"/>
          <w:kern w:val="0"/>
          <w:szCs w:val="21"/>
        </w:rPr>
        <w:t>0</w:t>
      </w:r>
      <w:r w:rsidRPr="00573505">
        <w:rPr>
          <w:rFonts w:ascii="Consolas" w:eastAsia="宋体" w:hAnsi="Consolas" w:cs="宋体"/>
          <w:color w:val="000000"/>
          <w:kern w:val="0"/>
          <w:szCs w:val="21"/>
        </w:rPr>
        <w:t>;</w:t>
      </w:r>
      <w:r w:rsidRPr="00573505">
        <w:rPr>
          <w:rFonts w:ascii="Consolas" w:eastAsia="宋体" w:hAnsi="Consolas" w:cs="宋体"/>
          <w:color w:val="001080"/>
          <w:kern w:val="0"/>
          <w:szCs w:val="21"/>
        </w:rPr>
        <w:t>i</w:t>
      </w:r>
      <w:r w:rsidRPr="00573505">
        <w:rPr>
          <w:rFonts w:ascii="Consolas" w:eastAsia="宋体" w:hAnsi="Consolas" w:cs="宋体"/>
          <w:color w:val="000000"/>
          <w:kern w:val="0"/>
          <w:szCs w:val="21"/>
        </w:rPr>
        <w:t>--)</w:t>
      </w:r>
    </w:p>
    <w:p w14:paraId="6192DE65" w14:textId="77777777" w:rsidR="00573505" w:rsidRPr="00573505" w:rsidRDefault="00573505" w:rsidP="00573505">
      <w:pPr>
        <w:widowControl/>
        <w:shd w:val="clear" w:color="auto" w:fill="FFFFFF"/>
        <w:spacing w:line="285" w:lineRule="atLeast"/>
        <w:jc w:val="left"/>
        <w:rPr>
          <w:rFonts w:ascii="Consolas" w:eastAsia="宋体" w:hAnsi="Consolas" w:cs="宋体"/>
          <w:color w:val="000000"/>
          <w:kern w:val="0"/>
          <w:szCs w:val="21"/>
        </w:rPr>
      </w:pPr>
      <w:r w:rsidRPr="00573505">
        <w:rPr>
          <w:rFonts w:ascii="Consolas" w:eastAsia="宋体" w:hAnsi="Consolas" w:cs="宋体"/>
          <w:color w:val="000000"/>
          <w:kern w:val="0"/>
          <w:szCs w:val="21"/>
        </w:rPr>
        <w:t>    {</w:t>
      </w:r>
    </w:p>
    <w:p w14:paraId="5A6AAF31" w14:textId="77777777" w:rsidR="00573505" w:rsidRPr="00573505" w:rsidRDefault="00573505" w:rsidP="00573505">
      <w:pPr>
        <w:widowControl/>
        <w:shd w:val="clear" w:color="auto" w:fill="FFFFFF"/>
        <w:spacing w:line="285" w:lineRule="atLeast"/>
        <w:jc w:val="left"/>
        <w:rPr>
          <w:rFonts w:ascii="Consolas" w:eastAsia="宋体" w:hAnsi="Consolas" w:cs="宋体"/>
          <w:color w:val="000000"/>
          <w:kern w:val="0"/>
          <w:szCs w:val="21"/>
        </w:rPr>
      </w:pPr>
      <w:r w:rsidRPr="00573505">
        <w:rPr>
          <w:rFonts w:ascii="Consolas" w:eastAsia="宋体" w:hAnsi="Consolas" w:cs="宋体"/>
          <w:color w:val="000000"/>
          <w:kern w:val="0"/>
          <w:szCs w:val="21"/>
        </w:rPr>
        <w:t>        </w:t>
      </w:r>
      <w:r w:rsidRPr="00573505">
        <w:rPr>
          <w:rFonts w:ascii="Consolas" w:eastAsia="宋体" w:hAnsi="Consolas" w:cs="宋体"/>
          <w:color w:val="795E26"/>
          <w:kern w:val="0"/>
          <w:szCs w:val="21"/>
        </w:rPr>
        <w:t>printf</w:t>
      </w:r>
      <w:r w:rsidRPr="00573505">
        <w:rPr>
          <w:rFonts w:ascii="Consolas" w:eastAsia="宋体" w:hAnsi="Consolas" w:cs="宋体"/>
          <w:color w:val="000000"/>
          <w:kern w:val="0"/>
          <w:szCs w:val="21"/>
        </w:rPr>
        <w:t>(</w:t>
      </w:r>
      <w:r w:rsidRPr="00573505">
        <w:rPr>
          <w:rFonts w:ascii="Consolas" w:eastAsia="宋体" w:hAnsi="Consolas" w:cs="宋体"/>
          <w:color w:val="A31515"/>
          <w:kern w:val="0"/>
          <w:szCs w:val="21"/>
        </w:rPr>
        <w:t>"%x"</w:t>
      </w:r>
      <w:r w:rsidRPr="00573505">
        <w:rPr>
          <w:rFonts w:ascii="Consolas" w:eastAsia="宋体" w:hAnsi="Consolas" w:cs="宋体"/>
          <w:color w:val="000000"/>
          <w:kern w:val="0"/>
          <w:szCs w:val="21"/>
        </w:rPr>
        <w:t>,</w:t>
      </w:r>
      <w:r w:rsidRPr="00573505">
        <w:rPr>
          <w:rFonts w:ascii="Consolas" w:eastAsia="宋体" w:hAnsi="Consolas" w:cs="宋体"/>
          <w:color w:val="001080"/>
          <w:kern w:val="0"/>
          <w:szCs w:val="21"/>
        </w:rPr>
        <w:t>sitnum</w:t>
      </w:r>
      <w:r w:rsidRPr="00573505">
        <w:rPr>
          <w:rFonts w:ascii="Consolas" w:eastAsia="宋体" w:hAnsi="Consolas" w:cs="宋体"/>
          <w:color w:val="000000"/>
          <w:kern w:val="0"/>
          <w:szCs w:val="21"/>
        </w:rPr>
        <w:t>[</w:t>
      </w:r>
      <w:r w:rsidRPr="00573505">
        <w:rPr>
          <w:rFonts w:ascii="Consolas" w:eastAsia="宋体" w:hAnsi="Consolas" w:cs="宋体"/>
          <w:color w:val="001080"/>
          <w:kern w:val="0"/>
          <w:szCs w:val="21"/>
        </w:rPr>
        <w:t>i</w:t>
      </w:r>
      <w:r w:rsidRPr="00573505">
        <w:rPr>
          <w:rFonts w:ascii="Consolas" w:eastAsia="宋体" w:hAnsi="Consolas" w:cs="宋体"/>
          <w:color w:val="000000"/>
          <w:kern w:val="0"/>
          <w:szCs w:val="21"/>
        </w:rPr>
        <w:t>]);</w:t>
      </w:r>
    </w:p>
    <w:p w14:paraId="49CFD739" w14:textId="77777777" w:rsidR="00573505" w:rsidRPr="00573505" w:rsidRDefault="00573505" w:rsidP="00573505">
      <w:pPr>
        <w:widowControl/>
        <w:shd w:val="clear" w:color="auto" w:fill="FFFFFF"/>
        <w:spacing w:line="285" w:lineRule="atLeast"/>
        <w:jc w:val="left"/>
        <w:rPr>
          <w:rFonts w:ascii="Consolas" w:eastAsia="宋体" w:hAnsi="Consolas" w:cs="宋体"/>
          <w:color w:val="000000"/>
          <w:kern w:val="0"/>
          <w:szCs w:val="21"/>
        </w:rPr>
      </w:pPr>
      <w:r w:rsidRPr="00573505">
        <w:rPr>
          <w:rFonts w:ascii="Consolas" w:eastAsia="宋体" w:hAnsi="Consolas" w:cs="宋体"/>
          <w:color w:val="000000"/>
          <w:kern w:val="0"/>
          <w:szCs w:val="21"/>
        </w:rPr>
        <w:t>    }</w:t>
      </w:r>
    </w:p>
    <w:p w14:paraId="4580792D" w14:textId="77777777" w:rsidR="00573505" w:rsidRPr="00573505" w:rsidRDefault="00573505" w:rsidP="00573505">
      <w:pPr>
        <w:widowControl/>
        <w:shd w:val="clear" w:color="auto" w:fill="FFFFFF"/>
        <w:spacing w:line="285" w:lineRule="atLeast"/>
        <w:jc w:val="left"/>
        <w:rPr>
          <w:rFonts w:ascii="Consolas" w:eastAsia="宋体" w:hAnsi="Consolas" w:cs="宋体"/>
          <w:color w:val="000000"/>
          <w:kern w:val="0"/>
          <w:szCs w:val="21"/>
        </w:rPr>
      </w:pPr>
      <w:r w:rsidRPr="00573505">
        <w:rPr>
          <w:rFonts w:ascii="Consolas" w:eastAsia="宋体" w:hAnsi="Consolas" w:cs="宋体"/>
          <w:color w:val="000000"/>
          <w:kern w:val="0"/>
          <w:szCs w:val="21"/>
        </w:rPr>
        <w:t>    </w:t>
      </w:r>
      <w:r w:rsidRPr="00573505">
        <w:rPr>
          <w:rFonts w:ascii="Consolas" w:eastAsia="宋体" w:hAnsi="Consolas" w:cs="宋体"/>
          <w:color w:val="AF00DB"/>
          <w:kern w:val="0"/>
          <w:szCs w:val="21"/>
        </w:rPr>
        <w:t>return</w:t>
      </w:r>
      <w:r w:rsidRPr="00573505">
        <w:rPr>
          <w:rFonts w:ascii="Consolas" w:eastAsia="宋体" w:hAnsi="Consolas" w:cs="宋体"/>
          <w:color w:val="000000"/>
          <w:kern w:val="0"/>
          <w:szCs w:val="21"/>
        </w:rPr>
        <w:t> </w:t>
      </w:r>
      <w:r w:rsidRPr="00573505">
        <w:rPr>
          <w:rFonts w:ascii="Consolas" w:eastAsia="宋体" w:hAnsi="Consolas" w:cs="宋体"/>
          <w:color w:val="098658"/>
          <w:kern w:val="0"/>
          <w:szCs w:val="21"/>
        </w:rPr>
        <w:t>0</w:t>
      </w:r>
      <w:r w:rsidRPr="00573505">
        <w:rPr>
          <w:rFonts w:ascii="Consolas" w:eastAsia="宋体" w:hAnsi="Consolas" w:cs="宋体"/>
          <w:color w:val="000000"/>
          <w:kern w:val="0"/>
          <w:szCs w:val="21"/>
        </w:rPr>
        <w:t>;</w:t>
      </w:r>
    </w:p>
    <w:p w14:paraId="6CB59A86" w14:textId="77777777" w:rsidR="00573505" w:rsidRPr="00573505" w:rsidRDefault="00573505" w:rsidP="00573505">
      <w:pPr>
        <w:widowControl/>
        <w:shd w:val="clear" w:color="auto" w:fill="FFFFFF"/>
        <w:spacing w:line="285" w:lineRule="atLeast"/>
        <w:jc w:val="left"/>
        <w:rPr>
          <w:rFonts w:ascii="Consolas" w:eastAsia="宋体" w:hAnsi="Consolas" w:cs="宋体"/>
          <w:color w:val="000000"/>
          <w:kern w:val="0"/>
          <w:szCs w:val="21"/>
        </w:rPr>
      </w:pPr>
      <w:r w:rsidRPr="00573505">
        <w:rPr>
          <w:rFonts w:ascii="Consolas" w:eastAsia="宋体" w:hAnsi="Consolas" w:cs="宋体"/>
          <w:color w:val="000000"/>
          <w:kern w:val="0"/>
          <w:szCs w:val="21"/>
        </w:rPr>
        <w:t>}</w:t>
      </w:r>
    </w:p>
    <w:p w14:paraId="047ADC3B" w14:textId="4F390500" w:rsidR="00573505" w:rsidRPr="00573505" w:rsidRDefault="00573505" w:rsidP="00573505">
      <w:pPr>
        <w:pStyle w:val="a8"/>
        <w:widowControl/>
        <w:numPr>
          <w:ilvl w:val="0"/>
          <w:numId w:val="29"/>
        </w:numPr>
        <w:shd w:val="clear" w:color="auto" w:fill="FFFFFF"/>
        <w:spacing w:line="285" w:lineRule="atLeast"/>
        <w:ind w:firstLineChars="0"/>
        <w:jc w:val="left"/>
        <w:rPr>
          <w:rFonts w:ascii="Times New Roman" w:eastAsia="宋体" w:hAnsi="Times New Roman" w:cs="Times New Roman"/>
          <w:sz w:val="24"/>
          <w:szCs w:val="24"/>
        </w:rPr>
      </w:pPr>
      <w:r w:rsidRPr="00573505">
        <w:rPr>
          <w:rFonts w:ascii="Times New Roman" w:eastAsia="宋体" w:hAnsi="Times New Roman" w:cs="Times New Roman" w:hint="eastAsia"/>
          <w:sz w:val="24"/>
          <w:szCs w:val="24"/>
        </w:rPr>
        <w:t>测试数据：</w:t>
      </w:r>
    </w:p>
    <w:tbl>
      <w:tblPr>
        <w:tblStyle w:val="a9"/>
        <w:tblW w:w="4515" w:type="pct"/>
        <w:tblInd w:w="279" w:type="dxa"/>
        <w:tblLook w:val="04A0" w:firstRow="1" w:lastRow="0" w:firstColumn="1" w:lastColumn="0" w:noHBand="0" w:noVBand="1"/>
      </w:tblPr>
      <w:tblGrid>
        <w:gridCol w:w="1842"/>
        <w:gridCol w:w="1842"/>
        <w:gridCol w:w="1701"/>
        <w:gridCol w:w="2106"/>
      </w:tblGrid>
      <w:tr w:rsidR="00573505" w14:paraId="46FB5D68" w14:textId="77777777" w:rsidTr="00573505">
        <w:trPr>
          <w:trHeight w:val="472"/>
        </w:trPr>
        <w:tc>
          <w:tcPr>
            <w:tcW w:w="1229" w:type="pct"/>
          </w:tcPr>
          <w:p w14:paraId="6447DC34" w14:textId="77777777" w:rsidR="00573505" w:rsidRDefault="00573505" w:rsidP="00573505">
            <w:pPr>
              <w:pStyle w:val="a8"/>
              <w:widowControl/>
              <w:spacing w:line="285" w:lineRule="atLeast"/>
              <w:ind w:firstLineChars="0" w:firstLine="0"/>
              <w:jc w:val="left"/>
              <w:rPr>
                <w:rFonts w:ascii="Times New Roman" w:eastAsia="宋体" w:hAnsi="Times New Roman" w:cs="Times New Roman" w:hint="eastAsia"/>
                <w:sz w:val="24"/>
                <w:szCs w:val="24"/>
              </w:rPr>
            </w:pPr>
          </w:p>
        </w:tc>
        <w:tc>
          <w:tcPr>
            <w:tcW w:w="1229" w:type="pct"/>
          </w:tcPr>
          <w:p w14:paraId="33D7B0E0" w14:textId="47675617" w:rsidR="00573505" w:rsidRDefault="00573505" w:rsidP="00573505">
            <w:pPr>
              <w:pStyle w:val="a8"/>
              <w:widowControl/>
              <w:spacing w:line="285" w:lineRule="atLeast"/>
              <w:ind w:firstLineChars="0" w:firstLine="0"/>
              <w:jc w:val="left"/>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输入数据</w:t>
            </w:r>
          </w:p>
        </w:tc>
        <w:tc>
          <w:tcPr>
            <w:tcW w:w="1135" w:type="pct"/>
          </w:tcPr>
          <w:p w14:paraId="74A9501F" w14:textId="60754B7F" w:rsidR="00573505" w:rsidRDefault="00573505" w:rsidP="00573505">
            <w:pPr>
              <w:pStyle w:val="a8"/>
              <w:widowControl/>
              <w:spacing w:line="285" w:lineRule="atLeast"/>
              <w:ind w:firstLineChars="0" w:firstLine="0"/>
              <w:jc w:val="left"/>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理论结果</w:t>
            </w:r>
          </w:p>
        </w:tc>
        <w:tc>
          <w:tcPr>
            <w:tcW w:w="1406" w:type="pct"/>
          </w:tcPr>
          <w:p w14:paraId="1E73B1CC" w14:textId="7ECE5882" w:rsidR="00573505" w:rsidRDefault="00573505" w:rsidP="00573505">
            <w:pPr>
              <w:pStyle w:val="a8"/>
              <w:widowControl/>
              <w:spacing w:line="285" w:lineRule="atLeast"/>
              <w:ind w:firstLineChars="0" w:firstLine="0"/>
              <w:jc w:val="left"/>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实际结果</w:t>
            </w:r>
          </w:p>
        </w:tc>
      </w:tr>
      <w:tr w:rsidR="00573505" w14:paraId="21A2AA05" w14:textId="77777777" w:rsidTr="00573505">
        <w:trPr>
          <w:trHeight w:val="577"/>
        </w:trPr>
        <w:tc>
          <w:tcPr>
            <w:tcW w:w="1229" w:type="pct"/>
          </w:tcPr>
          <w:p w14:paraId="343B38C5" w14:textId="29AF715D" w:rsidR="00573505" w:rsidRDefault="00573505" w:rsidP="00573505">
            <w:pPr>
              <w:pStyle w:val="a8"/>
              <w:widowControl/>
              <w:spacing w:line="285" w:lineRule="atLeast"/>
              <w:ind w:firstLineChars="0" w:firstLine="0"/>
              <w:jc w:val="left"/>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用例</w:t>
            </w:r>
            <w:r>
              <w:rPr>
                <w:rFonts w:ascii="Times New Roman" w:eastAsia="宋体" w:hAnsi="Times New Roman" w:cs="Times New Roman" w:hint="eastAsia"/>
                <w:sz w:val="24"/>
                <w:szCs w:val="24"/>
              </w:rPr>
              <w:t>1</w:t>
            </w:r>
          </w:p>
        </w:tc>
        <w:tc>
          <w:tcPr>
            <w:tcW w:w="1229" w:type="pct"/>
          </w:tcPr>
          <w:p w14:paraId="5EFDBD2C" w14:textId="00460934" w:rsidR="00573505" w:rsidRDefault="00573505" w:rsidP="00573505">
            <w:pPr>
              <w:pStyle w:val="a8"/>
              <w:widowControl/>
              <w:spacing w:line="285" w:lineRule="atLeast"/>
              <w:ind w:firstLineChars="0" w:firstLine="0"/>
              <w:jc w:val="left"/>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55</w:t>
            </w:r>
          </w:p>
        </w:tc>
        <w:tc>
          <w:tcPr>
            <w:tcW w:w="1135" w:type="pct"/>
          </w:tcPr>
          <w:p w14:paraId="474F387F" w14:textId="112FE74C" w:rsidR="00573505" w:rsidRDefault="00573505" w:rsidP="00573505">
            <w:pPr>
              <w:pStyle w:val="a8"/>
              <w:widowControl/>
              <w:spacing w:line="285" w:lineRule="atLeast"/>
              <w:ind w:firstLineChars="0" w:firstLine="0"/>
              <w:jc w:val="left"/>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00000</w:t>
            </w:r>
            <w:r>
              <w:rPr>
                <w:rFonts w:ascii="Times New Roman" w:eastAsia="宋体" w:hAnsi="Times New Roman" w:cs="Times New Roman" w:hint="eastAsia"/>
                <w:sz w:val="24"/>
                <w:szCs w:val="24"/>
              </w:rPr>
              <w:t>ff</w:t>
            </w:r>
          </w:p>
        </w:tc>
        <w:tc>
          <w:tcPr>
            <w:tcW w:w="1406" w:type="pct"/>
          </w:tcPr>
          <w:p w14:paraId="45372F1C" w14:textId="11E6ED9D" w:rsidR="00573505" w:rsidRDefault="00573505" w:rsidP="00573505">
            <w:pPr>
              <w:pStyle w:val="a8"/>
              <w:widowControl/>
              <w:spacing w:line="285" w:lineRule="atLeast"/>
              <w:ind w:firstLineChars="0" w:firstLine="0"/>
              <w:jc w:val="left"/>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00000ff</w:t>
            </w:r>
          </w:p>
        </w:tc>
      </w:tr>
      <w:tr w:rsidR="00573505" w14:paraId="3695A272" w14:textId="77777777" w:rsidTr="00573505">
        <w:trPr>
          <w:trHeight w:val="557"/>
        </w:trPr>
        <w:tc>
          <w:tcPr>
            <w:tcW w:w="1229" w:type="pct"/>
          </w:tcPr>
          <w:p w14:paraId="78614014" w14:textId="7CA09847" w:rsidR="00573505" w:rsidRDefault="00573505" w:rsidP="00573505">
            <w:pPr>
              <w:pStyle w:val="a8"/>
              <w:widowControl/>
              <w:spacing w:line="285" w:lineRule="atLeast"/>
              <w:ind w:firstLineChars="0" w:firstLine="0"/>
              <w:jc w:val="left"/>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用例</w:t>
            </w:r>
            <w:r>
              <w:rPr>
                <w:rFonts w:ascii="Times New Roman" w:eastAsia="宋体" w:hAnsi="Times New Roman" w:cs="Times New Roman" w:hint="eastAsia"/>
                <w:sz w:val="24"/>
                <w:szCs w:val="24"/>
              </w:rPr>
              <w:t>2</w:t>
            </w:r>
          </w:p>
        </w:tc>
        <w:tc>
          <w:tcPr>
            <w:tcW w:w="1229" w:type="pct"/>
          </w:tcPr>
          <w:p w14:paraId="45E43D4C" w14:textId="3FA27B55" w:rsidR="00573505" w:rsidRDefault="00573505" w:rsidP="00573505">
            <w:pPr>
              <w:pStyle w:val="a8"/>
              <w:widowControl/>
              <w:spacing w:line="285" w:lineRule="atLeast"/>
              <w:ind w:firstLineChars="0" w:firstLine="0"/>
              <w:jc w:val="left"/>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234556</w:t>
            </w:r>
          </w:p>
        </w:tc>
        <w:tc>
          <w:tcPr>
            <w:tcW w:w="1135" w:type="pct"/>
          </w:tcPr>
          <w:p w14:paraId="6010542A" w14:textId="5E849576" w:rsidR="00573505" w:rsidRDefault="00573505" w:rsidP="00573505">
            <w:pPr>
              <w:pStyle w:val="a8"/>
              <w:widowControl/>
              <w:spacing w:line="285" w:lineRule="atLeast"/>
              <w:ind w:firstLineChars="0" w:firstLine="0"/>
              <w:jc w:val="left"/>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012d67c</w:t>
            </w:r>
          </w:p>
        </w:tc>
        <w:tc>
          <w:tcPr>
            <w:tcW w:w="1406" w:type="pct"/>
          </w:tcPr>
          <w:p w14:paraId="6D79BB01" w14:textId="6A602FF4" w:rsidR="00573505" w:rsidRDefault="00573505" w:rsidP="00573505">
            <w:pPr>
              <w:pStyle w:val="a8"/>
              <w:widowControl/>
              <w:spacing w:line="285" w:lineRule="atLeast"/>
              <w:ind w:firstLineChars="0" w:firstLine="0"/>
              <w:jc w:val="left"/>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012d67c</w:t>
            </w:r>
          </w:p>
        </w:tc>
      </w:tr>
    </w:tbl>
    <w:p w14:paraId="426C48FE" w14:textId="1F729072" w:rsidR="00573505" w:rsidRPr="00573505" w:rsidRDefault="00573505" w:rsidP="00573505">
      <w:pPr>
        <w:pStyle w:val="a8"/>
        <w:widowControl/>
        <w:numPr>
          <w:ilvl w:val="0"/>
          <w:numId w:val="29"/>
        </w:numPr>
        <w:shd w:val="clear" w:color="auto" w:fill="FFFFFF"/>
        <w:spacing w:line="285" w:lineRule="atLeast"/>
        <w:ind w:firstLineChars="0"/>
        <w:jc w:val="left"/>
        <w:rPr>
          <w:rFonts w:ascii="Times New Roman" w:eastAsia="宋体" w:hAnsi="Times New Roman" w:cs="Times New Roman"/>
          <w:sz w:val="24"/>
          <w:szCs w:val="24"/>
        </w:rPr>
      </w:pPr>
      <w:r w:rsidRPr="00573505">
        <w:rPr>
          <w:rFonts w:ascii="Times New Roman" w:eastAsia="宋体" w:hAnsi="Times New Roman" w:cs="Times New Roman" w:hint="eastAsia"/>
          <w:sz w:val="24"/>
          <w:szCs w:val="24"/>
        </w:rPr>
        <w:t>运行结果：</w:t>
      </w:r>
    </w:p>
    <w:p w14:paraId="39D0EF21" w14:textId="5992A03B" w:rsidR="00573505" w:rsidRDefault="00573505" w:rsidP="00573505">
      <w:pPr>
        <w:pStyle w:val="a8"/>
        <w:widowControl/>
        <w:shd w:val="clear" w:color="auto" w:fill="FFFFFF"/>
        <w:spacing w:line="285" w:lineRule="atLeast"/>
        <w:ind w:left="1140" w:firstLineChars="0" w:firstLine="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用例</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p>
    <w:p w14:paraId="6919CD4D" w14:textId="6F738FE5" w:rsidR="00573505" w:rsidRPr="00573505" w:rsidRDefault="00573505" w:rsidP="00573505">
      <w:pPr>
        <w:pStyle w:val="a8"/>
        <w:widowControl/>
        <w:shd w:val="clear" w:color="auto" w:fill="FFFFFF"/>
        <w:spacing w:line="285" w:lineRule="atLeast"/>
        <w:ind w:left="1140" w:firstLineChars="0" w:firstLine="0"/>
        <w:jc w:val="left"/>
        <w:rPr>
          <w:rFonts w:ascii="Times New Roman" w:eastAsia="宋体" w:hAnsi="Times New Roman" w:cs="Times New Roman" w:hint="eastAsia"/>
          <w:sz w:val="24"/>
          <w:szCs w:val="24"/>
        </w:rPr>
      </w:pPr>
      <w:r w:rsidRPr="00573505">
        <w:rPr>
          <w:rFonts w:ascii="Times New Roman" w:eastAsia="宋体" w:hAnsi="Times New Roman" w:cs="Times New Roman"/>
          <w:sz w:val="24"/>
          <w:szCs w:val="24"/>
        </w:rPr>
        <w:drawing>
          <wp:inline distT="0" distB="0" distL="0" distR="0" wp14:anchorId="3F642539" wp14:editId="7FF4DE3C">
            <wp:extent cx="3829247" cy="723937"/>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29247" cy="723937"/>
                    </a:xfrm>
                    <a:prstGeom prst="rect">
                      <a:avLst/>
                    </a:prstGeom>
                  </pic:spPr>
                </pic:pic>
              </a:graphicData>
            </a:graphic>
          </wp:inline>
        </w:drawing>
      </w:r>
    </w:p>
    <w:p w14:paraId="041386C7" w14:textId="4B36FC88" w:rsidR="00573505" w:rsidRDefault="00573505" w:rsidP="00573505">
      <w:pPr>
        <w:widowControl/>
        <w:shd w:val="clear" w:color="auto" w:fill="FFFFFF"/>
        <w:spacing w:line="285" w:lineRule="atLeast"/>
        <w:ind w:left="114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用例</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w:t>
      </w:r>
    </w:p>
    <w:p w14:paraId="1782BC15" w14:textId="635180DC" w:rsidR="00573505" w:rsidRDefault="00573505" w:rsidP="00573505">
      <w:pPr>
        <w:widowControl/>
        <w:shd w:val="clear" w:color="auto" w:fill="FFFFFF"/>
        <w:spacing w:line="285" w:lineRule="atLeast"/>
        <w:ind w:left="1140"/>
        <w:jc w:val="left"/>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0CA1DEA2" wp14:editId="37DA3B03">
            <wp:extent cx="3848100" cy="676275"/>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848100" cy="676275"/>
                    </a:xfrm>
                    <a:prstGeom prst="rect">
                      <a:avLst/>
                    </a:prstGeom>
                    <a:noFill/>
                  </pic:spPr>
                </pic:pic>
              </a:graphicData>
            </a:graphic>
          </wp:inline>
        </w:drawing>
      </w:r>
    </w:p>
    <w:p w14:paraId="48C9531C" w14:textId="071C8ABF" w:rsidR="00573505" w:rsidRDefault="00573505" w:rsidP="00573505">
      <w:pPr>
        <w:widowControl/>
        <w:shd w:val="clear" w:color="auto" w:fill="FFFFFF"/>
        <w:spacing w:line="285" w:lineRule="atLeast"/>
        <w:ind w:left="1140"/>
        <w:jc w:val="left"/>
        <w:rPr>
          <w:rFonts w:ascii="Times New Roman" w:eastAsia="宋体" w:hAnsi="Times New Roman" w:cs="Times New Roman"/>
          <w:sz w:val="24"/>
          <w:szCs w:val="24"/>
        </w:rPr>
      </w:pPr>
    </w:p>
    <w:p w14:paraId="4A8E019F" w14:textId="77777777" w:rsidR="00573505" w:rsidRPr="00573505" w:rsidRDefault="00573505" w:rsidP="00573505">
      <w:pPr>
        <w:spacing w:line="360" w:lineRule="auto"/>
        <w:rPr>
          <w:rFonts w:ascii="Times New Roman" w:eastAsia="宋体" w:hAnsi="Times New Roman" w:cs="Times New Roman"/>
          <w:sz w:val="24"/>
          <w:szCs w:val="24"/>
        </w:rPr>
      </w:pPr>
      <w:r w:rsidRPr="00573505">
        <w:rPr>
          <w:rFonts w:ascii="Times New Roman" w:eastAsia="宋体" w:hAnsi="Times New Roman" w:cs="Times New Roman" w:hint="eastAsia"/>
          <w:sz w:val="24"/>
          <w:szCs w:val="24"/>
        </w:rPr>
        <w:t>（</w:t>
      </w:r>
      <w:r w:rsidRPr="00573505">
        <w:rPr>
          <w:rFonts w:ascii="Times New Roman" w:eastAsia="宋体" w:hAnsi="Times New Roman" w:cs="Times New Roman" w:hint="eastAsia"/>
          <w:sz w:val="24"/>
          <w:szCs w:val="24"/>
        </w:rPr>
        <w:t>2</w:t>
      </w:r>
      <w:r w:rsidRPr="00573505">
        <w:rPr>
          <w:rFonts w:ascii="Times New Roman" w:eastAsia="宋体" w:hAnsi="Times New Roman" w:cs="Times New Roman" w:hint="eastAsia"/>
          <w:sz w:val="24"/>
          <w:szCs w:val="24"/>
        </w:rPr>
        <w:t>）旋转是图像处理的基本操作，编程实现一个将一个图像逆时针旋转</w:t>
      </w:r>
      <w:r w:rsidRPr="00573505">
        <w:rPr>
          <w:rFonts w:ascii="Times New Roman" w:eastAsia="宋体" w:hAnsi="Times New Roman" w:cs="Times New Roman" w:hint="eastAsia"/>
          <w:sz w:val="24"/>
          <w:szCs w:val="24"/>
        </w:rPr>
        <w:t>90</w:t>
      </w:r>
      <w:r w:rsidRPr="00573505">
        <w:rPr>
          <w:rFonts w:ascii="Times New Roman" w:eastAsia="宋体" w:hAnsi="Times New Roman" w:cs="Times New Roman" w:hint="eastAsia"/>
          <w:sz w:val="24"/>
          <w:szCs w:val="24"/>
        </w:rPr>
        <w:t>°。提示：计算机中的图像可以用一个矩阵来表示，旋转一个图像就是旋转对应的矩阵。将旋转矩阵的功能定义成函数，通过使用指向数组元素的指针作为参数使该函数能处理任意大小的矩阵。要求在</w:t>
      </w:r>
      <w:r w:rsidRPr="00573505">
        <w:rPr>
          <w:rFonts w:ascii="Times New Roman" w:eastAsia="宋体" w:hAnsi="Times New Roman" w:cs="Times New Roman" w:hint="eastAsia"/>
          <w:sz w:val="24"/>
          <w:szCs w:val="24"/>
        </w:rPr>
        <w:t>m</w:t>
      </w:r>
      <w:r w:rsidRPr="00573505">
        <w:rPr>
          <w:rFonts w:ascii="Times New Roman" w:eastAsia="宋体" w:hAnsi="Times New Roman" w:cs="Times New Roman"/>
          <w:sz w:val="24"/>
          <w:szCs w:val="24"/>
        </w:rPr>
        <w:t>ain</w:t>
      </w:r>
      <w:r w:rsidRPr="00573505">
        <w:rPr>
          <w:rFonts w:ascii="Times New Roman" w:eastAsia="宋体" w:hAnsi="Times New Roman" w:cs="Times New Roman" w:hint="eastAsia"/>
          <w:sz w:val="24"/>
          <w:szCs w:val="24"/>
        </w:rPr>
        <w:t>函数中输入图像矩阵的行数</w:t>
      </w:r>
      <w:r w:rsidRPr="00573505">
        <w:rPr>
          <w:rFonts w:ascii="Times New Roman" w:eastAsia="宋体" w:hAnsi="Times New Roman" w:cs="Times New Roman" w:hint="eastAsia"/>
          <w:sz w:val="24"/>
          <w:szCs w:val="24"/>
        </w:rPr>
        <w:t>n</w:t>
      </w:r>
      <w:r w:rsidRPr="00573505">
        <w:rPr>
          <w:rFonts w:ascii="Times New Roman" w:eastAsia="宋体" w:hAnsi="Times New Roman" w:cs="Times New Roman" w:hint="eastAsia"/>
          <w:sz w:val="24"/>
          <w:szCs w:val="24"/>
        </w:rPr>
        <w:t>和列数</w:t>
      </w:r>
      <w:r w:rsidRPr="00573505">
        <w:rPr>
          <w:rFonts w:ascii="Times New Roman" w:eastAsia="宋体" w:hAnsi="Times New Roman" w:cs="Times New Roman" w:hint="eastAsia"/>
          <w:sz w:val="24"/>
          <w:szCs w:val="24"/>
        </w:rPr>
        <w:t>m</w:t>
      </w:r>
      <w:r w:rsidRPr="00573505">
        <w:rPr>
          <w:rFonts w:ascii="Times New Roman" w:eastAsia="宋体" w:hAnsi="Times New Roman" w:cs="Times New Roman" w:hint="eastAsia"/>
          <w:sz w:val="24"/>
          <w:szCs w:val="24"/>
        </w:rPr>
        <w:t>，接下来的</w:t>
      </w:r>
      <w:r w:rsidRPr="00573505">
        <w:rPr>
          <w:rFonts w:ascii="Times New Roman" w:eastAsia="宋体" w:hAnsi="Times New Roman" w:cs="Times New Roman" w:hint="eastAsia"/>
          <w:sz w:val="24"/>
          <w:szCs w:val="24"/>
        </w:rPr>
        <w:t>n</w:t>
      </w:r>
      <w:r w:rsidRPr="00573505">
        <w:rPr>
          <w:rFonts w:ascii="Times New Roman" w:eastAsia="宋体" w:hAnsi="Times New Roman" w:cs="Times New Roman" w:hint="eastAsia"/>
          <w:sz w:val="24"/>
          <w:szCs w:val="24"/>
        </w:rPr>
        <w:t>行每行输入</w:t>
      </w:r>
      <w:r w:rsidRPr="00573505">
        <w:rPr>
          <w:rFonts w:ascii="Times New Roman" w:eastAsia="宋体" w:hAnsi="Times New Roman" w:cs="Times New Roman" w:hint="eastAsia"/>
          <w:sz w:val="24"/>
          <w:szCs w:val="24"/>
        </w:rPr>
        <w:t>m</w:t>
      </w:r>
      <w:r w:rsidRPr="00573505">
        <w:rPr>
          <w:rFonts w:ascii="Times New Roman" w:eastAsia="宋体" w:hAnsi="Times New Roman" w:cs="Times New Roman" w:hint="eastAsia"/>
          <w:sz w:val="24"/>
          <w:szCs w:val="24"/>
        </w:rPr>
        <w:t>个整数，表示输入的图像。输出原始矩阵逆时针旋转</w:t>
      </w:r>
      <w:r w:rsidRPr="00573505">
        <w:rPr>
          <w:rFonts w:ascii="Times New Roman" w:eastAsia="宋体" w:hAnsi="Times New Roman" w:cs="Times New Roman" w:hint="eastAsia"/>
          <w:sz w:val="24"/>
          <w:szCs w:val="24"/>
        </w:rPr>
        <w:t>90</w:t>
      </w:r>
      <w:r w:rsidRPr="00573505">
        <w:rPr>
          <w:rFonts w:ascii="Times New Roman" w:eastAsia="宋体" w:hAnsi="Times New Roman" w:cs="Times New Roman" w:hint="eastAsia"/>
          <w:sz w:val="24"/>
          <w:szCs w:val="24"/>
        </w:rPr>
        <w:t>°后的矩阵。例如，输入：</w:t>
      </w:r>
    </w:p>
    <w:p w14:paraId="44E0FCD0" w14:textId="77777777" w:rsidR="00573505" w:rsidRPr="00573505" w:rsidRDefault="00573505" w:rsidP="00573505">
      <w:pPr>
        <w:spacing w:line="360" w:lineRule="auto"/>
        <w:ind w:firstLine="480"/>
        <w:rPr>
          <w:rFonts w:ascii="Times New Roman" w:eastAsia="宋体" w:hAnsi="Times New Roman" w:cs="Times New Roman"/>
          <w:sz w:val="24"/>
          <w:szCs w:val="24"/>
        </w:rPr>
      </w:pPr>
      <w:r w:rsidRPr="00573505">
        <w:rPr>
          <w:rFonts w:ascii="Times New Roman" w:eastAsia="宋体" w:hAnsi="Times New Roman" w:cs="Times New Roman" w:hint="eastAsia"/>
          <w:sz w:val="24"/>
          <w:szCs w:val="24"/>
        </w:rPr>
        <w:t>2</w:t>
      </w:r>
      <w:r w:rsidRPr="00573505">
        <w:rPr>
          <w:rFonts w:ascii="Times New Roman" w:eastAsia="宋体" w:hAnsi="Times New Roman" w:cs="Times New Roman"/>
          <w:sz w:val="24"/>
          <w:szCs w:val="24"/>
        </w:rPr>
        <w:tab/>
      </w:r>
      <w:r w:rsidRPr="00573505">
        <w:rPr>
          <w:rFonts w:ascii="Times New Roman" w:eastAsia="宋体" w:hAnsi="Times New Roman" w:cs="Times New Roman" w:hint="eastAsia"/>
          <w:sz w:val="24"/>
          <w:szCs w:val="24"/>
        </w:rPr>
        <w:t>3</w:t>
      </w:r>
    </w:p>
    <w:p w14:paraId="064F9F6B" w14:textId="77777777" w:rsidR="00573505" w:rsidRPr="00573505" w:rsidRDefault="00573505" w:rsidP="00573505">
      <w:pPr>
        <w:spacing w:line="360" w:lineRule="auto"/>
        <w:ind w:firstLine="480"/>
        <w:rPr>
          <w:rFonts w:ascii="Times New Roman" w:eastAsia="宋体" w:hAnsi="Times New Roman" w:cs="Times New Roman"/>
          <w:sz w:val="24"/>
          <w:szCs w:val="24"/>
        </w:rPr>
      </w:pPr>
      <w:r w:rsidRPr="00573505">
        <w:rPr>
          <w:rFonts w:ascii="Times New Roman" w:eastAsia="宋体" w:hAnsi="Times New Roman" w:cs="Times New Roman" w:hint="eastAsia"/>
          <w:sz w:val="24"/>
          <w:szCs w:val="24"/>
        </w:rPr>
        <w:t>1</w:t>
      </w:r>
      <w:r w:rsidRPr="00573505">
        <w:rPr>
          <w:rFonts w:ascii="Times New Roman" w:eastAsia="宋体" w:hAnsi="Times New Roman" w:cs="Times New Roman"/>
          <w:sz w:val="24"/>
          <w:szCs w:val="24"/>
        </w:rPr>
        <w:tab/>
      </w:r>
      <w:r w:rsidRPr="00573505">
        <w:rPr>
          <w:rFonts w:ascii="Times New Roman" w:eastAsia="宋体" w:hAnsi="Times New Roman" w:cs="Times New Roman" w:hint="eastAsia"/>
          <w:sz w:val="24"/>
          <w:szCs w:val="24"/>
        </w:rPr>
        <w:t>5</w:t>
      </w:r>
      <w:r w:rsidRPr="00573505">
        <w:rPr>
          <w:rFonts w:ascii="Times New Roman" w:eastAsia="宋体" w:hAnsi="Times New Roman" w:cs="Times New Roman"/>
          <w:sz w:val="24"/>
          <w:szCs w:val="24"/>
        </w:rPr>
        <w:tab/>
      </w:r>
      <w:r w:rsidRPr="00573505">
        <w:rPr>
          <w:rFonts w:ascii="Times New Roman" w:eastAsia="宋体" w:hAnsi="Times New Roman" w:cs="Times New Roman" w:hint="eastAsia"/>
          <w:sz w:val="24"/>
          <w:szCs w:val="24"/>
        </w:rPr>
        <w:t>3</w:t>
      </w:r>
    </w:p>
    <w:p w14:paraId="37A375E8" w14:textId="77777777" w:rsidR="00573505" w:rsidRPr="00573505" w:rsidRDefault="00573505" w:rsidP="00573505">
      <w:pPr>
        <w:spacing w:line="360" w:lineRule="auto"/>
        <w:ind w:firstLine="480"/>
        <w:rPr>
          <w:rFonts w:ascii="Times New Roman" w:eastAsia="宋体" w:hAnsi="Times New Roman" w:cs="Times New Roman"/>
          <w:sz w:val="24"/>
          <w:szCs w:val="24"/>
        </w:rPr>
      </w:pPr>
      <w:r w:rsidRPr="00573505">
        <w:rPr>
          <w:rFonts w:ascii="Times New Roman" w:eastAsia="宋体" w:hAnsi="Times New Roman" w:cs="Times New Roman" w:hint="eastAsia"/>
          <w:sz w:val="24"/>
          <w:szCs w:val="24"/>
        </w:rPr>
        <w:t>3</w:t>
      </w:r>
      <w:r w:rsidRPr="00573505">
        <w:rPr>
          <w:rFonts w:ascii="Times New Roman" w:eastAsia="宋体" w:hAnsi="Times New Roman" w:cs="Times New Roman"/>
          <w:sz w:val="24"/>
          <w:szCs w:val="24"/>
        </w:rPr>
        <w:tab/>
      </w:r>
      <w:r w:rsidRPr="00573505">
        <w:rPr>
          <w:rFonts w:ascii="Times New Roman" w:eastAsia="宋体" w:hAnsi="Times New Roman" w:cs="Times New Roman" w:hint="eastAsia"/>
          <w:sz w:val="24"/>
          <w:szCs w:val="24"/>
        </w:rPr>
        <w:t>2</w:t>
      </w:r>
      <w:r w:rsidRPr="00573505">
        <w:rPr>
          <w:rFonts w:ascii="Times New Roman" w:eastAsia="宋体" w:hAnsi="Times New Roman" w:cs="Times New Roman"/>
          <w:sz w:val="24"/>
          <w:szCs w:val="24"/>
        </w:rPr>
        <w:tab/>
      </w:r>
      <w:r w:rsidRPr="00573505">
        <w:rPr>
          <w:rFonts w:ascii="Times New Roman" w:eastAsia="宋体" w:hAnsi="Times New Roman" w:cs="Times New Roman" w:hint="eastAsia"/>
          <w:sz w:val="24"/>
          <w:szCs w:val="24"/>
        </w:rPr>
        <w:t>4</w:t>
      </w:r>
    </w:p>
    <w:p w14:paraId="14EF1B4D" w14:textId="77777777" w:rsidR="00573505" w:rsidRPr="00573505" w:rsidRDefault="00573505" w:rsidP="00573505">
      <w:pPr>
        <w:spacing w:line="360" w:lineRule="auto"/>
        <w:rPr>
          <w:rFonts w:ascii="Times New Roman" w:eastAsia="宋体" w:hAnsi="Times New Roman" w:cs="Times New Roman"/>
          <w:sz w:val="24"/>
          <w:szCs w:val="24"/>
        </w:rPr>
      </w:pPr>
      <w:r w:rsidRPr="00573505">
        <w:rPr>
          <w:rFonts w:ascii="Times New Roman" w:eastAsia="宋体" w:hAnsi="Times New Roman" w:cs="Times New Roman" w:hint="eastAsia"/>
          <w:sz w:val="24"/>
          <w:szCs w:val="24"/>
        </w:rPr>
        <w:lastRenderedPageBreak/>
        <w:t>则输出：</w:t>
      </w:r>
    </w:p>
    <w:p w14:paraId="33F72088" w14:textId="77777777" w:rsidR="00573505" w:rsidRPr="00573505" w:rsidRDefault="00573505" w:rsidP="00573505">
      <w:pPr>
        <w:spacing w:line="360" w:lineRule="auto"/>
        <w:ind w:firstLine="480"/>
        <w:rPr>
          <w:rFonts w:ascii="Times New Roman" w:eastAsia="宋体" w:hAnsi="Times New Roman" w:cs="Times New Roman"/>
          <w:sz w:val="24"/>
          <w:szCs w:val="24"/>
        </w:rPr>
      </w:pPr>
      <w:r w:rsidRPr="00573505">
        <w:rPr>
          <w:rFonts w:ascii="Times New Roman" w:eastAsia="宋体" w:hAnsi="Times New Roman" w:cs="Times New Roman" w:hint="eastAsia"/>
          <w:sz w:val="24"/>
          <w:szCs w:val="24"/>
        </w:rPr>
        <w:t>3</w:t>
      </w:r>
      <w:r w:rsidRPr="00573505">
        <w:rPr>
          <w:rFonts w:ascii="Times New Roman" w:eastAsia="宋体" w:hAnsi="Times New Roman" w:cs="Times New Roman"/>
          <w:sz w:val="24"/>
          <w:szCs w:val="24"/>
        </w:rPr>
        <w:tab/>
      </w:r>
      <w:r w:rsidRPr="00573505">
        <w:rPr>
          <w:rFonts w:ascii="Times New Roman" w:eastAsia="宋体" w:hAnsi="Times New Roman" w:cs="Times New Roman" w:hint="eastAsia"/>
          <w:sz w:val="24"/>
          <w:szCs w:val="24"/>
        </w:rPr>
        <w:t>4</w:t>
      </w:r>
    </w:p>
    <w:p w14:paraId="2AA7C6CB" w14:textId="77777777" w:rsidR="00573505" w:rsidRPr="00573505" w:rsidRDefault="00573505" w:rsidP="00573505">
      <w:pPr>
        <w:spacing w:line="360" w:lineRule="auto"/>
        <w:ind w:firstLine="480"/>
        <w:rPr>
          <w:rFonts w:ascii="Times New Roman" w:eastAsia="宋体" w:hAnsi="Times New Roman" w:cs="Times New Roman"/>
          <w:sz w:val="24"/>
          <w:szCs w:val="24"/>
        </w:rPr>
      </w:pPr>
      <w:r w:rsidRPr="00573505">
        <w:rPr>
          <w:rFonts w:ascii="Times New Roman" w:eastAsia="宋体" w:hAnsi="Times New Roman" w:cs="Times New Roman" w:hint="eastAsia"/>
          <w:sz w:val="24"/>
          <w:szCs w:val="24"/>
        </w:rPr>
        <w:t>5</w:t>
      </w:r>
      <w:r w:rsidRPr="00573505">
        <w:rPr>
          <w:rFonts w:ascii="Times New Roman" w:eastAsia="宋体" w:hAnsi="Times New Roman" w:cs="Times New Roman"/>
          <w:sz w:val="24"/>
          <w:szCs w:val="24"/>
        </w:rPr>
        <w:tab/>
      </w:r>
      <w:r w:rsidRPr="00573505">
        <w:rPr>
          <w:rFonts w:ascii="Times New Roman" w:eastAsia="宋体" w:hAnsi="Times New Roman" w:cs="Times New Roman" w:hint="eastAsia"/>
          <w:sz w:val="24"/>
          <w:szCs w:val="24"/>
        </w:rPr>
        <w:t>2</w:t>
      </w:r>
    </w:p>
    <w:p w14:paraId="018214DE" w14:textId="77777777" w:rsidR="00573505" w:rsidRPr="00573505" w:rsidRDefault="00573505" w:rsidP="00573505">
      <w:pPr>
        <w:spacing w:line="360" w:lineRule="auto"/>
        <w:ind w:firstLine="480"/>
        <w:rPr>
          <w:rFonts w:ascii="Times New Roman" w:eastAsia="宋体" w:hAnsi="Times New Roman" w:cs="Times New Roman"/>
          <w:sz w:val="24"/>
          <w:szCs w:val="24"/>
        </w:rPr>
      </w:pPr>
      <w:r w:rsidRPr="00573505">
        <w:rPr>
          <w:rFonts w:ascii="Times New Roman" w:eastAsia="宋体" w:hAnsi="Times New Roman" w:cs="Times New Roman" w:hint="eastAsia"/>
          <w:sz w:val="24"/>
          <w:szCs w:val="24"/>
        </w:rPr>
        <w:t>1</w:t>
      </w:r>
      <w:r w:rsidRPr="00573505">
        <w:rPr>
          <w:rFonts w:ascii="Times New Roman" w:eastAsia="宋体" w:hAnsi="Times New Roman" w:cs="Times New Roman"/>
          <w:sz w:val="24"/>
          <w:szCs w:val="24"/>
        </w:rPr>
        <w:tab/>
      </w:r>
      <w:r w:rsidRPr="00573505">
        <w:rPr>
          <w:rFonts w:ascii="Times New Roman" w:eastAsia="宋体" w:hAnsi="Times New Roman" w:cs="Times New Roman" w:hint="eastAsia"/>
          <w:sz w:val="24"/>
          <w:szCs w:val="24"/>
        </w:rPr>
        <w:t>3</w:t>
      </w:r>
    </w:p>
    <w:p w14:paraId="6D037276" w14:textId="2F6A5463" w:rsidR="00573505" w:rsidRDefault="00573505" w:rsidP="00573505">
      <w:pPr>
        <w:widowControl/>
        <w:shd w:val="clear" w:color="auto" w:fill="FFFFFF"/>
        <w:spacing w:line="285" w:lineRule="atLeast"/>
        <w:jc w:val="left"/>
        <w:rPr>
          <w:rFonts w:ascii="Times New Roman" w:eastAsia="宋体" w:hAnsi="Times New Roman" w:cs="Times New Roman"/>
          <w:sz w:val="24"/>
          <w:szCs w:val="24"/>
        </w:rPr>
      </w:pPr>
    </w:p>
    <w:p w14:paraId="1D3438E7" w14:textId="6C4690D6" w:rsidR="005A7621" w:rsidRPr="005A7621" w:rsidRDefault="005A7621" w:rsidP="00573505">
      <w:pPr>
        <w:widowControl/>
        <w:shd w:val="clear" w:color="auto" w:fill="FFFFFF"/>
        <w:spacing w:line="285" w:lineRule="atLeast"/>
        <w:jc w:val="left"/>
        <w:rPr>
          <w:rFonts w:ascii="Times New Roman" w:eastAsia="宋体" w:hAnsi="Times New Roman" w:cs="Times New Roman" w:hint="eastAsia"/>
          <w:b/>
          <w:bCs/>
          <w:sz w:val="24"/>
          <w:szCs w:val="24"/>
        </w:rPr>
      </w:pPr>
      <w:r w:rsidRPr="005A7621">
        <w:rPr>
          <w:rFonts w:ascii="Times New Roman" w:eastAsia="宋体" w:hAnsi="Times New Roman" w:cs="Times New Roman" w:hint="eastAsia"/>
          <w:b/>
          <w:bCs/>
          <w:sz w:val="24"/>
          <w:szCs w:val="24"/>
        </w:rPr>
        <w:t>解答：</w:t>
      </w:r>
    </w:p>
    <w:p w14:paraId="33E83B0B" w14:textId="2CD220EC" w:rsidR="00573505" w:rsidRPr="005A7621" w:rsidRDefault="005A7621" w:rsidP="005A7621">
      <w:pPr>
        <w:pStyle w:val="a8"/>
        <w:widowControl/>
        <w:numPr>
          <w:ilvl w:val="0"/>
          <w:numId w:val="30"/>
        </w:numPr>
        <w:shd w:val="clear" w:color="auto" w:fill="FFFFFF"/>
        <w:spacing w:line="285" w:lineRule="atLeast"/>
        <w:ind w:firstLineChars="0"/>
        <w:jc w:val="left"/>
        <w:rPr>
          <w:rFonts w:ascii="Times New Roman" w:eastAsia="宋体" w:hAnsi="Times New Roman" w:cs="Times New Roman"/>
          <w:sz w:val="24"/>
          <w:szCs w:val="24"/>
        </w:rPr>
      </w:pPr>
      <w:r w:rsidRPr="005A7621">
        <w:rPr>
          <w:rFonts w:ascii="Times New Roman" w:eastAsia="宋体" w:hAnsi="Times New Roman" w:cs="Times New Roman" w:hint="eastAsia"/>
          <w:sz w:val="24"/>
          <w:szCs w:val="24"/>
        </w:rPr>
        <w:t>程序流程图：</w:t>
      </w:r>
    </w:p>
    <w:p w14:paraId="0AB3BFCF" w14:textId="77777777" w:rsidR="005A7621" w:rsidRPr="005A7621" w:rsidRDefault="005A7621" w:rsidP="005A7621">
      <w:pPr>
        <w:pStyle w:val="a8"/>
        <w:widowControl/>
        <w:shd w:val="clear" w:color="auto" w:fill="FFFFFF"/>
        <w:spacing w:line="285" w:lineRule="atLeast"/>
        <w:ind w:left="1140" w:firstLineChars="0" w:firstLine="0"/>
        <w:jc w:val="left"/>
        <w:rPr>
          <w:rFonts w:ascii="Times New Roman" w:eastAsia="宋体" w:hAnsi="Times New Roman" w:cs="Times New Roman" w:hint="eastAsia"/>
          <w:sz w:val="24"/>
          <w:szCs w:val="24"/>
        </w:rPr>
      </w:pPr>
    </w:p>
    <w:p w14:paraId="4EBD8A19" w14:textId="5BF9911D" w:rsidR="00573505" w:rsidRDefault="00CC5C4E" w:rsidP="00573505">
      <w:pPr>
        <w:widowControl/>
        <w:shd w:val="clear" w:color="auto" w:fill="FFFFFF"/>
        <w:spacing w:line="285" w:lineRule="atLeast"/>
        <w:ind w:left="1140"/>
        <w:jc w:val="left"/>
        <w:rPr>
          <w:rFonts w:ascii="Times New Roman" w:eastAsia="宋体" w:hAnsi="Times New Roman" w:cs="Times New Roman"/>
          <w:sz w:val="24"/>
          <w:szCs w:val="24"/>
        </w:rPr>
      </w:pPr>
      <w:r w:rsidRPr="00CC5C4E">
        <w:rPr>
          <w:rFonts w:ascii="Times New Roman" w:eastAsia="宋体" w:hAnsi="Times New Roman" w:cs="Times New Roman"/>
          <w:sz w:val="24"/>
          <w:szCs w:val="24"/>
        </w:rPr>
        <w:drawing>
          <wp:inline distT="0" distB="0" distL="0" distR="0" wp14:anchorId="1040F2DC" wp14:editId="26B195ED">
            <wp:extent cx="4638913" cy="5543835"/>
            <wp:effectExtent l="0" t="0" r="952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38913" cy="5543835"/>
                    </a:xfrm>
                    <a:prstGeom prst="rect">
                      <a:avLst/>
                    </a:prstGeom>
                  </pic:spPr>
                </pic:pic>
              </a:graphicData>
            </a:graphic>
          </wp:inline>
        </w:drawing>
      </w:r>
    </w:p>
    <w:p w14:paraId="1D9A8B7F" w14:textId="4CE648B3" w:rsidR="00573505" w:rsidRDefault="00573505" w:rsidP="00573505">
      <w:pPr>
        <w:widowControl/>
        <w:shd w:val="clear" w:color="auto" w:fill="FFFFFF"/>
        <w:spacing w:line="285" w:lineRule="atLeast"/>
        <w:ind w:left="1140"/>
        <w:jc w:val="left"/>
        <w:rPr>
          <w:rFonts w:ascii="Times New Roman" w:eastAsia="宋体" w:hAnsi="Times New Roman" w:cs="Times New Roman"/>
          <w:sz w:val="24"/>
          <w:szCs w:val="24"/>
        </w:rPr>
      </w:pPr>
    </w:p>
    <w:p w14:paraId="397FD265" w14:textId="1085E54E" w:rsidR="00573505" w:rsidRPr="00CC5C4E" w:rsidRDefault="00CC5C4E" w:rsidP="00CC5C4E">
      <w:pPr>
        <w:pStyle w:val="a8"/>
        <w:widowControl/>
        <w:numPr>
          <w:ilvl w:val="0"/>
          <w:numId w:val="30"/>
        </w:numPr>
        <w:shd w:val="clear" w:color="auto" w:fill="FFFFFF"/>
        <w:spacing w:line="285" w:lineRule="atLeast"/>
        <w:ind w:firstLineChars="0"/>
        <w:jc w:val="left"/>
        <w:rPr>
          <w:rFonts w:ascii="Times New Roman" w:eastAsia="宋体" w:hAnsi="Times New Roman" w:cs="Times New Roman"/>
          <w:sz w:val="24"/>
          <w:szCs w:val="24"/>
        </w:rPr>
      </w:pPr>
      <w:r w:rsidRPr="00CC5C4E">
        <w:rPr>
          <w:rFonts w:ascii="Times New Roman" w:eastAsia="宋体" w:hAnsi="Times New Roman" w:cs="Times New Roman" w:hint="eastAsia"/>
          <w:sz w:val="24"/>
          <w:szCs w:val="24"/>
        </w:rPr>
        <w:t>程序源代码：</w:t>
      </w:r>
    </w:p>
    <w:p w14:paraId="4E2F881F" w14:textId="7F3DA21C" w:rsidR="00CC5C4E" w:rsidRDefault="00CC5C4E" w:rsidP="00CC5C4E">
      <w:pPr>
        <w:pStyle w:val="a8"/>
        <w:widowControl/>
        <w:shd w:val="clear" w:color="auto" w:fill="FFFFFF"/>
        <w:spacing w:line="285" w:lineRule="atLeast"/>
        <w:ind w:left="1140" w:firstLineChars="0" w:firstLine="0"/>
        <w:jc w:val="left"/>
        <w:rPr>
          <w:rFonts w:ascii="Times New Roman" w:eastAsia="宋体" w:hAnsi="Times New Roman" w:cs="Times New Roman"/>
          <w:sz w:val="24"/>
          <w:szCs w:val="24"/>
        </w:rPr>
      </w:pPr>
    </w:p>
    <w:p w14:paraId="496347CD" w14:textId="77777777" w:rsidR="00CC5C4E" w:rsidRPr="00CC5C4E" w:rsidRDefault="00CC5C4E" w:rsidP="00CC5C4E">
      <w:pPr>
        <w:widowControl/>
        <w:shd w:val="clear" w:color="auto" w:fill="FFFFFF"/>
        <w:spacing w:line="285" w:lineRule="atLeast"/>
        <w:jc w:val="left"/>
        <w:rPr>
          <w:rFonts w:ascii="Consolas" w:eastAsia="宋体" w:hAnsi="Consolas" w:cs="宋体"/>
          <w:color w:val="000000"/>
          <w:kern w:val="0"/>
          <w:szCs w:val="21"/>
        </w:rPr>
      </w:pPr>
      <w:r w:rsidRPr="00CC5C4E">
        <w:rPr>
          <w:rFonts w:ascii="Consolas" w:eastAsia="宋体" w:hAnsi="Consolas" w:cs="宋体"/>
          <w:color w:val="AF00DB"/>
          <w:kern w:val="0"/>
          <w:szCs w:val="21"/>
        </w:rPr>
        <w:t>#include</w:t>
      </w:r>
      <w:r w:rsidRPr="00CC5C4E">
        <w:rPr>
          <w:rFonts w:ascii="Consolas" w:eastAsia="宋体" w:hAnsi="Consolas" w:cs="宋体"/>
          <w:color w:val="A31515"/>
          <w:kern w:val="0"/>
          <w:szCs w:val="21"/>
        </w:rPr>
        <w:t>&lt;stdio.h&gt;</w:t>
      </w:r>
    </w:p>
    <w:p w14:paraId="00C6596B" w14:textId="77777777" w:rsidR="00CC5C4E" w:rsidRPr="00CC5C4E" w:rsidRDefault="00CC5C4E" w:rsidP="00CC5C4E">
      <w:pPr>
        <w:widowControl/>
        <w:shd w:val="clear" w:color="auto" w:fill="FFFFFF"/>
        <w:spacing w:line="285" w:lineRule="atLeast"/>
        <w:jc w:val="left"/>
        <w:rPr>
          <w:rFonts w:ascii="Consolas" w:eastAsia="宋体" w:hAnsi="Consolas" w:cs="宋体"/>
          <w:color w:val="000000"/>
          <w:kern w:val="0"/>
          <w:szCs w:val="21"/>
        </w:rPr>
      </w:pPr>
      <w:r w:rsidRPr="00CC5C4E">
        <w:rPr>
          <w:rFonts w:ascii="Consolas" w:eastAsia="宋体" w:hAnsi="Consolas" w:cs="宋体"/>
          <w:color w:val="AF00DB"/>
          <w:kern w:val="0"/>
          <w:szCs w:val="21"/>
        </w:rPr>
        <w:t>#include</w:t>
      </w:r>
      <w:r w:rsidRPr="00CC5C4E">
        <w:rPr>
          <w:rFonts w:ascii="Consolas" w:eastAsia="宋体" w:hAnsi="Consolas" w:cs="宋体"/>
          <w:color w:val="A31515"/>
          <w:kern w:val="0"/>
          <w:szCs w:val="21"/>
        </w:rPr>
        <w:t>&lt;stdlib.h&gt;</w:t>
      </w:r>
    </w:p>
    <w:p w14:paraId="54611E75" w14:textId="77777777" w:rsidR="00CC5C4E" w:rsidRPr="00CC5C4E" w:rsidRDefault="00CC5C4E" w:rsidP="00CC5C4E">
      <w:pPr>
        <w:widowControl/>
        <w:shd w:val="clear" w:color="auto" w:fill="FFFFFF"/>
        <w:spacing w:line="285" w:lineRule="atLeast"/>
        <w:jc w:val="left"/>
        <w:rPr>
          <w:rFonts w:ascii="Consolas" w:eastAsia="宋体" w:hAnsi="Consolas" w:cs="宋体"/>
          <w:color w:val="000000"/>
          <w:kern w:val="0"/>
          <w:szCs w:val="21"/>
        </w:rPr>
      </w:pPr>
      <w:r w:rsidRPr="00CC5C4E">
        <w:rPr>
          <w:rFonts w:ascii="Consolas" w:eastAsia="宋体" w:hAnsi="Consolas" w:cs="宋体"/>
          <w:color w:val="0000FF"/>
          <w:kern w:val="0"/>
          <w:szCs w:val="21"/>
        </w:rPr>
        <w:t>void</w:t>
      </w:r>
      <w:r w:rsidRPr="00CC5C4E">
        <w:rPr>
          <w:rFonts w:ascii="Consolas" w:eastAsia="宋体" w:hAnsi="Consolas" w:cs="宋体"/>
          <w:color w:val="000000"/>
          <w:kern w:val="0"/>
          <w:szCs w:val="21"/>
        </w:rPr>
        <w:t> </w:t>
      </w:r>
      <w:r w:rsidRPr="00CC5C4E">
        <w:rPr>
          <w:rFonts w:ascii="Consolas" w:eastAsia="宋体" w:hAnsi="Consolas" w:cs="宋体"/>
          <w:color w:val="795E26"/>
          <w:kern w:val="0"/>
          <w:szCs w:val="21"/>
        </w:rPr>
        <w:t>output</w:t>
      </w:r>
      <w:r w:rsidRPr="00CC5C4E">
        <w:rPr>
          <w:rFonts w:ascii="Consolas" w:eastAsia="宋体" w:hAnsi="Consolas" w:cs="宋体"/>
          <w:color w:val="000000"/>
          <w:kern w:val="0"/>
          <w:szCs w:val="21"/>
        </w:rPr>
        <w:t>(</w:t>
      </w:r>
      <w:r w:rsidRPr="00CC5C4E">
        <w:rPr>
          <w:rFonts w:ascii="Consolas" w:eastAsia="宋体" w:hAnsi="Consolas" w:cs="宋体"/>
          <w:color w:val="0000FF"/>
          <w:kern w:val="0"/>
          <w:szCs w:val="21"/>
        </w:rPr>
        <w:t>int</w:t>
      </w:r>
      <w:r w:rsidRPr="00CC5C4E">
        <w:rPr>
          <w:rFonts w:ascii="Consolas" w:eastAsia="宋体" w:hAnsi="Consolas" w:cs="宋体"/>
          <w:color w:val="000000"/>
          <w:kern w:val="0"/>
          <w:szCs w:val="21"/>
        </w:rPr>
        <w:t>*</w:t>
      </w:r>
      <w:r w:rsidRPr="00CC5C4E">
        <w:rPr>
          <w:rFonts w:ascii="Consolas" w:eastAsia="宋体" w:hAnsi="Consolas" w:cs="宋体"/>
          <w:color w:val="001080"/>
          <w:kern w:val="0"/>
          <w:szCs w:val="21"/>
        </w:rPr>
        <w:t>a</w:t>
      </w:r>
      <w:r w:rsidRPr="00CC5C4E">
        <w:rPr>
          <w:rFonts w:ascii="Consolas" w:eastAsia="宋体" w:hAnsi="Consolas" w:cs="宋体"/>
          <w:color w:val="000000"/>
          <w:kern w:val="0"/>
          <w:szCs w:val="21"/>
        </w:rPr>
        <w:t>,</w:t>
      </w:r>
      <w:r w:rsidRPr="00CC5C4E">
        <w:rPr>
          <w:rFonts w:ascii="Consolas" w:eastAsia="宋体" w:hAnsi="Consolas" w:cs="宋体"/>
          <w:color w:val="0000FF"/>
          <w:kern w:val="0"/>
          <w:szCs w:val="21"/>
        </w:rPr>
        <w:t>int</w:t>
      </w:r>
      <w:r w:rsidRPr="00CC5C4E">
        <w:rPr>
          <w:rFonts w:ascii="Consolas" w:eastAsia="宋体" w:hAnsi="Consolas" w:cs="宋体"/>
          <w:color w:val="000000"/>
          <w:kern w:val="0"/>
          <w:szCs w:val="21"/>
        </w:rPr>
        <w:t> </w:t>
      </w:r>
      <w:r w:rsidRPr="00CC5C4E">
        <w:rPr>
          <w:rFonts w:ascii="Consolas" w:eastAsia="宋体" w:hAnsi="Consolas" w:cs="宋体"/>
          <w:color w:val="001080"/>
          <w:kern w:val="0"/>
          <w:szCs w:val="21"/>
        </w:rPr>
        <w:t>i</w:t>
      </w:r>
      <w:r w:rsidRPr="00CC5C4E">
        <w:rPr>
          <w:rFonts w:ascii="Consolas" w:eastAsia="宋体" w:hAnsi="Consolas" w:cs="宋体"/>
          <w:color w:val="000000"/>
          <w:kern w:val="0"/>
          <w:szCs w:val="21"/>
        </w:rPr>
        <w:t>,</w:t>
      </w:r>
      <w:r w:rsidRPr="00CC5C4E">
        <w:rPr>
          <w:rFonts w:ascii="Consolas" w:eastAsia="宋体" w:hAnsi="Consolas" w:cs="宋体"/>
          <w:color w:val="0000FF"/>
          <w:kern w:val="0"/>
          <w:szCs w:val="21"/>
        </w:rPr>
        <w:t>int</w:t>
      </w:r>
      <w:r w:rsidRPr="00CC5C4E">
        <w:rPr>
          <w:rFonts w:ascii="Consolas" w:eastAsia="宋体" w:hAnsi="Consolas" w:cs="宋体"/>
          <w:color w:val="000000"/>
          <w:kern w:val="0"/>
          <w:szCs w:val="21"/>
        </w:rPr>
        <w:t> </w:t>
      </w:r>
      <w:r w:rsidRPr="00CC5C4E">
        <w:rPr>
          <w:rFonts w:ascii="Consolas" w:eastAsia="宋体" w:hAnsi="Consolas" w:cs="宋体"/>
          <w:color w:val="001080"/>
          <w:kern w:val="0"/>
          <w:szCs w:val="21"/>
        </w:rPr>
        <w:t>j</w:t>
      </w:r>
      <w:r w:rsidRPr="00CC5C4E">
        <w:rPr>
          <w:rFonts w:ascii="Consolas" w:eastAsia="宋体" w:hAnsi="Consolas" w:cs="宋体"/>
          <w:color w:val="000000"/>
          <w:kern w:val="0"/>
          <w:szCs w:val="21"/>
        </w:rPr>
        <w:t>);</w:t>
      </w:r>
    </w:p>
    <w:p w14:paraId="2CDA5E60" w14:textId="77777777" w:rsidR="00CC5C4E" w:rsidRPr="00CC5C4E" w:rsidRDefault="00CC5C4E" w:rsidP="00CC5C4E">
      <w:pPr>
        <w:widowControl/>
        <w:shd w:val="clear" w:color="auto" w:fill="FFFFFF"/>
        <w:spacing w:line="285" w:lineRule="atLeast"/>
        <w:jc w:val="left"/>
        <w:rPr>
          <w:rFonts w:ascii="Consolas" w:eastAsia="宋体" w:hAnsi="Consolas" w:cs="宋体"/>
          <w:color w:val="000000"/>
          <w:kern w:val="0"/>
          <w:szCs w:val="21"/>
        </w:rPr>
      </w:pPr>
      <w:r w:rsidRPr="00CC5C4E">
        <w:rPr>
          <w:rFonts w:ascii="Consolas" w:eastAsia="宋体" w:hAnsi="Consolas" w:cs="宋体"/>
          <w:color w:val="0000FF"/>
          <w:kern w:val="0"/>
          <w:szCs w:val="21"/>
        </w:rPr>
        <w:lastRenderedPageBreak/>
        <w:t>int</w:t>
      </w:r>
      <w:r w:rsidRPr="00CC5C4E">
        <w:rPr>
          <w:rFonts w:ascii="Consolas" w:eastAsia="宋体" w:hAnsi="Consolas" w:cs="宋体"/>
          <w:color w:val="000000"/>
          <w:kern w:val="0"/>
          <w:szCs w:val="21"/>
        </w:rPr>
        <w:t> </w:t>
      </w:r>
      <w:r w:rsidRPr="00CC5C4E">
        <w:rPr>
          <w:rFonts w:ascii="Consolas" w:eastAsia="宋体" w:hAnsi="Consolas" w:cs="宋体"/>
          <w:color w:val="795E26"/>
          <w:kern w:val="0"/>
          <w:szCs w:val="21"/>
        </w:rPr>
        <w:t>main</w:t>
      </w:r>
      <w:r w:rsidRPr="00CC5C4E">
        <w:rPr>
          <w:rFonts w:ascii="Consolas" w:eastAsia="宋体" w:hAnsi="Consolas" w:cs="宋体"/>
          <w:color w:val="000000"/>
          <w:kern w:val="0"/>
          <w:szCs w:val="21"/>
        </w:rPr>
        <w:t>()</w:t>
      </w:r>
    </w:p>
    <w:p w14:paraId="50634F15" w14:textId="77777777" w:rsidR="00CC5C4E" w:rsidRPr="00CC5C4E" w:rsidRDefault="00CC5C4E" w:rsidP="00CC5C4E">
      <w:pPr>
        <w:widowControl/>
        <w:shd w:val="clear" w:color="auto" w:fill="FFFFFF"/>
        <w:spacing w:line="285" w:lineRule="atLeast"/>
        <w:jc w:val="left"/>
        <w:rPr>
          <w:rFonts w:ascii="Consolas" w:eastAsia="宋体" w:hAnsi="Consolas" w:cs="宋体"/>
          <w:color w:val="000000"/>
          <w:kern w:val="0"/>
          <w:szCs w:val="21"/>
        </w:rPr>
      </w:pPr>
      <w:r w:rsidRPr="00CC5C4E">
        <w:rPr>
          <w:rFonts w:ascii="Consolas" w:eastAsia="宋体" w:hAnsi="Consolas" w:cs="宋体"/>
          <w:color w:val="000000"/>
          <w:kern w:val="0"/>
          <w:szCs w:val="21"/>
        </w:rPr>
        <w:t>{</w:t>
      </w:r>
    </w:p>
    <w:p w14:paraId="0CDDBA0A" w14:textId="77777777" w:rsidR="00CC5C4E" w:rsidRPr="00CC5C4E" w:rsidRDefault="00CC5C4E" w:rsidP="00CC5C4E">
      <w:pPr>
        <w:widowControl/>
        <w:shd w:val="clear" w:color="auto" w:fill="FFFFFF"/>
        <w:spacing w:line="285" w:lineRule="atLeast"/>
        <w:jc w:val="left"/>
        <w:rPr>
          <w:rFonts w:ascii="Consolas" w:eastAsia="宋体" w:hAnsi="Consolas" w:cs="宋体"/>
          <w:color w:val="000000"/>
          <w:kern w:val="0"/>
          <w:szCs w:val="21"/>
        </w:rPr>
      </w:pPr>
      <w:r w:rsidRPr="00CC5C4E">
        <w:rPr>
          <w:rFonts w:ascii="Consolas" w:eastAsia="宋体" w:hAnsi="Consolas" w:cs="宋体"/>
          <w:color w:val="000000"/>
          <w:kern w:val="0"/>
          <w:szCs w:val="21"/>
        </w:rPr>
        <w:t>    </w:t>
      </w:r>
      <w:r w:rsidRPr="00CC5C4E">
        <w:rPr>
          <w:rFonts w:ascii="Consolas" w:eastAsia="宋体" w:hAnsi="Consolas" w:cs="宋体"/>
          <w:color w:val="0000FF"/>
          <w:kern w:val="0"/>
          <w:szCs w:val="21"/>
        </w:rPr>
        <w:t>int</w:t>
      </w:r>
      <w:r w:rsidRPr="00CC5C4E">
        <w:rPr>
          <w:rFonts w:ascii="Consolas" w:eastAsia="宋体" w:hAnsi="Consolas" w:cs="宋体"/>
          <w:color w:val="000000"/>
          <w:kern w:val="0"/>
          <w:szCs w:val="21"/>
        </w:rPr>
        <w:t> </w:t>
      </w:r>
      <w:r w:rsidRPr="00CC5C4E">
        <w:rPr>
          <w:rFonts w:ascii="Consolas" w:eastAsia="宋体" w:hAnsi="Consolas" w:cs="宋体"/>
          <w:color w:val="001080"/>
          <w:kern w:val="0"/>
          <w:szCs w:val="21"/>
        </w:rPr>
        <w:t>i</w:t>
      </w:r>
      <w:r w:rsidRPr="00CC5C4E">
        <w:rPr>
          <w:rFonts w:ascii="Consolas" w:eastAsia="宋体" w:hAnsi="Consolas" w:cs="宋体"/>
          <w:color w:val="000000"/>
          <w:kern w:val="0"/>
          <w:szCs w:val="21"/>
        </w:rPr>
        <w:t>,</w:t>
      </w:r>
      <w:r w:rsidRPr="00CC5C4E">
        <w:rPr>
          <w:rFonts w:ascii="Consolas" w:eastAsia="宋体" w:hAnsi="Consolas" w:cs="宋体"/>
          <w:color w:val="001080"/>
          <w:kern w:val="0"/>
          <w:szCs w:val="21"/>
        </w:rPr>
        <w:t>j</w:t>
      </w:r>
      <w:r w:rsidRPr="00CC5C4E">
        <w:rPr>
          <w:rFonts w:ascii="Consolas" w:eastAsia="宋体" w:hAnsi="Consolas" w:cs="宋体"/>
          <w:color w:val="000000"/>
          <w:kern w:val="0"/>
          <w:szCs w:val="21"/>
        </w:rPr>
        <w:t>,</w:t>
      </w:r>
      <w:r w:rsidRPr="00CC5C4E">
        <w:rPr>
          <w:rFonts w:ascii="Consolas" w:eastAsia="宋体" w:hAnsi="Consolas" w:cs="宋体"/>
          <w:color w:val="001080"/>
          <w:kern w:val="0"/>
          <w:szCs w:val="21"/>
        </w:rPr>
        <w:t>count1</w:t>
      </w:r>
      <w:r w:rsidRPr="00CC5C4E">
        <w:rPr>
          <w:rFonts w:ascii="Consolas" w:eastAsia="宋体" w:hAnsi="Consolas" w:cs="宋体"/>
          <w:color w:val="000000"/>
          <w:kern w:val="0"/>
          <w:szCs w:val="21"/>
        </w:rPr>
        <w:t>=</w:t>
      </w:r>
      <w:r w:rsidRPr="00CC5C4E">
        <w:rPr>
          <w:rFonts w:ascii="Consolas" w:eastAsia="宋体" w:hAnsi="Consolas" w:cs="宋体"/>
          <w:color w:val="098658"/>
          <w:kern w:val="0"/>
          <w:szCs w:val="21"/>
        </w:rPr>
        <w:t>0</w:t>
      </w:r>
      <w:r w:rsidRPr="00CC5C4E">
        <w:rPr>
          <w:rFonts w:ascii="Consolas" w:eastAsia="宋体" w:hAnsi="Consolas" w:cs="宋体"/>
          <w:color w:val="000000"/>
          <w:kern w:val="0"/>
          <w:szCs w:val="21"/>
        </w:rPr>
        <w:t>,</w:t>
      </w:r>
      <w:r w:rsidRPr="00CC5C4E">
        <w:rPr>
          <w:rFonts w:ascii="Consolas" w:eastAsia="宋体" w:hAnsi="Consolas" w:cs="宋体"/>
          <w:color w:val="001080"/>
          <w:kern w:val="0"/>
          <w:szCs w:val="21"/>
        </w:rPr>
        <w:t>count2</w:t>
      </w:r>
      <w:r w:rsidRPr="00CC5C4E">
        <w:rPr>
          <w:rFonts w:ascii="Consolas" w:eastAsia="宋体" w:hAnsi="Consolas" w:cs="宋体"/>
          <w:color w:val="000000"/>
          <w:kern w:val="0"/>
          <w:szCs w:val="21"/>
        </w:rPr>
        <w:t>=</w:t>
      </w:r>
      <w:r w:rsidRPr="00CC5C4E">
        <w:rPr>
          <w:rFonts w:ascii="Consolas" w:eastAsia="宋体" w:hAnsi="Consolas" w:cs="宋体"/>
          <w:color w:val="098658"/>
          <w:kern w:val="0"/>
          <w:szCs w:val="21"/>
        </w:rPr>
        <w:t>0</w:t>
      </w:r>
      <w:r w:rsidRPr="00CC5C4E">
        <w:rPr>
          <w:rFonts w:ascii="Consolas" w:eastAsia="宋体" w:hAnsi="Consolas" w:cs="宋体"/>
          <w:color w:val="000000"/>
          <w:kern w:val="0"/>
          <w:szCs w:val="21"/>
        </w:rPr>
        <w:t>;</w:t>
      </w:r>
    </w:p>
    <w:p w14:paraId="3136CA34" w14:textId="77777777" w:rsidR="00CC5C4E" w:rsidRPr="00CC5C4E" w:rsidRDefault="00CC5C4E" w:rsidP="00CC5C4E">
      <w:pPr>
        <w:widowControl/>
        <w:shd w:val="clear" w:color="auto" w:fill="FFFFFF"/>
        <w:spacing w:line="285" w:lineRule="atLeast"/>
        <w:jc w:val="left"/>
        <w:rPr>
          <w:rFonts w:ascii="Consolas" w:eastAsia="宋体" w:hAnsi="Consolas" w:cs="宋体"/>
          <w:color w:val="000000"/>
          <w:kern w:val="0"/>
          <w:szCs w:val="21"/>
        </w:rPr>
      </w:pPr>
      <w:r w:rsidRPr="00CC5C4E">
        <w:rPr>
          <w:rFonts w:ascii="Consolas" w:eastAsia="宋体" w:hAnsi="Consolas" w:cs="宋体"/>
          <w:color w:val="000000"/>
          <w:kern w:val="0"/>
          <w:szCs w:val="21"/>
        </w:rPr>
        <w:t>    </w:t>
      </w:r>
      <w:r w:rsidRPr="00CC5C4E">
        <w:rPr>
          <w:rFonts w:ascii="Consolas" w:eastAsia="宋体" w:hAnsi="Consolas" w:cs="宋体"/>
          <w:color w:val="795E26"/>
          <w:kern w:val="0"/>
          <w:szCs w:val="21"/>
        </w:rPr>
        <w:t>scanf</w:t>
      </w:r>
      <w:r w:rsidRPr="00CC5C4E">
        <w:rPr>
          <w:rFonts w:ascii="Consolas" w:eastAsia="宋体" w:hAnsi="Consolas" w:cs="宋体"/>
          <w:color w:val="000000"/>
          <w:kern w:val="0"/>
          <w:szCs w:val="21"/>
        </w:rPr>
        <w:t>(</w:t>
      </w:r>
      <w:r w:rsidRPr="00CC5C4E">
        <w:rPr>
          <w:rFonts w:ascii="Consolas" w:eastAsia="宋体" w:hAnsi="Consolas" w:cs="宋体"/>
          <w:color w:val="A31515"/>
          <w:kern w:val="0"/>
          <w:szCs w:val="21"/>
        </w:rPr>
        <w:t>"%d%d"</w:t>
      </w:r>
      <w:r w:rsidRPr="00CC5C4E">
        <w:rPr>
          <w:rFonts w:ascii="Consolas" w:eastAsia="宋体" w:hAnsi="Consolas" w:cs="宋体"/>
          <w:color w:val="000000"/>
          <w:kern w:val="0"/>
          <w:szCs w:val="21"/>
        </w:rPr>
        <w:t>,&amp;</w:t>
      </w:r>
      <w:r w:rsidRPr="00CC5C4E">
        <w:rPr>
          <w:rFonts w:ascii="Consolas" w:eastAsia="宋体" w:hAnsi="Consolas" w:cs="宋体"/>
          <w:color w:val="001080"/>
          <w:kern w:val="0"/>
          <w:szCs w:val="21"/>
        </w:rPr>
        <w:t>i</w:t>
      </w:r>
      <w:r w:rsidRPr="00CC5C4E">
        <w:rPr>
          <w:rFonts w:ascii="Consolas" w:eastAsia="宋体" w:hAnsi="Consolas" w:cs="宋体"/>
          <w:color w:val="000000"/>
          <w:kern w:val="0"/>
          <w:szCs w:val="21"/>
        </w:rPr>
        <w:t>,&amp;</w:t>
      </w:r>
      <w:r w:rsidRPr="00CC5C4E">
        <w:rPr>
          <w:rFonts w:ascii="Consolas" w:eastAsia="宋体" w:hAnsi="Consolas" w:cs="宋体"/>
          <w:color w:val="001080"/>
          <w:kern w:val="0"/>
          <w:szCs w:val="21"/>
        </w:rPr>
        <w:t>j</w:t>
      </w:r>
      <w:r w:rsidRPr="00CC5C4E">
        <w:rPr>
          <w:rFonts w:ascii="Consolas" w:eastAsia="宋体" w:hAnsi="Consolas" w:cs="宋体"/>
          <w:color w:val="000000"/>
          <w:kern w:val="0"/>
          <w:szCs w:val="21"/>
        </w:rPr>
        <w:t>);</w:t>
      </w:r>
    </w:p>
    <w:p w14:paraId="1DF80C0D" w14:textId="77777777" w:rsidR="00CC5C4E" w:rsidRPr="00CC5C4E" w:rsidRDefault="00CC5C4E" w:rsidP="00CC5C4E">
      <w:pPr>
        <w:widowControl/>
        <w:shd w:val="clear" w:color="auto" w:fill="FFFFFF"/>
        <w:spacing w:line="285" w:lineRule="atLeast"/>
        <w:jc w:val="left"/>
        <w:rPr>
          <w:rFonts w:ascii="Consolas" w:eastAsia="宋体" w:hAnsi="Consolas" w:cs="宋体"/>
          <w:color w:val="000000"/>
          <w:kern w:val="0"/>
          <w:szCs w:val="21"/>
        </w:rPr>
      </w:pPr>
      <w:r w:rsidRPr="00CC5C4E">
        <w:rPr>
          <w:rFonts w:ascii="Consolas" w:eastAsia="宋体" w:hAnsi="Consolas" w:cs="宋体"/>
          <w:color w:val="000000"/>
          <w:kern w:val="0"/>
          <w:szCs w:val="21"/>
        </w:rPr>
        <w:t>    </w:t>
      </w:r>
      <w:r w:rsidRPr="00CC5C4E">
        <w:rPr>
          <w:rFonts w:ascii="Consolas" w:eastAsia="宋体" w:hAnsi="Consolas" w:cs="宋体"/>
          <w:color w:val="0000FF"/>
          <w:kern w:val="0"/>
          <w:szCs w:val="21"/>
        </w:rPr>
        <w:t>int</w:t>
      </w:r>
      <w:r w:rsidRPr="00CC5C4E">
        <w:rPr>
          <w:rFonts w:ascii="Consolas" w:eastAsia="宋体" w:hAnsi="Consolas" w:cs="宋体"/>
          <w:color w:val="000000"/>
          <w:kern w:val="0"/>
          <w:szCs w:val="21"/>
        </w:rPr>
        <w:t> *</w:t>
      </w:r>
      <w:r w:rsidRPr="00CC5C4E">
        <w:rPr>
          <w:rFonts w:ascii="Consolas" w:eastAsia="宋体" w:hAnsi="Consolas" w:cs="宋体"/>
          <w:color w:val="001080"/>
          <w:kern w:val="0"/>
          <w:szCs w:val="21"/>
        </w:rPr>
        <w:t>num</w:t>
      </w:r>
      <w:r w:rsidRPr="00CC5C4E">
        <w:rPr>
          <w:rFonts w:ascii="Consolas" w:eastAsia="宋体" w:hAnsi="Consolas" w:cs="宋体"/>
          <w:color w:val="000000"/>
          <w:kern w:val="0"/>
          <w:szCs w:val="21"/>
        </w:rPr>
        <w:t>;</w:t>
      </w:r>
    </w:p>
    <w:p w14:paraId="4FF31C6C" w14:textId="77777777" w:rsidR="00CC5C4E" w:rsidRPr="00CC5C4E" w:rsidRDefault="00CC5C4E" w:rsidP="00CC5C4E">
      <w:pPr>
        <w:widowControl/>
        <w:shd w:val="clear" w:color="auto" w:fill="FFFFFF"/>
        <w:spacing w:line="285" w:lineRule="atLeast"/>
        <w:jc w:val="left"/>
        <w:rPr>
          <w:rFonts w:ascii="Consolas" w:eastAsia="宋体" w:hAnsi="Consolas" w:cs="宋体"/>
          <w:color w:val="000000"/>
          <w:kern w:val="0"/>
          <w:szCs w:val="21"/>
        </w:rPr>
      </w:pPr>
      <w:r w:rsidRPr="00CC5C4E">
        <w:rPr>
          <w:rFonts w:ascii="Consolas" w:eastAsia="宋体" w:hAnsi="Consolas" w:cs="宋体"/>
          <w:color w:val="000000"/>
          <w:kern w:val="0"/>
          <w:szCs w:val="21"/>
        </w:rPr>
        <w:t>    </w:t>
      </w:r>
      <w:r w:rsidRPr="00CC5C4E">
        <w:rPr>
          <w:rFonts w:ascii="Consolas" w:eastAsia="宋体" w:hAnsi="Consolas" w:cs="宋体"/>
          <w:color w:val="001080"/>
          <w:kern w:val="0"/>
          <w:szCs w:val="21"/>
        </w:rPr>
        <w:t>num</w:t>
      </w:r>
      <w:r w:rsidRPr="00CC5C4E">
        <w:rPr>
          <w:rFonts w:ascii="Consolas" w:eastAsia="宋体" w:hAnsi="Consolas" w:cs="宋体"/>
          <w:color w:val="000000"/>
          <w:kern w:val="0"/>
          <w:szCs w:val="21"/>
        </w:rPr>
        <w:t>=</w:t>
      </w:r>
      <w:r w:rsidRPr="00CC5C4E">
        <w:rPr>
          <w:rFonts w:ascii="Consolas" w:eastAsia="宋体" w:hAnsi="Consolas" w:cs="宋体"/>
          <w:color w:val="795E26"/>
          <w:kern w:val="0"/>
          <w:szCs w:val="21"/>
        </w:rPr>
        <w:t>malloc</w:t>
      </w:r>
      <w:r w:rsidRPr="00CC5C4E">
        <w:rPr>
          <w:rFonts w:ascii="Consolas" w:eastAsia="宋体" w:hAnsi="Consolas" w:cs="宋体"/>
          <w:color w:val="000000"/>
          <w:kern w:val="0"/>
          <w:szCs w:val="21"/>
        </w:rPr>
        <w:t>(</w:t>
      </w:r>
      <w:r w:rsidRPr="00CC5C4E">
        <w:rPr>
          <w:rFonts w:ascii="Consolas" w:eastAsia="宋体" w:hAnsi="Consolas" w:cs="宋体"/>
          <w:color w:val="001080"/>
          <w:kern w:val="0"/>
          <w:szCs w:val="21"/>
        </w:rPr>
        <w:t>i</w:t>
      </w:r>
      <w:r w:rsidRPr="00CC5C4E">
        <w:rPr>
          <w:rFonts w:ascii="Consolas" w:eastAsia="宋体" w:hAnsi="Consolas" w:cs="宋体"/>
          <w:color w:val="000000"/>
          <w:kern w:val="0"/>
          <w:szCs w:val="21"/>
        </w:rPr>
        <w:t>*</w:t>
      </w:r>
      <w:r w:rsidRPr="00CC5C4E">
        <w:rPr>
          <w:rFonts w:ascii="Consolas" w:eastAsia="宋体" w:hAnsi="Consolas" w:cs="宋体"/>
          <w:color w:val="001080"/>
          <w:kern w:val="0"/>
          <w:szCs w:val="21"/>
        </w:rPr>
        <w:t>j</w:t>
      </w:r>
      <w:r w:rsidRPr="00CC5C4E">
        <w:rPr>
          <w:rFonts w:ascii="Consolas" w:eastAsia="宋体" w:hAnsi="Consolas" w:cs="宋体"/>
          <w:color w:val="000000"/>
          <w:kern w:val="0"/>
          <w:szCs w:val="21"/>
        </w:rPr>
        <w:t>*</w:t>
      </w:r>
      <w:r w:rsidRPr="00CC5C4E">
        <w:rPr>
          <w:rFonts w:ascii="Consolas" w:eastAsia="宋体" w:hAnsi="Consolas" w:cs="宋体"/>
          <w:color w:val="0000FF"/>
          <w:kern w:val="0"/>
          <w:szCs w:val="21"/>
        </w:rPr>
        <w:t>sizeof</w:t>
      </w:r>
      <w:r w:rsidRPr="00CC5C4E">
        <w:rPr>
          <w:rFonts w:ascii="Consolas" w:eastAsia="宋体" w:hAnsi="Consolas" w:cs="宋体"/>
          <w:color w:val="000000"/>
          <w:kern w:val="0"/>
          <w:szCs w:val="21"/>
        </w:rPr>
        <w:t>(</w:t>
      </w:r>
      <w:r w:rsidRPr="00CC5C4E">
        <w:rPr>
          <w:rFonts w:ascii="Consolas" w:eastAsia="宋体" w:hAnsi="Consolas" w:cs="宋体"/>
          <w:color w:val="0000FF"/>
          <w:kern w:val="0"/>
          <w:szCs w:val="21"/>
        </w:rPr>
        <w:t>int</w:t>
      </w:r>
      <w:r w:rsidRPr="00CC5C4E">
        <w:rPr>
          <w:rFonts w:ascii="Consolas" w:eastAsia="宋体" w:hAnsi="Consolas" w:cs="宋体"/>
          <w:color w:val="000000"/>
          <w:kern w:val="0"/>
          <w:szCs w:val="21"/>
        </w:rPr>
        <w:t>));</w:t>
      </w:r>
    </w:p>
    <w:p w14:paraId="3C9642F0" w14:textId="77777777" w:rsidR="00CC5C4E" w:rsidRPr="00CC5C4E" w:rsidRDefault="00CC5C4E" w:rsidP="00CC5C4E">
      <w:pPr>
        <w:widowControl/>
        <w:shd w:val="clear" w:color="auto" w:fill="FFFFFF"/>
        <w:spacing w:line="285" w:lineRule="atLeast"/>
        <w:jc w:val="left"/>
        <w:rPr>
          <w:rFonts w:ascii="Consolas" w:eastAsia="宋体" w:hAnsi="Consolas" w:cs="宋体"/>
          <w:color w:val="000000"/>
          <w:kern w:val="0"/>
          <w:szCs w:val="21"/>
        </w:rPr>
      </w:pPr>
      <w:r w:rsidRPr="00CC5C4E">
        <w:rPr>
          <w:rFonts w:ascii="Consolas" w:eastAsia="宋体" w:hAnsi="Consolas" w:cs="宋体"/>
          <w:color w:val="000000"/>
          <w:kern w:val="0"/>
          <w:szCs w:val="21"/>
        </w:rPr>
        <w:t>    </w:t>
      </w:r>
      <w:r w:rsidRPr="00CC5C4E">
        <w:rPr>
          <w:rFonts w:ascii="Consolas" w:eastAsia="宋体" w:hAnsi="Consolas" w:cs="宋体"/>
          <w:color w:val="0000FF"/>
          <w:kern w:val="0"/>
          <w:szCs w:val="21"/>
        </w:rPr>
        <w:t>int</w:t>
      </w:r>
      <w:r w:rsidRPr="00CC5C4E">
        <w:rPr>
          <w:rFonts w:ascii="Consolas" w:eastAsia="宋体" w:hAnsi="Consolas" w:cs="宋体"/>
          <w:color w:val="000000"/>
          <w:kern w:val="0"/>
          <w:szCs w:val="21"/>
        </w:rPr>
        <w:t> *</w:t>
      </w:r>
      <w:r w:rsidRPr="00CC5C4E">
        <w:rPr>
          <w:rFonts w:ascii="Consolas" w:eastAsia="宋体" w:hAnsi="Consolas" w:cs="宋体"/>
          <w:color w:val="001080"/>
          <w:kern w:val="0"/>
          <w:szCs w:val="21"/>
        </w:rPr>
        <w:t>temp</w:t>
      </w:r>
      <w:r w:rsidRPr="00CC5C4E">
        <w:rPr>
          <w:rFonts w:ascii="Consolas" w:eastAsia="宋体" w:hAnsi="Consolas" w:cs="宋体"/>
          <w:color w:val="000000"/>
          <w:kern w:val="0"/>
          <w:szCs w:val="21"/>
        </w:rPr>
        <w:t>=</w:t>
      </w:r>
      <w:r w:rsidRPr="00CC5C4E">
        <w:rPr>
          <w:rFonts w:ascii="Consolas" w:eastAsia="宋体" w:hAnsi="Consolas" w:cs="宋体"/>
          <w:color w:val="001080"/>
          <w:kern w:val="0"/>
          <w:szCs w:val="21"/>
        </w:rPr>
        <w:t>num</w:t>
      </w:r>
      <w:r w:rsidRPr="00CC5C4E">
        <w:rPr>
          <w:rFonts w:ascii="Consolas" w:eastAsia="宋体" w:hAnsi="Consolas" w:cs="宋体"/>
          <w:color w:val="000000"/>
          <w:kern w:val="0"/>
          <w:szCs w:val="21"/>
        </w:rPr>
        <w:t>;</w:t>
      </w:r>
    </w:p>
    <w:p w14:paraId="6B92B3A6" w14:textId="77777777" w:rsidR="00CC5C4E" w:rsidRPr="00CC5C4E" w:rsidRDefault="00CC5C4E" w:rsidP="00CC5C4E">
      <w:pPr>
        <w:widowControl/>
        <w:shd w:val="clear" w:color="auto" w:fill="FFFFFF"/>
        <w:spacing w:line="285" w:lineRule="atLeast"/>
        <w:jc w:val="left"/>
        <w:rPr>
          <w:rFonts w:ascii="Consolas" w:eastAsia="宋体" w:hAnsi="Consolas" w:cs="宋体"/>
          <w:color w:val="000000"/>
          <w:kern w:val="0"/>
          <w:szCs w:val="21"/>
        </w:rPr>
      </w:pPr>
      <w:r w:rsidRPr="00CC5C4E">
        <w:rPr>
          <w:rFonts w:ascii="Consolas" w:eastAsia="宋体" w:hAnsi="Consolas" w:cs="宋体"/>
          <w:color w:val="000000"/>
          <w:kern w:val="0"/>
          <w:szCs w:val="21"/>
        </w:rPr>
        <w:t>    </w:t>
      </w:r>
      <w:r w:rsidRPr="00CC5C4E">
        <w:rPr>
          <w:rFonts w:ascii="Consolas" w:eastAsia="宋体" w:hAnsi="Consolas" w:cs="宋体"/>
          <w:color w:val="AF00DB"/>
          <w:kern w:val="0"/>
          <w:szCs w:val="21"/>
        </w:rPr>
        <w:t>while</w:t>
      </w:r>
      <w:r w:rsidRPr="00CC5C4E">
        <w:rPr>
          <w:rFonts w:ascii="Consolas" w:eastAsia="宋体" w:hAnsi="Consolas" w:cs="宋体"/>
          <w:color w:val="000000"/>
          <w:kern w:val="0"/>
          <w:szCs w:val="21"/>
        </w:rPr>
        <w:t>(</w:t>
      </w:r>
      <w:r w:rsidRPr="00CC5C4E">
        <w:rPr>
          <w:rFonts w:ascii="Consolas" w:eastAsia="宋体" w:hAnsi="Consolas" w:cs="宋体"/>
          <w:color w:val="001080"/>
          <w:kern w:val="0"/>
          <w:szCs w:val="21"/>
        </w:rPr>
        <w:t>count1</w:t>
      </w:r>
      <w:r w:rsidRPr="00CC5C4E">
        <w:rPr>
          <w:rFonts w:ascii="Consolas" w:eastAsia="宋体" w:hAnsi="Consolas" w:cs="宋体"/>
          <w:color w:val="000000"/>
          <w:kern w:val="0"/>
          <w:szCs w:val="21"/>
        </w:rPr>
        <w:t>&lt;</w:t>
      </w:r>
      <w:r w:rsidRPr="00CC5C4E">
        <w:rPr>
          <w:rFonts w:ascii="Consolas" w:eastAsia="宋体" w:hAnsi="Consolas" w:cs="宋体"/>
          <w:color w:val="001080"/>
          <w:kern w:val="0"/>
          <w:szCs w:val="21"/>
        </w:rPr>
        <w:t>i</w:t>
      </w:r>
      <w:r w:rsidRPr="00CC5C4E">
        <w:rPr>
          <w:rFonts w:ascii="Consolas" w:eastAsia="宋体" w:hAnsi="Consolas" w:cs="宋体"/>
          <w:color w:val="000000"/>
          <w:kern w:val="0"/>
          <w:szCs w:val="21"/>
        </w:rPr>
        <w:t>)</w:t>
      </w:r>
    </w:p>
    <w:p w14:paraId="7602C590" w14:textId="77777777" w:rsidR="00CC5C4E" w:rsidRPr="00CC5C4E" w:rsidRDefault="00CC5C4E" w:rsidP="00CC5C4E">
      <w:pPr>
        <w:widowControl/>
        <w:shd w:val="clear" w:color="auto" w:fill="FFFFFF"/>
        <w:spacing w:line="285" w:lineRule="atLeast"/>
        <w:jc w:val="left"/>
        <w:rPr>
          <w:rFonts w:ascii="Consolas" w:eastAsia="宋体" w:hAnsi="Consolas" w:cs="宋体"/>
          <w:color w:val="000000"/>
          <w:kern w:val="0"/>
          <w:szCs w:val="21"/>
        </w:rPr>
      </w:pPr>
      <w:r w:rsidRPr="00CC5C4E">
        <w:rPr>
          <w:rFonts w:ascii="Consolas" w:eastAsia="宋体" w:hAnsi="Consolas" w:cs="宋体"/>
          <w:color w:val="000000"/>
          <w:kern w:val="0"/>
          <w:szCs w:val="21"/>
        </w:rPr>
        <w:t>    {</w:t>
      </w:r>
    </w:p>
    <w:p w14:paraId="636212A2" w14:textId="77777777" w:rsidR="00CC5C4E" w:rsidRPr="00CC5C4E" w:rsidRDefault="00CC5C4E" w:rsidP="00CC5C4E">
      <w:pPr>
        <w:widowControl/>
        <w:shd w:val="clear" w:color="auto" w:fill="FFFFFF"/>
        <w:spacing w:line="285" w:lineRule="atLeast"/>
        <w:jc w:val="left"/>
        <w:rPr>
          <w:rFonts w:ascii="Consolas" w:eastAsia="宋体" w:hAnsi="Consolas" w:cs="宋体"/>
          <w:color w:val="000000"/>
          <w:kern w:val="0"/>
          <w:szCs w:val="21"/>
        </w:rPr>
      </w:pPr>
      <w:r w:rsidRPr="00CC5C4E">
        <w:rPr>
          <w:rFonts w:ascii="Consolas" w:eastAsia="宋体" w:hAnsi="Consolas" w:cs="宋体"/>
          <w:color w:val="000000"/>
          <w:kern w:val="0"/>
          <w:szCs w:val="21"/>
        </w:rPr>
        <w:t>        </w:t>
      </w:r>
      <w:r w:rsidRPr="00CC5C4E">
        <w:rPr>
          <w:rFonts w:ascii="Consolas" w:eastAsia="宋体" w:hAnsi="Consolas" w:cs="宋体"/>
          <w:color w:val="AF00DB"/>
          <w:kern w:val="0"/>
          <w:szCs w:val="21"/>
        </w:rPr>
        <w:t>while</w:t>
      </w:r>
      <w:r w:rsidRPr="00CC5C4E">
        <w:rPr>
          <w:rFonts w:ascii="Consolas" w:eastAsia="宋体" w:hAnsi="Consolas" w:cs="宋体"/>
          <w:color w:val="000000"/>
          <w:kern w:val="0"/>
          <w:szCs w:val="21"/>
        </w:rPr>
        <w:t>(</w:t>
      </w:r>
      <w:r w:rsidRPr="00CC5C4E">
        <w:rPr>
          <w:rFonts w:ascii="Consolas" w:eastAsia="宋体" w:hAnsi="Consolas" w:cs="宋体"/>
          <w:color w:val="001080"/>
          <w:kern w:val="0"/>
          <w:szCs w:val="21"/>
        </w:rPr>
        <w:t>count2</w:t>
      </w:r>
      <w:r w:rsidRPr="00CC5C4E">
        <w:rPr>
          <w:rFonts w:ascii="Consolas" w:eastAsia="宋体" w:hAnsi="Consolas" w:cs="宋体"/>
          <w:color w:val="000000"/>
          <w:kern w:val="0"/>
          <w:szCs w:val="21"/>
        </w:rPr>
        <w:t>&lt;</w:t>
      </w:r>
      <w:r w:rsidRPr="00CC5C4E">
        <w:rPr>
          <w:rFonts w:ascii="Consolas" w:eastAsia="宋体" w:hAnsi="Consolas" w:cs="宋体"/>
          <w:color w:val="001080"/>
          <w:kern w:val="0"/>
          <w:szCs w:val="21"/>
        </w:rPr>
        <w:t>j</w:t>
      </w:r>
      <w:r w:rsidRPr="00CC5C4E">
        <w:rPr>
          <w:rFonts w:ascii="Consolas" w:eastAsia="宋体" w:hAnsi="Consolas" w:cs="宋体"/>
          <w:color w:val="000000"/>
          <w:kern w:val="0"/>
          <w:szCs w:val="21"/>
        </w:rPr>
        <w:t>)</w:t>
      </w:r>
    </w:p>
    <w:p w14:paraId="4471AB4A" w14:textId="77777777" w:rsidR="00CC5C4E" w:rsidRPr="00CC5C4E" w:rsidRDefault="00CC5C4E" w:rsidP="00CC5C4E">
      <w:pPr>
        <w:widowControl/>
        <w:shd w:val="clear" w:color="auto" w:fill="FFFFFF"/>
        <w:spacing w:line="285" w:lineRule="atLeast"/>
        <w:jc w:val="left"/>
        <w:rPr>
          <w:rFonts w:ascii="Consolas" w:eastAsia="宋体" w:hAnsi="Consolas" w:cs="宋体"/>
          <w:color w:val="000000"/>
          <w:kern w:val="0"/>
          <w:szCs w:val="21"/>
        </w:rPr>
      </w:pPr>
      <w:r w:rsidRPr="00CC5C4E">
        <w:rPr>
          <w:rFonts w:ascii="Consolas" w:eastAsia="宋体" w:hAnsi="Consolas" w:cs="宋体"/>
          <w:color w:val="000000"/>
          <w:kern w:val="0"/>
          <w:szCs w:val="21"/>
        </w:rPr>
        <w:t>        {</w:t>
      </w:r>
    </w:p>
    <w:p w14:paraId="57C518F0" w14:textId="77777777" w:rsidR="00CC5C4E" w:rsidRPr="00CC5C4E" w:rsidRDefault="00CC5C4E" w:rsidP="00CC5C4E">
      <w:pPr>
        <w:widowControl/>
        <w:shd w:val="clear" w:color="auto" w:fill="FFFFFF"/>
        <w:spacing w:line="285" w:lineRule="atLeast"/>
        <w:jc w:val="left"/>
        <w:rPr>
          <w:rFonts w:ascii="Consolas" w:eastAsia="宋体" w:hAnsi="Consolas" w:cs="宋体"/>
          <w:color w:val="000000"/>
          <w:kern w:val="0"/>
          <w:szCs w:val="21"/>
        </w:rPr>
      </w:pPr>
      <w:r w:rsidRPr="00CC5C4E">
        <w:rPr>
          <w:rFonts w:ascii="Consolas" w:eastAsia="宋体" w:hAnsi="Consolas" w:cs="宋体"/>
          <w:color w:val="000000"/>
          <w:kern w:val="0"/>
          <w:szCs w:val="21"/>
        </w:rPr>
        <w:t>            </w:t>
      </w:r>
      <w:r w:rsidRPr="00CC5C4E">
        <w:rPr>
          <w:rFonts w:ascii="Consolas" w:eastAsia="宋体" w:hAnsi="Consolas" w:cs="宋体"/>
          <w:color w:val="795E26"/>
          <w:kern w:val="0"/>
          <w:szCs w:val="21"/>
        </w:rPr>
        <w:t>scanf</w:t>
      </w:r>
      <w:r w:rsidRPr="00CC5C4E">
        <w:rPr>
          <w:rFonts w:ascii="Consolas" w:eastAsia="宋体" w:hAnsi="Consolas" w:cs="宋体"/>
          <w:color w:val="000000"/>
          <w:kern w:val="0"/>
          <w:szCs w:val="21"/>
        </w:rPr>
        <w:t>(</w:t>
      </w:r>
      <w:r w:rsidRPr="00CC5C4E">
        <w:rPr>
          <w:rFonts w:ascii="Consolas" w:eastAsia="宋体" w:hAnsi="Consolas" w:cs="宋体"/>
          <w:color w:val="A31515"/>
          <w:kern w:val="0"/>
          <w:szCs w:val="21"/>
        </w:rPr>
        <w:t>"%d"</w:t>
      </w:r>
      <w:r w:rsidRPr="00CC5C4E">
        <w:rPr>
          <w:rFonts w:ascii="Consolas" w:eastAsia="宋体" w:hAnsi="Consolas" w:cs="宋体"/>
          <w:color w:val="000000"/>
          <w:kern w:val="0"/>
          <w:szCs w:val="21"/>
        </w:rPr>
        <w:t>,</w:t>
      </w:r>
      <w:r w:rsidRPr="00CC5C4E">
        <w:rPr>
          <w:rFonts w:ascii="Consolas" w:eastAsia="宋体" w:hAnsi="Consolas" w:cs="宋体"/>
          <w:color w:val="001080"/>
          <w:kern w:val="0"/>
          <w:szCs w:val="21"/>
        </w:rPr>
        <w:t>num</w:t>
      </w:r>
      <w:r w:rsidRPr="00CC5C4E">
        <w:rPr>
          <w:rFonts w:ascii="Consolas" w:eastAsia="宋体" w:hAnsi="Consolas" w:cs="宋体"/>
          <w:color w:val="000000"/>
          <w:kern w:val="0"/>
          <w:szCs w:val="21"/>
        </w:rPr>
        <w:t>);</w:t>
      </w:r>
    </w:p>
    <w:p w14:paraId="3F5A8DF9" w14:textId="77777777" w:rsidR="00CC5C4E" w:rsidRPr="00CC5C4E" w:rsidRDefault="00CC5C4E" w:rsidP="00CC5C4E">
      <w:pPr>
        <w:widowControl/>
        <w:shd w:val="clear" w:color="auto" w:fill="FFFFFF"/>
        <w:spacing w:line="285" w:lineRule="atLeast"/>
        <w:jc w:val="left"/>
        <w:rPr>
          <w:rFonts w:ascii="Consolas" w:eastAsia="宋体" w:hAnsi="Consolas" w:cs="宋体"/>
          <w:color w:val="000000"/>
          <w:kern w:val="0"/>
          <w:szCs w:val="21"/>
        </w:rPr>
      </w:pPr>
      <w:r w:rsidRPr="00CC5C4E">
        <w:rPr>
          <w:rFonts w:ascii="Consolas" w:eastAsia="宋体" w:hAnsi="Consolas" w:cs="宋体"/>
          <w:color w:val="000000"/>
          <w:kern w:val="0"/>
          <w:szCs w:val="21"/>
        </w:rPr>
        <w:t>            </w:t>
      </w:r>
      <w:r w:rsidRPr="00CC5C4E">
        <w:rPr>
          <w:rFonts w:ascii="Consolas" w:eastAsia="宋体" w:hAnsi="Consolas" w:cs="宋体"/>
          <w:color w:val="001080"/>
          <w:kern w:val="0"/>
          <w:szCs w:val="21"/>
        </w:rPr>
        <w:t>num</w:t>
      </w:r>
      <w:r w:rsidRPr="00CC5C4E">
        <w:rPr>
          <w:rFonts w:ascii="Consolas" w:eastAsia="宋体" w:hAnsi="Consolas" w:cs="宋体"/>
          <w:color w:val="000000"/>
          <w:kern w:val="0"/>
          <w:szCs w:val="21"/>
        </w:rPr>
        <w:t>++;</w:t>
      </w:r>
    </w:p>
    <w:p w14:paraId="10055AAF" w14:textId="77777777" w:rsidR="00CC5C4E" w:rsidRPr="00CC5C4E" w:rsidRDefault="00CC5C4E" w:rsidP="00CC5C4E">
      <w:pPr>
        <w:widowControl/>
        <w:shd w:val="clear" w:color="auto" w:fill="FFFFFF"/>
        <w:spacing w:line="285" w:lineRule="atLeast"/>
        <w:jc w:val="left"/>
        <w:rPr>
          <w:rFonts w:ascii="Consolas" w:eastAsia="宋体" w:hAnsi="Consolas" w:cs="宋体"/>
          <w:color w:val="000000"/>
          <w:kern w:val="0"/>
          <w:szCs w:val="21"/>
        </w:rPr>
      </w:pPr>
      <w:r w:rsidRPr="00CC5C4E">
        <w:rPr>
          <w:rFonts w:ascii="Consolas" w:eastAsia="宋体" w:hAnsi="Consolas" w:cs="宋体"/>
          <w:color w:val="000000"/>
          <w:kern w:val="0"/>
          <w:szCs w:val="21"/>
        </w:rPr>
        <w:t>            </w:t>
      </w:r>
      <w:r w:rsidRPr="00CC5C4E">
        <w:rPr>
          <w:rFonts w:ascii="Consolas" w:eastAsia="宋体" w:hAnsi="Consolas" w:cs="宋体"/>
          <w:color w:val="001080"/>
          <w:kern w:val="0"/>
          <w:szCs w:val="21"/>
        </w:rPr>
        <w:t>count2</w:t>
      </w:r>
      <w:r w:rsidRPr="00CC5C4E">
        <w:rPr>
          <w:rFonts w:ascii="Consolas" w:eastAsia="宋体" w:hAnsi="Consolas" w:cs="宋体"/>
          <w:color w:val="000000"/>
          <w:kern w:val="0"/>
          <w:szCs w:val="21"/>
        </w:rPr>
        <w:t>++;</w:t>
      </w:r>
    </w:p>
    <w:p w14:paraId="38749B28" w14:textId="77777777" w:rsidR="00CC5C4E" w:rsidRPr="00CC5C4E" w:rsidRDefault="00CC5C4E" w:rsidP="00CC5C4E">
      <w:pPr>
        <w:widowControl/>
        <w:shd w:val="clear" w:color="auto" w:fill="FFFFFF"/>
        <w:spacing w:line="285" w:lineRule="atLeast"/>
        <w:jc w:val="left"/>
        <w:rPr>
          <w:rFonts w:ascii="Consolas" w:eastAsia="宋体" w:hAnsi="Consolas" w:cs="宋体"/>
          <w:color w:val="000000"/>
          <w:kern w:val="0"/>
          <w:szCs w:val="21"/>
        </w:rPr>
      </w:pPr>
      <w:r w:rsidRPr="00CC5C4E">
        <w:rPr>
          <w:rFonts w:ascii="Consolas" w:eastAsia="宋体" w:hAnsi="Consolas" w:cs="宋体"/>
          <w:color w:val="000000"/>
          <w:kern w:val="0"/>
          <w:szCs w:val="21"/>
        </w:rPr>
        <w:t>        }</w:t>
      </w:r>
    </w:p>
    <w:p w14:paraId="6C710E1E" w14:textId="77777777" w:rsidR="00CC5C4E" w:rsidRPr="00CC5C4E" w:rsidRDefault="00CC5C4E" w:rsidP="00CC5C4E">
      <w:pPr>
        <w:widowControl/>
        <w:shd w:val="clear" w:color="auto" w:fill="FFFFFF"/>
        <w:spacing w:line="285" w:lineRule="atLeast"/>
        <w:jc w:val="left"/>
        <w:rPr>
          <w:rFonts w:ascii="Consolas" w:eastAsia="宋体" w:hAnsi="Consolas" w:cs="宋体"/>
          <w:color w:val="000000"/>
          <w:kern w:val="0"/>
          <w:szCs w:val="21"/>
        </w:rPr>
      </w:pPr>
      <w:r w:rsidRPr="00CC5C4E">
        <w:rPr>
          <w:rFonts w:ascii="Consolas" w:eastAsia="宋体" w:hAnsi="Consolas" w:cs="宋体"/>
          <w:color w:val="000000"/>
          <w:kern w:val="0"/>
          <w:szCs w:val="21"/>
        </w:rPr>
        <w:t>        </w:t>
      </w:r>
      <w:r w:rsidRPr="00CC5C4E">
        <w:rPr>
          <w:rFonts w:ascii="Consolas" w:eastAsia="宋体" w:hAnsi="Consolas" w:cs="宋体"/>
          <w:color w:val="001080"/>
          <w:kern w:val="0"/>
          <w:szCs w:val="21"/>
        </w:rPr>
        <w:t>count2</w:t>
      </w:r>
      <w:r w:rsidRPr="00CC5C4E">
        <w:rPr>
          <w:rFonts w:ascii="Consolas" w:eastAsia="宋体" w:hAnsi="Consolas" w:cs="宋体"/>
          <w:color w:val="000000"/>
          <w:kern w:val="0"/>
          <w:szCs w:val="21"/>
        </w:rPr>
        <w:t>=</w:t>
      </w:r>
      <w:r w:rsidRPr="00CC5C4E">
        <w:rPr>
          <w:rFonts w:ascii="Consolas" w:eastAsia="宋体" w:hAnsi="Consolas" w:cs="宋体"/>
          <w:color w:val="098658"/>
          <w:kern w:val="0"/>
          <w:szCs w:val="21"/>
        </w:rPr>
        <w:t>0</w:t>
      </w:r>
      <w:r w:rsidRPr="00CC5C4E">
        <w:rPr>
          <w:rFonts w:ascii="Consolas" w:eastAsia="宋体" w:hAnsi="Consolas" w:cs="宋体"/>
          <w:color w:val="000000"/>
          <w:kern w:val="0"/>
          <w:szCs w:val="21"/>
        </w:rPr>
        <w:t>;</w:t>
      </w:r>
    </w:p>
    <w:p w14:paraId="483784C4" w14:textId="77777777" w:rsidR="00CC5C4E" w:rsidRPr="00CC5C4E" w:rsidRDefault="00CC5C4E" w:rsidP="00CC5C4E">
      <w:pPr>
        <w:widowControl/>
        <w:shd w:val="clear" w:color="auto" w:fill="FFFFFF"/>
        <w:spacing w:line="285" w:lineRule="atLeast"/>
        <w:jc w:val="left"/>
        <w:rPr>
          <w:rFonts w:ascii="Consolas" w:eastAsia="宋体" w:hAnsi="Consolas" w:cs="宋体"/>
          <w:color w:val="000000"/>
          <w:kern w:val="0"/>
          <w:szCs w:val="21"/>
        </w:rPr>
      </w:pPr>
      <w:r w:rsidRPr="00CC5C4E">
        <w:rPr>
          <w:rFonts w:ascii="Consolas" w:eastAsia="宋体" w:hAnsi="Consolas" w:cs="宋体"/>
          <w:color w:val="000000"/>
          <w:kern w:val="0"/>
          <w:szCs w:val="21"/>
        </w:rPr>
        <w:t>        </w:t>
      </w:r>
      <w:r w:rsidRPr="00CC5C4E">
        <w:rPr>
          <w:rFonts w:ascii="Consolas" w:eastAsia="宋体" w:hAnsi="Consolas" w:cs="宋体"/>
          <w:color w:val="001080"/>
          <w:kern w:val="0"/>
          <w:szCs w:val="21"/>
        </w:rPr>
        <w:t>count1</w:t>
      </w:r>
      <w:r w:rsidRPr="00CC5C4E">
        <w:rPr>
          <w:rFonts w:ascii="Consolas" w:eastAsia="宋体" w:hAnsi="Consolas" w:cs="宋体"/>
          <w:color w:val="000000"/>
          <w:kern w:val="0"/>
          <w:szCs w:val="21"/>
        </w:rPr>
        <w:t>++;</w:t>
      </w:r>
    </w:p>
    <w:p w14:paraId="14ED3463" w14:textId="77777777" w:rsidR="00CC5C4E" w:rsidRPr="00CC5C4E" w:rsidRDefault="00CC5C4E" w:rsidP="00CC5C4E">
      <w:pPr>
        <w:widowControl/>
        <w:shd w:val="clear" w:color="auto" w:fill="FFFFFF"/>
        <w:spacing w:line="285" w:lineRule="atLeast"/>
        <w:jc w:val="left"/>
        <w:rPr>
          <w:rFonts w:ascii="Consolas" w:eastAsia="宋体" w:hAnsi="Consolas" w:cs="宋体"/>
          <w:color w:val="000000"/>
          <w:kern w:val="0"/>
          <w:szCs w:val="21"/>
        </w:rPr>
      </w:pPr>
      <w:r w:rsidRPr="00CC5C4E">
        <w:rPr>
          <w:rFonts w:ascii="Consolas" w:eastAsia="宋体" w:hAnsi="Consolas" w:cs="宋体"/>
          <w:color w:val="000000"/>
          <w:kern w:val="0"/>
          <w:szCs w:val="21"/>
        </w:rPr>
        <w:t>    }</w:t>
      </w:r>
    </w:p>
    <w:p w14:paraId="6AFF83FE" w14:textId="77777777" w:rsidR="00CC5C4E" w:rsidRPr="00CC5C4E" w:rsidRDefault="00CC5C4E" w:rsidP="00CC5C4E">
      <w:pPr>
        <w:widowControl/>
        <w:shd w:val="clear" w:color="auto" w:fill="FFFFFF"/>
        <w:spacing w:line="285" w:lineRule="atLeast"/>
        <w:jc w:val="left"/>
        <w:rPr>
          <w:rFonts w:ascii="Consolas" w:eastAsia="宋体" w:hAnsi="Consolas" w:cs="宋体"/>
          <w:color w:val="000000"/>
          <w:kern w:val="0"/>
          <w:szCs w:val="21"/>
        </w:rPr>
      </w:pPr>
      <w:r w:rsidRPr="00CC5C4E">
        <w:rPr>
          <w:rFonts w:ascii="Consolas" w:eastAsia="宋体" w:hAnsi="Consolas" w:cs="宋体"/>
          <w:color w:val="000000"/>
          <w:kern w:val="0"/>
          <w:szCs w:val="21"/>
        </w:rPr>
        <w:t>    </w:t>
      </w:r>
      <w:r w:rsidRPr="00CC5C4E">
        <w:rPr>
          <w:rFonts w:ascii="Consolas" w:eastAsia="宋体" w:hAnsi="Consolas" w:cs="宋体"/>
          <w:color w:val="795E26"/>
          <w:kern w:val="0"/>
          <w:szCs w:val="21"/>
        </w:rPr>
        <w:t>printf</w:t>
      </w:r>
      <w:r w:rsidRPr="00CC5C4E">
        <w:rPr>
          <w:rFonts w:ascii="Consolas" w:eastAsia="宋体" w:hAnsi="Consolas" w:cs="宋体"/>
          <w:color w:val="000000"/>
          <w:kern w:val="0"/>
          <w:szCs w:val="21"/>
        </w:rPr>
        <w:t>(</w:t>
      </w:r>
      <w:r w:rsidRPr="00CC5C4E">
        <w:rPr>
          <w:rFonts w:ascii="Consolas" w:eastAsia="宋体" w:hAnsi="Consolas" w:cs="宋体"/>
          <w:color w:val="A31515"/>
          <w:kern w:val="0"/>
          <w:szCs w:val="21"/>
        </w:rPr>
        <w:t>"...</w:t>
      </w:r>
      <w:r w:rsidRPr="00CC5C4E">
        <w:rPr>
          <w:rFonts w:ascii="Consolas" w:eastAsia="宋体" w:hAnsi="Consolas" w:cs="宋体"/>
          <w:color w:val="EE0000"/>
          <w:kern w:val="0"/>
          <w:szCs w:val="21"/>
        </w:rPr>
        <w:t>\n</w:t>
      </w:r>
      <w:r w:rsidRPr="00CC5C4E">
        <w:rPr>
          <w:rFonts w:ascii="Consolas" w:eastAsia="宋体" w:hAnsi="Consolas" w:cs="宋体"/>
          <w:color w:val="A31515"/>
          <w:kern w:val="0"/>
          <w:szCs w:val="21"/>
        </w:rPr>
        <w:t>"</w:t>
      </w:r>
      <w:r w:rsidRPr="00CC5C4E">
        <w:rPr>
          <w:rFonts w:ascii="Consolas" w:eastAsia="宋体" w:hAnsi="Consolas" w:cs="宋体"/>
          <w:color w:val="000000"/>
          <w:kern w:val="0"/>
          <w:szCs w:val="21"/>
        </w:rPr>
        <w:t>);</w:t>
      </w:r>
    </w:p>
    <w:p w14:paraId="677792CB" w14:textId="77777777" w:rsidR="00CC5C4E" w:rsidRPr="00CC5C4E" w:rsidRDefault="00CC5C4E" w:rsidP="00CC5C4E">
      <w:pPr>
        <w:widowControl/>
        <w:shd w:val="clear" w:color="auto" w:fill="FFFFFF"/>
        <w:spacing w:line="285" w:lineRule="atLeast"/>
        <w:jc w:val="left"/>
        <w:rPr>
          <w:rFonts w:ascii="Consolas" w:eastAsia="宋体" w:hAnsi="Consolas" w:cs="宋体"/>
          <w:color w:val="000000"/>
          <w:kern w:val="0"/>
          <w:szCs w:val="21"/>
        </w:rPr>
      </w:pPr>
      <w:r w:rsidRPr="00CC5C4E">
        <w:rPr>
          <w:rFonts w:ascii="Consolas" w:eastAsia="宋体" w:hAnsi="Consolas" w:cs="宋体"/>
          <w:color w:val="000000"/>
          <w:kern w:val="0"/>
          <w:szCs w:val="21"/>
        </w:rPr>
        <w:t>    </w:t>
      </w:r>
      <w:r w:rsidRPr="00CC5C4E">
        <w:rPr>
          <w:rFonts w:ascii="Consolas" w:eastAsia="宋体" w:hAnsi="Consolas" w:cs="宋体"/>
          <w:color w:val="795E26"/>
          <w:kern w:val="0"/>
          <w:szCs w:val="21"/>
        </w:rPr>
        <w:t>output</w:t>
      </w:r>
      <w:r w:rsidRPr="00CC5C4E">
        <w:rPr>
          <w:rFonts w:ascii="Consolas" w:eastAsia="宋体" w:hAnsi="Consolas" w:cs="宋体"/>
          <w:color w:val="000000"/>
          <w:kern w:val="0"/>
          <w:szCs w:val="21"/>
        </w:rPr>
        <w:t>(</w:t>
      </w:r>
      <w:r w:rsidRPr="00CC5C4E">
        <w:rPr>
          <w:rFonts w:ascii="Consolas" w:eastAsia="宋体" w:hAnsi="Consolas" w:cs="宋体"/>
          <w:color w:val="001080"/>
          <w:kern w:val="0"/>
          <w:szCs w:val="21"/>
        </w:rPr>
        <w:t>temp</w:t>
      </w:r>
      <w:r w:rsidRPr="00CC5C4E">
        <w:rPr>
          <w:rFonts w:ascii="Consolas" w:eastAsia="宋体" w:hAnsi="Consolas" w:cs="宋体"/>
          <w:color w:val="000000"/>
          <w:kern w:val="0"/>
          <w:szCs w:val="21"/>
        </w:rPr>
        <w:t>,</w:t>
      </w:r>
      <w:r w:rsidRPr="00CC5C4E">
        <w:rPr>
          <w:rFonts w:ascii="Consolas" w:eastAsia="宋体" w:hAnsi="Consolas" w:cs="宋体"/>
          <w:color w:val="001080"/>
          <w:kern w:val="0"/>
          <w:szCs w:val="21"/>
        </w:rPr>
        <w:t>i</w:t>
      </w:r>
      <w:r w:rsidRPr="00CC5C4E">
        <w:rPr>
          <w:rFonts w:ascii="Consolas" w:eastAsia="宋体" w:hAnsi="Consolas" w:cs="宋体"/>
          <w:color w:val="000000"/>
          <w:kern w:val="0"/>
          <w:szCs w:val="21"/>
        </w:rPr>
        <w:t>-</w:t>
      </w:r>
      <w:r w:rsidRPr="00CC5C4E">
        <w:rPr>
          <w:rFonts w:ascii="Consolas" w:eastAsia="宋体" w:hAnsi="Consolas" w:cs="宋体"/>
          <w:color w:val="098658"/>
          <w:kern w:val="0"/>
          <w:szCs w:val="21"/>
        </w:rPr>
        <w:t>1</w:t>
      </w:r>
      <w:r w:rsidRPr="00CC5C4E">
        <w:rPr>
          <w:rFonts w:ascii="Consolas" w:eastAsia="宋体" w:hAnsi="Consolas" w:cs="宋体"/>
          <w:color w:val="000000"/>
          <w:kern w:val="0"/>
          <w:szCs w:val="21"/>
        </w:rPr>
        <w:t>,</w:t>
      </w:r>
      <w:r w:rsidRPr="00CC5C4E">
        <w:rPr>
          <w:rFonts w:ascii="Consolas" w:eastAsia="宋体" w:hAnsi="Consolas" w:cs="宋体"/>
          <w:color w:val="001080"/>
          <w:kern w:val="0"/>
          <w:szCs w:val="21"/>
        </w:rPr>
        <w:t>j</w:t>
      </w:r>
      <w:r w:rsidRPr="00CC5C4E">
        <w:rPr>
          <w:rFonts w:ascii="Consolas" w:eastAsia="宋体" w:hAnsi="Consolas" w:cs="宋体"/>
          <w:color w:val="000000"/>
          <w:kern w:val="0"/>
          <w:szCs w:val="21"/>
        </w:rPr>
        <w:t>-</w:t>
      </w:r>
      <w:r w:rsidRPr="00CC5C4E">
        <w:rPr>
          <w:rFonts w:ascii="Consolas" w:eastAsia="宋体" w:hAnsi="Consolas" w:cs="宋体"/>
          <w:color w:val="098658"/>
          <w:kern w:val="0"/>
          <w:szCs w:val="21"/>
        </w:rPr>
        <w:t>1</w:t>
      </w:r>
      <w:r w:rsidRPr="00CC5C4E">
        <w:rPr>
          <w:rFonts w:ascii="Consolas" w:eastAsia="宋体" w:hAnsi="Consolas" w:cs="宋体"/>
          <w:color w:val="000000"/>
          <w:kern w:val="0"/>
          <w:szCs w:val="21"/>
        </w:rPr>
        <w:t>);</w:t>
      </w:r>
    </w:p>
    <w:p w14:paraId="714768C2" w14:textId="77777777" w:rsidR="00CC5C4E" w:rsidRPr="00CC5C4E" w:rsidRDefault="00CC5C4E" w:rsidP="00CC5C4E">
      <w:pPr>
        <w:widowControl/>
        <w:shd w:val="clear" w:color="auto" w:fill="FFFFFF"/>
        <w:spacing w:line="285" w:lineRule="atLeast"/>
        <w:jc w:val="left"/>
        <w:rPr>
          <w:rFonts w:ascii="Consolas" w:eastAsia="宋体" w:hAnsi="Consolas" w:cs="宋体"/>
          <w:color w:val="000000"/>
          <w:kern w:val="0"/>
          <w:szCs w:val="21"/>
        </w:rPr>
      </w:pPr>
      <w:r w:rsidRPr="00CC5C4E">
        <w:rPr>
          <w:rFonts w:ascii="Consolas" w:eastAsia="宋体" w:hAnsi="Consolas" w:cs="宋体"/>
          <w:color w:val="000000"/>
          <w:kern w:val="0"/>
          <w:szCs w:val="21"/>
        </w:rPr>
        <w:t>    </w:t>
      </w:r>
      <w:r w:rsidRPr="00CC5C4E">
        <w:rPr>
          <w:rFonts w:ascii="Consolas" w:eastAsia="宋体" w:hAnsi="Consolas" w:cs="宋体"/>
          <w:color w:val="AF00DB"/>
          <w:kern w:val="0"/>
          <w:szCs w:val="21"/>
        </w:rPr>
        <w:t>return</w:t>
      </w:r>
      <w:r w:rsidRPr="00CC5C4E">
        <w:rPr>
          <w:rFonts w:ascii="Consolas" w:eastAsia="宋体" w:hAnsi="Consolas" w:cs="宋体"/>
          <w:color w:val="000000"/>
          <w:kern w:val="0"/>
          <w:szCs w:val="21"/>
        </w:rPr>
        <w:t> </w:t>
      </w:r>
      <w:r w:rsidRPr="00CC5C4E">
        <w:rPr>
          <w:rFonts w:ascii="Consolas" w:eastAsia="宋体" w:hAnsi="Consolas" w:cs="宋体"/>
          <w:color w:val="098658"/>
          <w:kern w:val="0"/>
          <w:szCs w:val="21"/>
        </w:rPr>
        <w:t>0</w:t>
      </w:r>
      <w:r w:rsidRPr="00CC5C4E">
        <w:rPr>
          <w:rFonts w:ascii="Consolas" w:eastAsia="宋体" w:hAnsi="Consolas" w:cs="宋体"/>
          <w:color w:val="000000"/>
          <w:kern w:val="0"/>
          <w:szCs w:val="21"/>
        </w:rPr>
        <w:t>;</w:t>
      </w:r>
    </w:p>
    <w:p w14:paraId="5B8AD3B6" w14:textId="77777777" w:rsidR="00CC5C4E" w:rsidRPr="00CC5C4E" w:rsidRDefault="00CC5C4E" w:rsidP="00CC5C4E">
      <w:pPr>
        <w:widowControl/>
        <w:shd w:val="clear" w:color="auto" w:fill="FFFFFF"/>
        <w:spacing w:line="285" w:lineRule="atLeast"/>
        <w:jc w:val="left"/>
        <w:rPr>
          <w:rFonts w:ascii="Consolas" w:eastAsia="宋体" w:hAnsi="Consolas" w:cs="宋体"/>
          <w:color w:val="000000"/>
          <w:kern w:val="0"/>
          <w:szCs w:val="21"/>
        </w:rPr>
      </w:pPr>
      <w:r w:rsidRPr="00CC5C4E">
        <w:rPr>
          <w:rFonts w:ascii="Consolas" w:eastAsia="宋体" w:hAnsi="Consolas" w:cs="宋体"/>
          <w:color w:val="000000"/>
          <w:kern w:val="0"/>
          <w:szCs w:val="21"/>
        </w:rPr>
        <w:t>}</w:t>
      </w:r>
    </w:p>
    <w:p w14:paraId="77E8C30F" w14:textId="77777777" w:rsidR="00CC5C4E" w:rsidRPr="00CC5C4E" w:rsidRDefault="00CC5C4E" w:rsidP="00CC5C4E">
      <w:pPr>
        <w:widowControl/>
        <w:shd w:val="clear" w:color="auto" w:fill="FFFFFF"/>
        <w:spacing w:line="285" w:lineRule="atLeast"/>
        <w:jc w:val="left"/>
        <w:rPr>
          <w:rFonts w:ascii="Consolas" w:eastAsia="宋体" w:hAnsi="Consolas" w:cs="宋体"/>
          <w:color w:val="000000"/>
          <w:kern w:val="0"/>
          <w:szCs w:val="21"/>
        </w:rPr>
      </w:pPr>
    </w:p>
    <w:p w14:paraId="378FFD67" w14:textId="77777777" w:rsidR="00CC5C4E" w:rsidRPr="00CC5C4E" w:rsidRDefault="00CC5C4E" w:rsidP="00CC5C4E">
      <w:pPr>
        <w:widowControl/>
        <w:shd w:val="clear" w:color="auto" w:fill="FFFFFF"/>
        <w:spacing w:line="285" w:lineRule="atLeast"/>
        <w:jc w:val="left"/>
        <w:rPr>
          <w:rFonts w:ascii="Consolas" w:eastAsia="宋体" w:hAnsi="Consolas" w:cs="宋体"/>
          <w:color w:val="000000"/>
          <w:kern w:val="0"/>
          <w:szCs w:val="21"/>
        </w:rPr>
      </w:pPr>
      <w:r w:rsidRPr="00CC5C4E">
        <w:rPr>
          <w:rFonts w:ascii="Consolas" w:eastAsia="宋体" w:hAnsi="Consolas" w:cs="宋体"/>
          <w:color w:val="0000FF"/>
          <w:kern w:val="0"/>
          <w:szCs w:val="21"/>
        </w:rPr>
        <w:t>void</w:t>
      </w:r>
      <w:r w:rsidRPr="00CC5C4E">
        <w:rPr>
          <w:rFonts w:ascii="Consolas" w:eastAsia="宋体" w:hAnsi="Consolas" w:cs="宋体"/>
          <w:color w:val="000000"/>
          <w:kern w:val="0"/>
          <w:szCs w:val="21"/>
        </w:rPr>
        <w:t> </w:t>
      </w:r>
      <w:r w:rsidRPr="00CC5C4E">
        <w:rPr>
          <w:rFonts w:ascii="Consolas" w:eastAsia="宋体" w:hAnsi="Consolas" w:cs="宋体"/>
          <w:color w:val="795E26"/>
          <w:kern w:val="0"/>
          <w:szCs w:val="21"/>
        </w:rPr>
        <w:t>output</w:t>
      </w:r>
      <w:r w:rsidRPr="00CC5C4E">
        <w:rPr>
          <w:rFonts w:ascii="Consolas" w:eastAsia="宋体" w:hAnsi="Consolas" w:cs="宋体"/>
          <w:color w:val="000000"/>
          <w:kern w:val="0"/>
          <w:szCs w:val="21"/>
        </w:rPr>
        <w:t>(</w:t>
      </w:r>
      <w:r w:rsidRPr="00CC5C4E">
        <w:rPr>
          <w:rFonts w:ascii="Consolas" w:eastAsia="宋体" w:hAnsi="Consolas" w:cs="宋体"/>
          <w:color w:val="0000FF"/>
          <w:kern w:val="0"/>
          <w:szCs w:val="21"/>
        </w:rPr>
        <w:t>int</w:t>
      </w:r>
      <w:r w:rsidRPr="00CC5C4E">
        <w:rPr>
          <w:rFonts w:ascii="Consolas" w:eastAsia="宋体" w:hAnsi="Consolas" w:cs="宋体"/>
          <w:color w:val="000000"/>
          <w:kern w:val="0"/>
          <w:szCs w:val="21"/>
        </w:rPr>
        <w:t> *</w:t>
      </w:r>
      <w:r w:rsidRPr="00CC5C4E">
        <w:rPr>
          <w:rFonts w:ascii="Consolas" w:eastAsia="宋体" w:hAnsi="Consolas" w:cs="宋体"/>
          <w:color w:val="001080"/>
          <w:kern w:val="0"/>
          <w:szCs w:val="21"/>
        </w:rPr>
        <w:t>a</w:t>
      </w:r>
      <w:r w:rsidRPr="00CC5C4E">
        <w:rPr>
          <w:rFonts w:ascii="Consolas" w:eastAsia="宋体" w:hAnsi="Consolas" w:cs="宋体"/>
          <w:color w:val="000000"/>
          <w:kern w:val="0"/>
          <w:szCs w:val="21"/>
        </w:rPr>
        <w:t>,</w:t>
      </w:r>
      <w:r w:rsidRPr="00CC5C4E">
        <w:rPr>
          <w:rFonts w:ascii="Consolas" w:eastAsia="宋体" w:hAnsi="Consolas" w:cs="宋体"/>
          <w:color w:val="0000FF"/>
          <w:kern w:val="0"/>
          <w:szCs w:val="21"/>
        </w:rPr>
        <w:t>int</w:t>
      </w:r>
      <w:r w:rsidRPr="00CC5C4E">
        <w:rPr>
          <w:rFonts w:ascii="Consolas" w:eastAsia="宋体" w:hAnsi="Consolas" w:cs="宋体"/>
          <w:color w:val="000000"/>
          <w:kern w:val="0"/>
          <w:szCs w:val="21"/>
        </w:rPr>
        <w:t> </w:t>
      </w:r>
      <w:r w:rsidRPr="00CC5C4E">
        <w:rPr>
          <w:rFonts w:ascii="Consolas" w:eastAsia="宋体" w:hAnsi="Consolas" w:cs="宋体"/>
          <w:color w:val="001080"/>
          <w:kern w:val="0"/>
          <w:szCs w:val="21"/>
        </w:rPr>
        <w:t>i</w:t>
      </w:r>
      <w:r w:rsidRPr="00CC5C4E">
        <w:rPr>
          <w:rFonts w:ascii="Consolas" w:eastAsia="宋体" w:hAnsi="Consolas" w:cs="宋体"/>
          <w:color w:val="000000"/>
          <w:kern w:val="0"/>
          <w:szCs w:val="21"/>
        </w:rPr>
        <w:t>,</w:t>
      </w:r>
      <w:r w:rsidRPr="00CC5C4E">
        <w:rPr>
          <w:rFonts w:ascii="Consolas" w:eastAsia="宋体" w:hAnsi="Consolas" w:cs="宋体"/>
          <w:color w:val="0000FF"/>
          <w:kern w:val="0"/>
          <w:szCs w:val="21"/>
        </w:rPr>
        <w:t>int</w:t>
      </w:r>
      <w:r w:rsidRPr="00CC5C4E">
        <w:rPr>
          <w:rFonts w:ascii="Consolas" w:eastAsia="宋体" w:hAnsi="Consolas" w:cs="宋体"/>
          <w:color w:val="000000"/>
          <w:kern w:val="0"/>
          <w:szCs w:val="21"/>
        </w:rPr>
        <w:t> </w:t>
      </w:r>
      <w:r w:rsidRPr="00CC5C4E">
        <w:rPr>
          <w:rFonts w:ascii="Consolas" w:eastAsia="宋体" w:hAnsi="Consolas" w:cs="宋体"/>
          <w:color w:val="001080"/>
          <w:kern w:val="0"/>
          <w:szCs w:val="21"/>
        </w:rPr>
        <w:t>j</w:t>
      </w:r>
      <w:r w:rsidRPr="00CC5C4E">
        <w:rPr>
          <w:rFonts w:ascii="Consolas" w:eastAsia="宋体" w:hAnsi="Consolas" w:cs="宋体"/>
          <w:color w:val="000000"/>
          <w:kern w:val="0"/>
          <w:szCs w:val="21"/>
        </w:rPr>
        <w:t>)</w:t>
      </w:r>
    </w:p>
    <w:p w14:paraId="29F92213" w14:textId="77777777" w:rsidR="00CC5C4E" w:rsidRPr="00CC5C4E" w:rsidRDefault="00CC5C4E" w:rsidP="00CC5C4E">
      <w:pPr>
        <w:widowControl/>
        <w:shd w:val="clear" w:color="auto" w:fill="FFFFFF"/>
        <w:spacing w:line="285" w:lineRule="atLeast"/>
        <w:jc w:val="left"/>
        <w:rPr>
          <w:rFonts w:ascii="Consolas" w:eastAsia="宋体" w:hAnsi="Consolas" w:cs="宋体"/>
          <w:color w:val="000000"/>
          <w:kern w:val="0"/>
          <w:szCs w:val="21"/>
        </w:rPr>
      </w:pPr>
      <w:r w:rsidRPr="00CC5C4E">
        <w:rPr>
          <w:rFonts w:ascii="Consolas" w:eastAsia="宋体" w:hAnsi="Consolas" w:cs="宋体"/>
          <w:color w:val="000000"/>
          <w:kern w:val="0"/>
          <w:szCs w:val="21"/>
        </w:rPr>
        <w:t>{</w:t>
      </w:r>
    </w:p>
    <w:p w14:paraId="559CFB95" w14:textId="77777777" w:rsidR="00CC5C4E" w:rsidRPr="00CC5C4E" w:rsidRDefault="00CC5C4E" w:rsidP="00CC5C4E">
      <w:pPr>
        <w:widowControl/>
        <w:shd w:val="clear" w:color="auto" w:fill="FFFFFF"/>
        <w:spacing w:line="285" w:lineRule="atLeast"/>
        <w:jc w:val="left"/>
        <w:rPr>
          <w:rFonts w:ascii="Consolas" w:eastAsia="宋体" w:hAnsi="Consolas" w:cs="宋体"/>
          <w:color w:val="000000"/>
          <w:kern w:val="0"/>
          <w:szCs w:val="21"/>
        </w:rPr>
      </w:pPr>
      <w:r w:rsidRPr="00CC5C4E">
        <w:rPr>
          <w:rFonts w:ascii="Consolas" w:eastAsia="宋体" w:hAnsi="Consolas" w:cs="宋体"/>
          <w:color w:val="000000"/>
          <w:kern w:val="0"/>
          <w:szCs w:val="21"/>
        </w:rPr>
        <w:t>    </w:t>
      </w:r>
      <w:r w:rsidRPr="00CC5C4E">
        <w:rPr>
          <w:rFonts w:ascii="Consolas" w:eastAsia="宋体" w:hAnsi="Consolas" w:cs="宋体"/>
          <w:color w:val="0000FF"/>
          <w:kern w:val="0"/>
          <w:szCs w:val="21"/>
        </w:rPr>
        <w:t>int</w:t>
      </w:r>
      <w:r w:rsidRPr="00CC5C4E">
        <w:rPr>
          <w:rFonts w:ascii="Consolas" w:eastAsia="宋体" w:hAnsi="Consolas" w:cs="宋体"/>
          <w:color w:val="000000"/>
          <w:kern w:val="0"/>
          <w:szCs w:val="21"/>
        </w:rPr>
        <w:t> </w:t>
      </w:r>
      <w:r w:rsidRPr="00CC5C4E">
        <w:rPr>
          <w:rFonts w:ascii="Consolas" w:eastAsia="宋体" w:hAnsi="Consolas" w:cs="宋体"/>
          <w:color w:val="001080"/>
          <w:kern w:val="0"/>
          <w:szCs w:val="21"/>
        </w:rPr>
        <w:t>b</w:t>
      </w:r>
      <w:r w:rsidRPr="00CC5C4E">
        <w:rPr>
          <w:rFonts w:ascii="Consolas" w:eastAsia="宋体" w:hAnsi="Consolas" w:cs="宋体"/>
          <w:color w:val="000000"/>
          <w:kern w:val="0"/>
          <w:szCs w:val="21"/>
        </w:rPr>
        <w:t>,</w:t>
      </w:r>
      <w:r w:rsidRPr="00CC5C4E">
        <w:rPr>
          <w:rFonts w:ascii="Consolas" w:eastAsia="宋体" w:hAnsi="Consolas" w:cs="宋体"/>
          <w:color w:val="001080"/>
          <w:kern w:val="0"/>
          <w:szCs w:val="21"/>
        </w:rPr>
        <w:t>t</w:t>
      </w:r>
      <w:r w:rsidRPr="00CC5C4E">
        <w:rPr>
          <w:rFonts w:ascii="Consolas" w:eastAsia="宋体" w:hAnsi="Consolas" w:cs="宋体"/>
          <w:color w:val="000000"/>
          <w:kern w:val="0"/>
          <w:szCs w:val="21"/>
        </w:rPr>
        <w:t>;</w:t>
      </w:r>
    </w:p>
    <w:p w14:paraId="026C6451" w14:textId="77777777" w:rsidR="00CC5C4E" w:rsidRPr="00CC5C4E" w:rsidRDefault="00CC5C4E" w:rsidP="00CC5C4E">
      <w:pPr>
        <w:widowControl/>
        <w:shd w:val="clear" w:color="auto" w:fill="FFFFFF"/>
        <w:spacing w:line="285" w:lineRule="atLeast"/>
        <w:jc w:val="left"/>
        <w:rPr>
          <w:rFonts w:ascii="Consolas" w:eastAsia="宋体" w:hAnsi="Consolas" w:cs="宋体"/>
          <w:color w:val="000000"/>
          <w:kern w:val="0"/>
          <w:szCs w:val="21"/>
        </w:rPr>
      </w:pPr>
      <w:r w:rsidRPr="00CC5C4E">
        <w:rPr>
          <w:rFonts w:ascii="Consolas" w:eastAsia="宋体" w:hAnsi="Consolas" w:cs="宋体"/>
          <w:color w:val="000000"/>
          <w:kern w:val="0"/>
          <w:szCs w:val="21"/>
        </w:rPr>
        <w:t>    </w:t>
      </w:r>
      <w:r w:rsidRPr="00CC5C4E">
        <w:rPr>
          <w:rFonts w:ascii="Consolas" w:eastAsia="宋体" w:hAnsi="Consolas" w:cs="宋体"/>
          <w:color w:val="AF00DB"/>
          <w:kern w:val="0"/>
          <w:szCs w:val="21"/>
        </w:rPr>
        <w:t>for</w:t>
      </w:r>
      <w:r w:rsidRPr="00CC5C4E">
        <w:rPr>
          <w:rFonts w:ascii="Consolas" w:eastAsia="宋体" w:hAnsi="Consolas" w:cs="宋体"/>
          <w:color w:val="000000"/>
          <w:kern w:val="0"/>
          <w:szCs w:val="21"/>
        </w:rPr>
        <w:t>(</w:t>
      </w:r>
      <w:r w:rsidRPr="00CC5C4E">
        <w:rPr>
          <w:rFonts w:ascii="Consolas" w:eastAsia="宋体" w:hAnsi="Consolas" w:cs="宋体"/>
          <w:color w:val="001080"/>
          <w:kern w:val="0"/>
          <w:szCs w:val="21"/>
        </w:rPr>
        <w:t>t</w:t>
      </w:r>
      <w:r w:rsidRPr="00CC5C4E">
        <w:rPr>
          <w:rFonts w:ascii="Consolas" w:eastAsia="宋体" w:hAnsi="Consolas" w:cs="宋体"/>
          <w:color w:val="000000"/>
          <w:kern w:val="0"/>
          <w:szCs w:val="21"/>
        </w:rPr>
        <w:t>=</w:t>
      </w:r>
      <w:r w:rsidRPr="00CC5C4E">
        <w:rPr>
          <w:rFonts w:ascii="Consolas" w:eastAsia="宋体" w:hAnsi="Consolas" w:cs="宋体"/>
          <w:color w:val="001080"/>
          <w:kern w:val="0"/>
          <w:szCs w:val="21"/>
        </w:rPr>
        <w:t>j</w:t>
      </w:r>
      <w:r w:rsidRPr="00CC5C4E">
        <w:rPr>
          <w:rFonts w:ascii="Consolas" w:eastAsia="宋体" w:hAnsi="Consolas" w:cs="宋体"/>
          <w:color w:val="000000"/>
          <w:kern w:val="0"/>
          <w:szCs w:val="21"/>
        </w:rPr>
        <w:t>;</w:t>
      </w:r>
      <w:r w:rsidRPr="00CC5C4E">
        <w:rPr>
          <w:rFonts w:ascii="Consolas" w:eastAsia="宋体" w:hAnsi="Consolas" w:cs="宋体"/>
          <w:color w:val="001080"/>
          <w:kern w:val="0"/>
          <w:szCs w:val="21"/>
        </w:rPr>
        <w:t>t</w:t>
      </w:r>
      <w:r w:rsidRPr="00CC5C4E">
        <w:rPr>
          <w:rFonts w:ascii="Consolas" w:eastAsia="宋体" w:hAnsi="Consolas" w:cs="宋体"/>
          <w:color w:val="000000"/>
          <w:kern w:val="0"/>
          <w:szCs w:val="21"/>
        </w:rPr>
        <w:t>&gt;=</w:t>
      </w:r>
      <w:r w:rsidRPr="00CC5C4E">
        <w:rPr>
          <w:rFonts w:ascii="Consolas" w:eastAsia="宋体" w:hAnsi="Consolas" w:cs="宋体"/>
          <w:color w:val="098658"/>
          <w:kern w:val="0"/>
          <w:szCs w:val="21"/>
        </w:rPr>
        <w:t>0</w:t>
      </w:r>
      <w:r w:rsidRPr="00CC5C4E">
        <w:rPr>
          <w:rFonts w:ascii="Consolas" w:eastAsia="宋体" w:hAnsi="Consolas" w:cs="宋体"/>
          <w:color w:val="000000"/>
          <w:kern w:val="0"/>
          <w:szCs w:val="21"/>
        </w:rPr>
        <w:t>;</w:t>
      </w:r>
      <w:r w:rsidRPr="00CC5C4E">
        <w:rPr>
          <w:rFonts w:ascii="Consolas" w:eastAsia="宋体" w:hAnsi="Consolas" w:cs="宋体"/>
          <w:color w:val="001080"/>
          <w:kern w:val="0"/>
          <w:szCs w:val="21"/>
        </w:rPr>
        <w:t>t</w:t>
      </w:r>
      <w:r w:rsidRPr="00CC5C4E">
        <w:rPr>
          <w:rFonts w:ascii="Consolas" w:eastAsia="宋体" w:hAnsi="Consolas" w:cs="宋体"/>
          <w:color w:val="000000"/>
          <w:kern w:val="0"/>
          <w:szCs w:val="21"/>
        </w:rPr>
        <w:t>--)</w:t>
      </w:r>
    </w:p>
    <w:p w14:paraId="13511B18" w14:textId="77777777" w:rsidR="00CC5C4E" w:rsidRPr="00CC5C4E" w:rsidRDefault="00CC5C4E" w:rsidP="00CC5C4E">
      <w:pPr>
        <w:widowControl/>
        <w:shd w:val="clear" w:color="auto" w:fill="FFFFFF"/>
        <w:spacing w:line="285" w:lineRule="atLeast"/>
        <w:jc w:val="left"/>
        <w:rPr>
          <w:rFonts w:ascii="Consolas" w:eastAsia="宋体" w:hAnsi="Consolas" w:cs="宋体"/>
          <w:color w:val="000000"/>
          <w:kern w:val="0"/>
          <w:szCs w:val="21"/>
        </w:rPr>
      </w:pPr>
      <w:r w:rsidRPr="00CC5C4E">
        <w:rPr>
          <w:rFonts w:ascii="Consolas" w:eastAsia="宋体" w:hAnsi="Consolas" w:cs="宋体"/>
          <w:color w:val="000000"/>
          <w:kern w:val="0"/>
          <w:szCs w:val="21"/>
        </w:rPr>
        <w:t>    {</w:t>
      </w:r>
    </w:p>
    <w:p w14:paraId="29892CE2" w14:textId="77777777" w:rsidR="00CC5C4E" w:rsidRPr="00CC5C4E" w:rsidRDefault="00CC5C4E" w:rsidP="00CC5C4E">
      <w:pPr>
        <w:widowControl/>
        <w:shd w:val="clear" w:color="auto" w:fill="FFFFFF"/>
        <w:spacing w:line="285" w:lineRule="atLeast"/>
        <w:jc w:val="left"/>
        <w:rPr>
          <w:rFonts w:ascii="Consolas" w:eastAsia="宋体" w:hAnsi="Consolas" w:cs="宋体"/>
          <w:color w:val="000000"/>
          <w:kern w:val="0"/>
          <w:szCs w:val="21"/>
        </w:rPr>
      </w:pPr>
      <w:r w:rsidRPr="00CC5C4E">
        <w:rPr>
          <w:rFonts w:ascii="Consolas" w:eastAsia="宋体" w:hAnsi="Consolas" w:cs="宋体"/>
          <w:color w:val="000000"/>
          <w:kern w:val="0"/>
          <w:szCs w:val="21"/>
        </w:rPr>
        <w:t>        </w:t>
      </w:r>
      <w:r w:rsidRPr="00CC5C4E">
        <w:rPr>
          <w:rFonts w:ascii="Consolas" w:eastAsia="宋体" w:hAnsi="Consolas" w:cs="宋体"/>
          <w:color w:val="AF00DB"/>
          <w:kern w:val="0"/>
          <w:szCs w:val="21"/>
        </w:rPr>
        <w:t>for</w:t>
      </w:r>
      <w:r w:rsidRPr="00CC5C4E">
        <w:rPr>
          <w:rFonts w:ascii="Consolas" w:eastAsia="宋体" w:hAnsi="Consolas" w:cs="宋体"/>
          <w:color w:val="000000"/>
          <w:kern w:val="0"/>
          <w:szCs w:val="21"/>
        </w:rPr>
        <w:t>(</w:t>
      </w:r>
      <w:r w:rsidRPr="00CC5C4E">
        <w:rPr>
          <w:rFonts w:ascii="Consolas" w:eastAsia="宋体" w:hAnsi="Consolas" w:cs="宋体"/>
          <w:color w:val="001080"/>
          <w:kern w:val="0"/>
          <w:szCs w:val="21"/>
        </w:rPr>
        <w:t>b</w:t>
      </w:r>
      <w:r w:rsidRPr="00CC5C4E">
        <w:rPr>
          <w:rFonts w:ascii="Consolas" w:eastAsia="宋体" w:hAnsi="Consolas" w:cs="宋体"/>
          <w:color w:val="000000"/>
          <w:kern w:val="0"/>
          <w:szCs w:val="21"/>
        </w:rPr>
        <w:t>=</w:t>
      </w:r>
      <w:r w:rsidRPr="00CC5C4E">
        <w:rPr>
          <w:rFonts w:ascii="Consolas" w:eastAsia="宋体" w:hAnsi="Consolas" w:cs="宋体"/>
          <w:color w:val="098658"/>
          <w:kern w:val="0"/>
          <w:szCs w:val="21"/>
        </w:rPr>
        <w:t>0</w:t>
      </w:r>
      <w:r w:rsidRPr="00CC5C4E">
        <w:rPr>
          <w:rFonts w:ascii="Consolas" w:eastAsia="宋体" w:hAnsi="Consolas" w:cs="宋体"/>
          <w:color w:val="000000"/>
          <w:kern w:val="0"/>
          <w:szCs w:val="21"/>
        </w:rPr>
        <w:t>;</w:t>
      </w:r>
      <w:r w:rsidRPr="00CC5C4E">
        <w:rPr>
          <w:rFonts w:ascii="Consolas" w:eastAsia="宋体" w:hAnsi="Consolas" w:cs="宋体"/>
          <w:color w:val="001080"/>
          <w:kern w:val="0"/>
          <w:szCs w:val="21"/>
        </w:rPr>
        <w:t>b</w:t>
      </w:r>
      <w:r w:rsidRPr="00CC5C4E">
        <w:rPr>
          <w:rFonts w:ascii="Consolas" w:eastAsia="宋体" w:hAnsi="Consolas" w:cs="宋体"/>
          <w:color w:val="000000"/>
          <w:kern w:val="0"/>
          <w:szCs w:val="21"/>
        </w:rPr>
        <w:t>&lt;=</w:t>
      </w:r>
      <w:r w:rsidRPr="00CC5C4E">
        <w:rPr>
          <w:rFonts w:ascii="Consolas" w:eastAsia="宋体" w:hAnsi="Consolas" w:cs="宋体"/>
          <w:color w:val="001080"/>
          <w:kern w:val="0"/>
          <w:szCs w:val="21"/>
        </w:rPr>
        <w:t>i</w:t>
      </w:r>
      <w:r w:rsidRPr="00CC5C4E">
        <w:rPr>
          <w:rFonts w:ascii="Consolas" w:eastAsia="宋体" w:hAnsi="Consolas" w:cs="宋体"/>
          <w:color w:val="000000"/>
          <w:kern w:val="0"/>
          <w:szCs w:val="21"/>
        </w:rPr>
        <w:t>;</w:t>
      </w:r>
      <w:r w:rsidRPr="00CC5C4E">
        <w:rPr>
          <w:rFonts w:ascii="Consolas" w:eastAsia="宋体" w:hAnsi="Consolas" w:cs="宋体"/>
          <w:color w:val="001080"/>
          <w:kern w:val="0"/>
          <w:szCs w:val="21"/>
        </w:rPr>
        <w:t>b</w:t>
      </w:r>
      <w:r w:rsidRPr="00CC5C4E">
        <w:rPr>
          <w:rFonts w:ascii="Consolas" w:eastAsia="宋体" w:hAnsi="Consolas" w:cs="宋体"/>
          <w:color w:val="000000"/>
          <w:kern w:val="0"/>
          <w:szCs w:val="21"/>
        </w:rPr>
        <w:t>++)</w:t>
      </w:r>
    </w:p>
    <w:p w14:paraId="0E8B9752" w14:textId="77777777" w:rsidR="00CC5C4E" w:rsidRPr="00CC5C4E" w:rsidRDefault="00CC5C4E" w:rsidP="00CC5C4E">
      <w:pPr>
        <w:widowControl/>
        <w:shd w:val="clear" w:color="auto" w:fill="FFFFFF"/>
        <w:spacing w:line="285" w:lineRule="atLeast"/>
        <w:jc w:val="left"/>
        <w:rPr>
          <w:rFonts w:ascii="Consolas" w:eastAsia="宋体" w:hAnsi="Consolas" w:cs="宋体"/>
          <w:color w:val="000000"/>
          <w:kern w:val="0"/>
          <w:szCs w:val="21"/>
        </w:rPr>
      </w:pPr>
      <w:r w:rsidRPr="00CC5C4E">
        <w:rPr>
          <w:rFonts w:ascii="Consolas" w:eastAsia="宋体" w:hAnsi="Consolas" w:cs="宋体"/>
          <w:color w:val="000000"/>
          <w:kern w:val="0"/>
          <w:szCs w:val="21"/>
        </w:rPr>
        <w:t>        {</w:t>
      </w:r>
    </w:p>
    <w:p w14:paraId="1C38E7A1" w14:textId="77777777" w:rsidR="00CC5C4E" w:rsidRPr="00CC5C4E" w:rsidRDefault="00CC5C4E" w:rsidP="00CC5C4E">
      <w:pPr>
        <w:widowControl/>
        <w:shd w:val="clear" w:color="auto" w:fill="FFFFFF"/>
        <w:spacing w:line="285" w:lineRule="atLeast"/>
        <w:jc w:val="left"/>
        <w:rPr>
          <w:rFonts w:ascii="Consolas" w:eastAsia="宋体" w:hAnsi="Consolas" w:cs="宋体"/>
          <w:color w:val="000000"/>
          <w:kern w:val="0"/>
          <w:szCs w:val="21"/>
        </w:rPr>
      </w:pPr>
      <w:r w:rsidRPr="00CC5C4E">
        <w:rPr>
          <w:rFonts w:ascii="Consolas" w:eastAsia="宋体" w:hAnsi="Consolas" w:cs="宋体"/>
          <w:color w:val="000000"/>
          <w:kern w:val="0"/>
          <w:szCs w:val="21"/>
        </w:rPr>
        <w:t>            </w:t>
      </w:r>
      <w:r w:rsidRPr="00CC5C4E">
        <w:rPr>
          <w:rFonts w:ascii="Consolas" w:eastAsia="宋体" w:hAnsi="Consolas" w:cs="宋体"/>
          <w:color w:val="795E26"/>
          <w:kern w:val="0"/>
          <w:szCs w:val="21"/>
        </w:rPr>
        <w:t>printf</w:t>
      </w:r>
      <w:r w:rsidRPr="00CC5C4E">
        <w:rPr>
          <w:rFonts w:ascii="Consolas" w:eastAsia="宋体" w:hAnsi="Consolas" w:cs="宋体"/>
          <w:color w:val="000000"/>
          <w:kern w:val="0"/>
          <w:szCs w:val="21"/>
        </w:rPr>
        <w:t>(</w:t>
      </w:r>
      <w:r w:rsidRPr="00CC5C4E">
        <w:rPr>
          <w:rFonts w:ascii="Consolas" w:eastAsia="宋体" w:hAnsi="Consolas" w:cs="宋体"/>
          <w:color w:val="A31515"/>
          <w:kern w:val="0"/>
          <w:szCs w:val="21"/>
        </w:rPr>
        <w:t>"%4d"</w:t>
      </w:r>
      <w:r w:rsidRPr="00CC5C4E">
        <w:rPr>
          <w:rFonts w:ascii="Consolas" w:eastAsia="宋体" w:hAnsi="Consolas" w:cs="宋体"/>
          <w:color w:val="000000"/>
          <w:kern w:val="0"/>
          <w:szCs w:val="21"/>
        </w:rPr>
        <w:t>,*(</w:t>
      </w:r>
      <w:r w:rsidRPr="00CC5C4E">
        <w:rPr>
          <w:rFonts w:ascii="Consolas" w:eastAsia="宋体" w:hAnsi="Consolas" w:cs="宋体"/>
          <w:color w:val="001080"/>
          <w:kern w:val="0"/>
          <w:szCs w:val="21"/>
        </w:rPr>
        <w:t>a</w:t>
      </w:r>
      <w:r w:rsidRPr="00CC5C4E">
        <w:rPr>
          <w:rFonts w:ascii="Consolas" w:eastAsia="宋体" w:hAnsi="Consolas" w:cs="宋体"/>
          <w:color w:val="000000"/>
          <w:kern w:val="0"/>
          <w:szCs w:val="21"/>
        </w:rPr>
        <w:t>+</w:t>
      </w:r>
      <w:r w:rsidRPr="00CC5C4E">
        <w:rPr>
          <w:rFonts w:ascii="Consolas" w:eastAsia="宋体" w:hAnsi="Consolas" w:cs="宋体"/>
          <w:color w:val="001080"/>
          <w:kern w:val="0"/>
          <w:szCs w:val="21"/>
        </w:rPr>
        <w:t>t</w:t>
      </w:r>
      <w:r w:rsidRPr="00CC5C4E">
        <w:rPr>
          <w:rFonts w:ascii="Consolas" w:eastAsia="宋体" w:hAnsi="Consolas" w:cs="宋体"/>
          <w:color w:val="000000"/>
          <w:kern w:val="0"/>
          <w:szCs w:val="21"/>
        </w:rPr>
        <w:t>+</w:t>
      </w:r>
      <w:r w:rsidRPr="00CC5C4E">
        <w:rPr>
          <w:rFonts w:ascii="Consolas" w:eastAsia="宋体" w:hAnsi="Consolas" w:cs="宋体"/>
          <w:color w:val="001080"/>
          <w:kern w:val="0"/>
          <w:szCs w:val="21"/>
        </w:rPr>
        <w:t>b</w:t>
      </w:r>
      <w:r w:rsidRPr="00CC5C4E">
        <w:rPr>
          <w:rFonts w:ascii="Consolas" w:eastAsia="宋体" w:hAnsi="Consolas" w:cs="宋体"/>
          <w:color w:val="000000"/>
          <w:kern w:val="0"/>
          <w:szCs w:val="21"/>
        </w:rPr>
        <w:t>*(</w:t>
      </w:r>
      <w:r w:rsidRPr="00CC5C4E">
        <w:rPr>
          <w:rFonts w:ascii="Consolas" w:eastAsia="宋体" w:hAnsi="Consolas" w:cs="宋体"/>
          <w:color w:val="001080"/>
          <w:kern w:val="0"/>
          <w:szCs w:val="21"/>
        </w:rPr>
        <w:t>j</w:t>
      </w:r>
      <w:r w:rsidRPr="00CC5C4E">
        <w:rPr>
          <w:rFonts w:ascii="Consolas" w:eastAsia="宋体" w:hAnsi="Consolas" w:cs="宋体"/>
          <w:color w:val="000000"/>
          <w:kern w:val="0"/>
          <w:szCs w:val="21"/>
        </w:rPr>
        <w:t>+</w:t>
      </w:r>
      <w:r w:rsidRPr="00CC5C4E">
        <w:rPr>
          <w:rFonts w:ascii="Consolas" w:eastAsia="宋体" w:hAnsi="Consolas" w:cs="宋体"/>
          <w:color w:val="098658"/>
          <w:kern w:val="0"/>
          <w:szCs w:val="21"/>
        </w:rPr>
        <w:t>1</w:t>
      </w:r>
      <w:r w:rsidRPr="00CC5C4E">
        <w:rPr>
          <w:rFonts w:ascii="Consolas" w:eastAsia="宋体" w:hAnsi="Consolas" w:cs="宋体"/>
          <w:color w:val="000000"/>
          <w:kern w:val="0"/>
          <w:szCs w:val="21"/>
        </w:rPr>
        <w:t>)));</w:t>
      </w:r>
    </w:p>
    <w:p w14:paraId="4E1ABFDD" w14:textId="77777777" w:rsidR="00CC5C4E" w:rsidRPr="00CC5C4E" w:rsidRDefault="00CC5C4E" w:rsidP="00CC5C4E">
      <w:pPr>
        <w:widowControl/>
        <w:shd w:val="clear" w:color="auto" w:fill="FFFFFF"/>
        <w:spacing w:line="285" w:lineRule="atLeast"/>
        <w:jc w:val="left"/>
        <w:rPr>
          <w:rFonts w:ascii="Consolas" w:eastAsia="宋体" w:hAnsi="Consolas" w:cs="宋体"/>
          <w:color w:val="000000"/>
          <w:kern w:val="0"/>
          <w:szCs w:val="21"/>
        </w:rPr>
      </w:pPr>
      <w:r w:rsidRPr="00CC5C4E">
        <w:rPr>
          <w:rFonts w:ascii="Consolas" w:eastAsia="宋体" w:hAnsi="Consolas" w:cs="宋体"/>
          <w:color w:val="000000"/>
          <w:kern w:val="0"/>
          <w:szCs w:val="21"/>
        </w:rPr>
        <w:t>        }</w:t>
      </w:r>
    </w:p>
    <w:p w14:paraId="733F59D9" w14:textId="77777777" w:rsidR="00CC5C4E" w:rsidRPr="00CC5C4E" w:rsidRDefault="00CC5C4E" w:rsidP="00CC5C4E">
      <w:pPr>
        <w:widowControl/>
        <w:shd w:val="clear" w:color="auto" w:fill="FFFFFF"/>
        <w:spacing w:line="285" w:lineRule="atLeast"/>
        <w:jc w:val="left"/>
        <w:rPr>
          <w:rFonts w:ascii="Consolas" w:eastAsia="宋体" w:hAnsi="Consolas" w:cs="宋体"/>
          <w:color w:val="000000"/>
          <w:kern w:val="0"/>
          <w:szCs w:val="21"/>
        </w:rPr>
      </w:pPr>
      <w:r w:rsidRPr="00CC5C4E">
        <w:rPr>
          <w:rFonts w:ascii="Consolas" w:eastAsia="宋体" w:hAnsi="Consolas" w:cs="宋体"/>
          <w:color w:val="000000"/>
          <w:kern w:val="0"/>
          <w:szCs w:val="21"/>
        </w:rPr>
        <w:t>        </w:t>
      </w:r>
      <w:r w:rsidRPr="00CC5C4E">
        <w:rPr>
          <w:rFonts w:ascii="Consolas" w:eastAsia="宋体" w:hAnsi="Consolas" w:cs="宋体"/>
          <w:color w:val="795E26"/>
          <w:kern w:val="0"/>
          <w:szCs w:val="21"/>
        </w:rPr>
        <w:t>printf</w:t>
      </w:r>
      <w:r w:rsidRPr="00CC5C4E">
        <w:rPr>
          <w:rFonts w:ascii="Consolas" w:eastAsia="宋体" w:hAnsi="Consolas" w:cs="宋体"/>
          <w:color w:val="000000"/>
          <w:kern w:val="0"/>
          <w:szCs w:val="21"/>
        </w:rPr>
        <w:t>(</w:t>
      </w:r>
      <w:r w:rsidRPr="00CC5C4E">
        <w:rPr>
          <w:rFonts w:ascii="Consolas" w:eastAsia="宋体" w:hAnsi="Consolas" w:cs="宋体"/>
          <w:color w:val="A31515"/>
          <w:kern w:val="0"/>
          <w:szCs w:val="21"/>
        </w:rPr>
        <w:t>"</w:t>
      </w:r>
      <w:r w:rsidRPr="00CC5C4E">
        <w:rPr>
          <w:rFonts w:ascii="Consolas" w:eastAsia="宋体" w:hAnsi="Consolas" w:cs="宋体"/>
          <w:color w:val="EE0000"/>
          <w:kern w:val="0"/>
          <w:szCs w:val="21"/>
        </w:rPr>
        <w:t>\n</w:t>
      </w:r>
      <w:r w:rsidRPr="00CC5C4E">
        <w:rPr>
          <w:rFonts w:ascii="Consolas" w:eastAsia="宋体" w:hAnsi="Consolas" w:cs="宋体"/>
          <w:color w:val="A31515"/>
          <w:kern w:val="0"/>
          <w:szCs w:val="21"/>
        </w:rPr>
        <w:t>"</w:t>
      </w:r>
      <w:r w:rsidRPr="00CC5C4E">
        <w:rPr>
          <w:rFonts w:ascii="Consolas" w:eastAsia="宋体" w:hAnsi="Consolas" w:cs="宋体"/>
          <w:color w:val="000000"/>
          <w:kern w:val="0"/>
          <w:szCs w:val="21"/>
        </w:rPr>
        <w:t>);</w:t>
      </w:r>
    </w:p>
    <w:p w14:paraId="6066CE7E" w14:textId="77777777" w:rsidR="00CC5C4E" w:rsidRPr="00CC5C4E" w:rsidRDefault="00CC5C4E" w:rsidP="00CC5C4E">
      <w:pPr>
        <w:widowControl/>
        <w:shd w:val="clear" w:color="auto" w:fill="FFFFFF"/>
        <w:spacing w:line="285" w:lineRule="atLeast"/>
        <w:jc w:val="left"/>
        <w:rPr>
          <w:rFonts w:ascii="Consolas" w:eastAsia="宋体" w:hAnsi="Consolas" w:cs="宋体"/>
          <w:color w:val="000000"/>
          <w:kern w:val="0"/>
          <w:szCs w:val="21"/>
        </w:rPr>
      </w:pPr>
      <w:r w:rsidRPr="00CC5C4E">
        <w:rPr>
          <w:rFonts w:ascii="Consolas" w:eastAsia="宋体" w:hAnsi="Consolas" w:cs="宋体"/>
          <w:color w:val="000000"/>
          <w:kern w:val="0"/>
          <w:szCs w:val="21"/>
        </w:rPr>
        <w:t>    }</w:t>
      </w:r>
    </w:p>
    <w:p w14:paraId="630CB0EE" w14:textId="77777777" w:rsidR="00CC5C4E" w:rsidRPr="00CC5C4E" w:rsidRDefault="00CC5C4E" w:rsidP="00CC5C4E">
      <w:pPr>
        <w:widowControl/>
        <w:shd w:val="clear" w:color="auto" w:fill="FFFFFF"/>
        <w:spacing w:line="285" w:lineRule="atLeast"/>
        <w:jc w:val="left"/>
        <w:rPr>
          <w:rFonts w:ascii="Consolas" w:eastAsia="宋体" w:hAnsi="Consolas" w:cs="宋体"/>
          <w:color w:val="000000"/>
          <w:kern w:val="0"/>
          <w:szCs w:val="21"/>
        </w:rPr>
      </w:pPr>
      <w:r w:rsidRPr="00CC5C4E">
        <w:rPr>
          <w:rFonts w:ascii="Consolas" w:eastAsia="宋体" w:hAnsi="Consolas" w:cs="宋体"/>
          <w:color w:val="000000"/>
          <w:kern w:val="0"/>
          <w:szCs w:val="21"/>
        </w:rPr>
        <w:t>}</w:t>
      </w:r>
    </w:p>
    <w:p w14:paraId="7A80FCF0" w14:textId="624EB1D8" w:rsidR="00CC5C4E" w:rsidRPr="00CC5C4E" w:rsidRDefault="00CC5C4E" w:rsidP="00CC5C4E">
      <w:pPr>
        <w:pStyle w:val="a8"/>
        <w:widowControl/>
        <w:numPr>
          <w:ilvl w:val="0"/>
          <w:numId w:val="30"/>
        </w:numPr>
        <w:shd w:val="clear" w:color="auto" w:fill="FFFFFF"/>
        <w:spacing w:line="285" w:lineRule="atLeast"/>
        <w:ind w:firstLineChars="0"/>
        <w:jc w:val="left"/>
        <w:rPr>
          <w:rFonts w:ascii="Times New Roman" w:eastAsia="宋体" w:hAnsi="Times New Roman" w:cs="Times New Roman"/>
          <w:sz w:val="24"/>
          <w:szCs w:val="24"/>
        </w:rPr>
      </w:pPr>
      <w:r w:rsidRPr="00CC5C4E">
        <w:rPr>
          <w:rFonts w:ascii="Times New Roman" w:eastAsia="宋体" w:hAnsi="Times New Roman" w:cs="Times New Roman" w:hint="eastAsia"/>
          <w:sz w:val="24"/>
          <w:szCs w:val="24"/>
        </w:rPr>
        <w:t>测试数据</w:t>
      </w:r>
      <w:r>
        <w:rPr>
          <w:rFonts w:ascii="Times New Roman" w:eastAsia="宋体" w:hAnsi="Times New Roman" w:cs="Times New Roman" w:hint="eastAsia"/>
          <w:sz w:val="24"/>
          <w:szCs w:val="24"/>
        </w:rPr>
        <w:t>及运行结果</w:t>
      </w:r>
      <w:r w:rsidRPr="00CC5C4E">
        <w:rPr>
          <w:rFonts w:ascii="Times New Roman" w:eastAsia="宋体" w:hAnsi="Times New Roman" w:cs="Times New Roman" w:hint="eastAsia"/>
          <w:sz w:val="24"/>
          <w:szCs w:val="24"/>
        </w:rPr>
        <w:t>：</w:t>
      </w:r>
    </w:p>
    <w:p w14:paraId="3B84A733" w14:textId="345735FB" w:rsidR="00CC5C4E" w:rsidRDefault="00CC5C4E" w:rsidP="00CC5C4E">
      <w:pPr>
        <w:pStyle w:val="a8"/>
        <w:widowControl/>
        <w:shd w:val="clear" w:color="auto" w:fill="FFFFFF"/>
        <w:spacing w:line="285" w:lineRule="atLeast"/>
        <w:ind w:left="1140" w:firstLineChars="0" w:firstLine="0"/>
        <w:jc w:val="left"/>
        <w:rPr>
          <w:rFonts w:ascii="Times New Roman" w:eastAsia="宋体" w:hAnsi="Times New Roman" w:cs="Times New Roman"/>
          <w:sz w:val="24"/>
          <w:szCs w:val="24"/>
        </w:rPr>
      </w:pPr>
      <w:r>
        <w:rPr>
          <w:rFonts w:ascii="Times New Roman" w:eastAsia="宋体" w:hAnsi="Times New Roman" w:cs="Times New Roman"/>
          <w:sz w:val="24"/>
          <w:szCs w:val="24"/>
        </w:rPr>
        <w:t>3  3</w:t>
      </w:r>
    </w:p>
    <w:p w14:paraId="10BEBEB2" w14:textId="308F0CB8" w:rsidR="00CC5C4E" w:rsidRDefault="00CC5C4E" w:rsidP="00CC5C4E">
      <w:pPr>
        <w:pStyle w:val="a8"/>
        <w:widowControl/>
        <w:numPr>
          <w:ilvl w:val="0"/>
          <w:numId w:val="31"/>
        </w:numPr>
        <w:shd w:val="clear" w:color="auto" w:fill="FFFFFF"/>
        <w:spacing w:line="285" w:lineRule="atLeast"/>
        <w:ind w:firstLineChars="0"/>
        <w:jc w:val="left"/>
        <w:rPr>
          <w:rFonts w:ascii="Times New Roman" w:eastAsia="宋体" w:hAnsi="Times New Roman" w:cs="Times New Roman"/>
          <w:sz w:val="24"/>
          <w:szCs w:val="24"/>
        </w:rPr>
      </w:pPr>
      <w:r>
        <w:rPr>
          <w:rFonts w:ascii="Times New Roman" w:eastAsia="宋体" w:hAnsi="Times New Roman" w:cs="Times New Roman"/>
          <w:sz w:val="24"/>
          <w:szCs w:val="24"/>
        </w:rPr>
        <w:t xml:space="preserve">2  3 </w:t>
      </w:r>
    </w:p>
    <w:p w14:paraId="1AB27F1A" w14:textId="30834F6D" w:rsidR="00CC5C4E" w:rsidRPr="00CC5C4E" w:rsidRDefault="00CC5C4E" w:rsidP="00CC5C4E">
      <w:pPr>
        <w:widowControl/>
        <w:shd w:val="clear" w:color="auto" w:fill="FFFFFF"/>
        <w:spacing w:line="285" w:lineRule="atLeast"/>
        <w:ind w:left="1140"/>
        <w:jc w:val="left"/>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  5  6</w:t>
      </w:r>
    </w:p>
    <w:p w14:paraId="2A43CEB8" w14:textId="325C9994" w:rsidR="00CC5C4E" w:rsidRDefault="00CC5C4E" w:rsidP="00CC5C4E">
      <w:pPr>
        <w:pStyle w:val="a8"/>
        <w:widowControl/>
        <w:shd w:val="clear" w:color="auto" w:fill="FFFFFF"/>
        <w:spacing w:line="285" w:lineRule="atLeast"/>
        <w:ind w:left="1140" w:firstLineChars="0" w:firstLine="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7</w:t>
      </w:r>
      <w:r>
        <w:rPr>
          <w:rFonts w:ascii="Times New Roman" w:eastAsia="宋体" w:hAnsi="Times New Roman" w:cs="Times New Roman"/>
          <w:sz w:val="24"/>
          <w:szCs w:val="24"/>
        </w:rPr>
        <w:t xml:space="preserve">  8  9 </w:t>
      </w:r>
    </w:p>
    <w:p w14:paraId="400CF7AA" w14:textId="7BC7B612" w:rsidR="00CC5C4E" w:rsidRDefault="00CC5C4E" w:rsidP="00CC5C4E">
      <w:pPr>
        <w:pStyle w:val="a8"/>
        <w:widowControl/>
        <w:shd w:val="clear" w:color="auto" w:fill="FFFFFF"/>
        <w:spacing w:line="285" w:lineRule="atLeast"/>
        <w:ind w:left="1140" w:firstLineChars="0" w:firstLine="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结果：</w:t>
      </w:r>
    </w:p>
    <w:p w14:paraId="4FB9A06F" w14:textId="1DCEC591" w:rsidR="00CC5C4E" w:rsidRDefault="00CC5C4E" w:rsidP="00CC5C4E">
      <w:pPr>
        <w:pStyle w:val="a8"/>
        <w:widowControl/>
        <w:shd w:val="clear" w:color="auto" w:fill="FFFFFF"/>
        <w:spacing w:line="285" w:lineRule="atLeast"/>
        <w:ind w:left="1140" w:firstLineChars="0" w:firstLine="0"/>
        <w:jc w:val="left"/>
        <w:rPr>
          <w:rFonts w:ascii="Times New Roman" w:eastAsia="宋体" w:hAnsi="Times New Roman" w:cs="Times New Roman"/>
          <w:sz w:val="24"/>
          <w:szCs w:val="24"/>
        </w:rPr>
      </w:pPr>
      <w:r w:rsidRPr="00CC5C4E">
        <w:rPr>
          <w:rFonts w:ascii="Times New Roman" w:eastAsia="宋体" w:hAnsi="Times New Roman" w:cs="Times New Roman"/>
          <w:sz w:val="24"/>
          <w:szCs w:val="24"/>
        </w:rPr>
        <w:lastRenderedPageBreak/>
        <w:drawing>
          <wp:inline distT="0" distB="0" distL="0" distR="0" wp14:anchorId="2C585352" wp14:editId="53812E01">
            <wp:extent cx="2495678" cy="1581231"/>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95678" cy="1581231"/>
                    </a:xfrm>
                    <a:prstGeom prst="rect">
                      <a:avLst/>
                    </a:prstGeom>
                  </pic:spPr>
                </pic:pic>
              </a:graphicData>
            </a:graphic>
          </wp:inline>
        </w:drawing>
      </w:r>
    </w:p>
    <w:p w14:paraId="1A0B6DC6" w14:textId="77777777" w:rsidR="00CC5C4E" w:rsidRPr="00CC5C4E" w:rsidRDefault="00CC5C4E" w:rsidP="00CC5C4E">
      <w:pPr>
        <w:spacing w:line="360" w:lineRule="auto"/>
        <w:rPr>
          <w:rFonts w:ascii="Times New Roman" w:eastAsia="宋体" w:hAnsi="Times New Roman" w:cs="Times New Roman"/>
          <w:sz w:val="24"/>
          <w:szCs w:val="24"/>
        </w:rPr>
      </w:pPr>
      <w:r w:rsidRPr="00CC5C4E">
        <w:rPr>
          <w:rFonts w:ascii="Times New Roman" w:eastAsia="宋体" w:hAnsi="Times New Roman" w:cs="Times New Roman" w:hint="eastAsia"/>
          <w:sz w:val="24"/>
          <w:szCs w:val="24"/>
        </w:rPr>
        <w:t>（</w:t>
      </w:r>
      <w:r w:rsidRPr="00CC5C4E">
        <w:rPr>
          <w:rFonts w:ascii="Times New Roman" w:eastAsia="宋体" w:hAnsi="Times New Roman" w:cs="Times New Roman" w:hint="eastAsia"/>
          <w:sz w:val="24"/>
          <w:szCs w:val="24"/>
        </w:rPr>
        <w:t>3</w:t>
      </w:r>
      <w:r w:rsidRPr="00CC5C4E">
        <w:rPr>
          <w:rFonts w:ascii="Times New Roman" w:eastAsia="宋体" w:hAnsi="Times New Roman" w:cs="Times New Roman" w:hint="eastAsia"/>
          <w:sz w:val="24"/>
          <w:szCs w:val="24"/>
        </w:rPr>
        <w:t>）输入</w:t>
      </w:r>
      <w:r w:rsidRPr="00CC5C4E">
        <w:rPr>
          <w:rFonts w:ascii="Times New Roman" w:eastAsia="宋体" w:hAnsi="Times New Roman" w:cs="Times New Roman" w:hint="eastAsia"/>
          <w:sz w:val="24"/>
          <w:szCs w:val="24"/>
        </w:rPr>
        <w:t>n</w:t>
      </w:r>
      <w:r w:rsidRPr="00CC5C4E">
        <w:rPr>
          <w:rFonts w:ascii="Times New Roman" w:eastAsia="宋体" w:hAnsi="Times New Roman" w:cs="Times New Roman" w:hint="eastAsia"/>
          <w:sz w:val="24"/>
          <w:szCs w:val="24"/>
        </w:rPr>
        <w:t>行文本，每行不超过</w:t>
      </w:r>
      <w:r w:rsidRPr="00CC5C4E">
        <w:rPr>
          <w:rFonts w:ascii="Times New Roman" w:eastAsia="宋体" w:hAnsi="Times New Roman" w:cs="Times New Roman" w:hint="eastAsia"/>
          <w:sz w:val="24"/>
          <w:szCs w:val="24"/>
        </w:rPr>
        <w:t>80</w:t>
      </w:r>
      <w:r w:rsidRPr="00CC5C4E">
        <w:rPr>
          <w:rFonts w:ascii="Times New Roman" w:eastAsia="宋体" w:hAnsi="Times New Roman" w:cs="Times New Roman" w:hint="eastAsia"/>
          <w:sz w:val="24"/>
          <w:szCs w:val="24"/>
        </w:rPr>
        <w:t>个字符，用字符指针数组指向键盘输入的</w:t>
      </w:r>
      <w:r w:rsidRPr="00CC5C4E">
        <w:rPr>
          <w:rFonts w:ascii="Times New Roman" w:eastAsia="宋体" w:hAnsi="Times New Roman" w:cs="Times New Roman" w:hint="eastAsia"/>
          <w:sz w:val="24"/>
          <w:szCs w:val="24"/>
        </w:rPr>
        <w:t>n</w:t>
      </w:r>
      <w:r w:rsidRPr="00CC5C4E">
        <w:rPr>
          <w:rFonts w:ascii="Times New Roman" w:eastAsia="宋体" w:hAnsi="Times New Roman" w:cs="Times New Roman" w:hint="eastAsia"/>
          <w:sz w:val="24"/>
          <w:szCs w:val="24"/>
        </w:rPr>
        <w:t>行文本，且</w:t>
      </w:r>
      <w:r w:rsidRPr="00CC5C4E">
        <w:rPr>
          <w:rFonts w:ascii="Times New Roman" w:eastAsia="宋体" w:hAnsi="Times New Roman" w:cs="Times New Roman" w:hint="eastAsia"/>
          <w:sz w:val="24"/>
          <w:szCs w:val="24"/>
        </w:rPr>
        <w:t>n</w:t>
      </w:r>
      <w:r w:rsidRPr="00CC5C4E">
        <w:rPr>
          <w:rFonts w:ascii="Times New Roman" w:eastAsia="宋体" w:hAnsi="Times New Roman" w:cs="Times New Roman" w:hint="eastAsia"/>
          <w:sz w:val="24"/>
          <w:szCs w:val="24"/>
        </w:rPr>
        <w:t>行文本的存储无冗余，删除每一行中的前置空格（</w:t>
      </w:r>
      <w:r w:rsidRPr="00CC5C4E">
        <w:rPr>
          <w:rFonts w:ascii="Times New Roman" w:eastAsia="宋体" w:hAnsi="Times New Roman" w:cs="Times New Roman"/>
          <w:sz w:val="24"/>
          <w:szCs w:val="24"/>
        </w:rPr>
        <w:t>' '</w:t>
      </w:r>
      <w:r w:rsidRPr="00CC5C4E">
        <w:rPr>
          <w:rFonts w:ascii="Times New Roman" w:eastAsia="宋体" w:hAnsi="Times New Roman" w:cs="Times New Roman" w:hint="eastAsia"/>
          <w:sz w:val="24"/>
          <w:szCs w:val="24"/>
        </w:rPr>
        <w:t>）和水平制表符（</w:t>
      </w:r>
      <w:r w:rsidRPr="00CC5C4E">
        <w:rPr>
          <w:rFonts w:ascii="Times New Roman" w:eastAsia="宋体" w:hAnsi="Times New Roman" w:cs="Times New Roman"/>
          <w:sz w:val="24"/>
          <w:szCs w:val="24"/>
        </w:rPr>
        <w:t>'\t'</w:t>
      </w:r>
      <w:r w:rsidRPr="00CC5C4E">
        <w:rPr>
          <w:rFonts w:ascii="Times New Roman" w:eastAsia="宋体" w:hAnsi="Times New Roman" w:cs="Times New Roman" w:hint="eastAsia"/>
          <w:sz w:val="24"/>
          <w:szCs w:val="24"/>
        </w:rPr>
        <w:t>）。要求：将删除一行文本中前置空格和水平制表符的功能定义成函数，在</w:t>
      </w:r>
      <w:r w:rsidRPr="00CC5C4E">
        <w:rPr>
          <w:rFonts w:ascii="Times New Roman" w:eastAsia="宋体" w:hAnsi="Times New Roman" w:cs="Times New Roman" w:hint="eastAsia"/>
          <w:sz w:val="24"/>
          <w:szCs w:val="24"/>
        </w:rPr>
        <w:t>m</w:t>
      </w:r>
      <w:r w:rsidRPr="00CC5C4E">
        <w:rPr>
          <w:rFonts w:ascii="Times New Roman" w:eastAsia="宋体" w:hAnsi="Times New Roman" w:cs="Times New Roman"/>
          <w:sz w:val="24"/>
          <w:szCs w:val="24"/>
        </w:rPr>
        <w:t>ain</w:t>
      </w:r>
      <w:r w:rsidRPr="00CC5C4E">
        <w:rPr>
          <w:rFonts w:ascii="Times New Roman" w:eastAsia="宋体" w:hAnsi="Times New Roman" w:cs="Times New Roman" w:hint="eastAsia"/>
          <w:sz w:val="24"/>
          <w:szCs w:val="24"/>
        </w:rPr>
        <w:t>函数中输出删除前置空格符的各行。</w:t>
      </w:r>
    </w:p>
    <w:p w14:paraId="207E000E" w14:textId="25D664A8" w:rsidR="00CC5C4E" w:rsidRDefault="00CC5C4E" w:rsidP="00CC5C4E">
      <w:pPr>
        <w:widowControl/>
        <w:shd w:val="clear" w:color="auto" w:fill="FFFFFF"/>
        <w:spacing w:line="285" w:lineRule="atLeast"/>
        <w:jc w:val="left"/>
        <w:rPr>
          <w:rFonts w:ascii="Times New Roman" w:eastAsia="宋体" w:hAnsi="Times New Roman" w:cs="Times New Roman"/>
          <w:b/>
          <w:bCs/>
          <w:sz w:val="24"/>
          <w:szCs w:val="24"/>
        </w:rPr>
      </w:pPr>
      <w:r w:rsidRPr="00CC5C4E">
        <w:rPr>
          <w:rFonts w:ascii="Times New Roman" w:eastAsia="宋体" w:hAnsi="Times New Roman" w:cs="Times New Roman" w:hint="eastAsia"/>
          <w:b/>
          <w:bCs/>
          <w:sz w:val="24"/>
          <w:szCs w:val="24"/>
        </w:rPr>
        <w:t>解答：</w:t>
      </w:r>
    </w:p>
    <w:p w14:paraId="2CE03B8D" w14:textId="7F566986" w:rsidR="00CC5C4E" w:rsidRPr="00CC5C4E" w:rsidRDefault="00CC5C4E" w:rsidP="00CC5C4E">
      <w:pPr>
        <w:pStyle w:val="a8"/>
        <w:widowControl/>
        <w:numPr>
          <w:ilvl w:val="0"/>
          <w:numId w:val="32"/>
        </w:numPr>
        <w:shd w:val="clear" w:color="auto" w:fill="FFFFFF"/>
        <w:spacing w:line="285" w:lineRule="atLeast"/>
        <w:ind w:firstLineChars="0"/>
        <w:jc w:val="left"/>
        <w:rPr>
          <w:rFonts w:ascii="Times New Roman" w:eastAsia="宋体" w:hAnsi="Times New Roman" w:cs="Times New Roman"/>
          <w:sz w:val="24"/>
          <w:szCs w:val="24"/>
        </w:rPr>
      </w:pPr>
      <w:r w:rsidRPr="00CC5C4E">
        <w:rPr>
          <w:rFonts w:ascii="Times New Roman" w:eastAsia="宋体" w:hAnsi="Times New Roman" w:cs="Times New Roman" w:hint="eastAsia"/>
          <w:sz w:val="24"/>
          <w:szCs w:val="24"/>
        </w:rPr>
        <w:t>程序流程图：</w:t>
      </w:r>
    </w:p>
    <w:p w14:paraId="1A31B0C0" w14:textId="5850D2C5" w:rsidR="00CC5C4E" w:rsidRPr="00CC5C4E" w:rsidRDefault="00CC5C4E" w:rsidP="00CC5C4E">
      <w:pPr>
        <w:pStyle w:val="a8"/>
        <w:widowControl/>
        <w:shd w:val="clear" w:color="auto" w:fill="FFFFFF"/>
        <w:spacing w:line="285" w:lineRule="atLeast"/>
        <w:ind w:left="1140" w:firstLineChars="0" w:firstLine="0"/>
        <w:jc w:val="left"/>
        <w:rPr>
          <w:rFonts w:ascii="Times New Roman" w:eastAsia="宋体" w:hAnsi="Times New Roman" w:cs="Times New Roman" w:hint="eastAsia"/>
          <w:sz w:val="24"/>
          <w:szCs w:val="24"/>
        </w:rPr>
      </w:pPr>
      <w:r w:rsidRPr="00CC5C4E">
        <w:rPr>
          <w:rFonts w:ascii="Times New Roman" w:eastAsia="宋体" w:hAnsi="Times New Roman" w:cs="Times New Roman"/>
          <w:sz w:val="24"/>
          <w:szCs w:val="24"/>
        </w:rPr>
        <w:drawing>
          <wp:inline distT="0" distB="0" distL="0" distR="0" wp14:anchorId="2FB2C581" wp14:editId="784FBBF4">
            <wp:extent cx="3095784" cy="5391427"/>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95784" cy="5391427"/>
                    </a:xfrm>
                    <a:prstGeom prst="rect">
                      <a:avLst/>
                    </a:prstGeom>
                  </pic:spPr>
                </pic:pic>
              </a:graphicData>
            </a:graphic>
          </wp:inline>
        </w:drawing>
      </w:r>
    </w:p>
    <w:p w14:paraId="4D7AA2AA" w14:textId="2D3AABF2" w:rsidR="00CC5C4E" w:rsidRPr="00AF3F28" w:rsidRDefault="00AF3F28" w:rsidP="00AF3F28">
      <w:pPr>
        <w:pStyle w:val="a8"/>
        <w:widowControl/>
        <w:numPr>
          <w:ilvl w:val="0"/>
          <w:numId w:val="32"/>
        </w:numPr>
        <w:shd w:val="clear" w:color="auto" w:fill="FFFFFF"/>
        <w:spacing w:line="285" w:lineRule="atLeast"/>
        <w:ind w:firstLineChars="0"/>
        <w:jc w:val="left"/>
        <w:rPr>
          <w:rFonts w:ascii="Times New Roman" w:eastAsia="宋体" w:hAnsi="Times New Roman" w:cs="Times New Roman"/>
          <w:sz w:val="24"/>
          <w:szCs w:val="24"/>
        </w:rPr>
      </w:pPr>
      <w:r w:rsidRPr="00AF3F28">
        <w:rPr>
          <w:rFonts w:ascii="Times New Roman" w:eastAsia="宋体" w:hAnsi="Times New Roman" w:cs="Times New Roman" w:hint="eastAsia"/>
          <w:sz w:val="24"/>
          <w:szCs w:val="24"/>
        </w:rPr>
        <w:lastRenderedPageBreak/>
        <w:t>程序源代码</w:t>
      </w:r>
    </w:p>
    <w:p w14:paraId="2C3FF8DB" w14:textId="77777777" w:rsidR="00AF3F28" w:rsidRPr="00AF3F28" w:rsidRDefault="00AF3F28" w:rsidP="00AF3F28">
      <w:pPr>
        <w:pStyle w:val="a8"/>
        <w:widowControl/>
        <w:shd w:val="clear" w:color="auto" w:fill="FFFFFF"/>
        <w:spacing w:line="285" w:lineRule="atLeast"/>
        <w:ind w:left="1140" w:firstLineChars="0" w:firstLine="0"/>
        <w:jc w:val="left"/>
        <w:rPr>
          <w:rFonts w:ascii="Times New Roman" w:eastAsia="宋体" w:hAnsi="Times New Roman" w:cs="Times New Roman" w:hint="eastAsia"/>
          <w:sz w:val="24"/>
          <w:szCs w:val="24"/>
        </w:rPr>
      </w:pPr>
    </w:p>
    <w:p w14:paraId="26E0387A"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AF00DB"/>
          <w:kern w:val="0"/>
          <w:szCs w:val="21"/>
        </w:rPr>
        <w:t>#include</w:t>
      </w:r>
      <w:r w:rsidRPr="00AF3F28">
        <w:rPr>
          <w:rFonts w:ascii="Consolas" w:eastAsia="宋体" w:hAnsi="Consolas" w:cs="宋体"/>
          <w:color w:val="A31515"/>
          <w:kern w:val="0"/>
          <w:szCs w:val="21"/>
        </w:rPr>
        <w:t>&lt;stdio.h&gt;</w:t>
      </w:r>
    </w:p>
    <w:p w14:paraId="02E36795"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AF00DB"/>
          <w:kern w:val="0"/>
          <w:szCs w:val="21"/>
        </w:rPr>
        <w:t>#include</w:t>
      </w:r>
      <w:r w:rsidRPr="00AF3F28">
        <w:rPr>
          <w:rFonts w:ascii="Consolas" w:eastAsia="宋体" w:hAnsi="Consolas" w:cs="宋体"/>
          <w:color w:val="A31515"/>
          <w:kern w:val="0"/>
          <w:szCs w:val="21"/>
        </w:rPr>
        <w:t>&lt;stdlib.h&gt;</w:t>
      </w:r>
    </w:p>
    <w:p w14:paraId="690968A3"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AF00DB"/>
          <w:kern w:val="0"/>
          <w:szCs w:val="21"/>
        </w:rPr>
        <w:t>#include</w:t>
      </w:r>
      <w:r w:rsidRPr="00AF3F28">
        <w:rPr>
          <w:rFonts w:ascii="Consolas" w:eastAsia="宋体" w:hAnsi="Consolas" w:cs="宋体"/>
          <w:color w:val="A31515"/>
          <w:kern w:val="0"/>
          <w:szCs w:val="21"/>
        </w:rPr>
        <w:t>&lt;ctype.h&gt;</w:t>
      </w:r>
    </w:p>
    <w:p w14:paraId="2900272F"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AF00DB"/>
          <w:kern w:val="0"/>
          <w:szCs w:val="21"/>
        </w:rPr>
        <w:t>#define</w:t>
      </w:r>
      <w:r w:rsidRPr="00AF3F28">
        <w:rPr>
          <w:rFonts w:ascii="Consolas" w:eastAsia="宋体" w:hAnsi="Consolas" w:cs="宋体"/>
          <w:color w:val="0000FF"/>
          <w:kern w:val="0"/>
          <w:szCs w:val="21"/>
        </w:rPr>
        <w:t> N </w:t>
      </w:r>
      <w:r w:rsidRPr="00AF3F28">
        <w:rPr>
          <w:rFonts w:ascii="Consolas" w:eastAsia="宋体" w:hAnsi="Consolas" w:cs="宋体"/>
          <w:color w:val="098658"/>
          <w:kern w:val="0"/>
          <w:szCs w:val="21"/>
        </w:rPr>
        <w:t>20</w:t>
      </w:r>
    </w:p>
    <w:p w14:paraId="05EC0B1F"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AF00DB"/>
          <w:kern w:val="0"/>
          <w:szCs w:val="21"/>
        </w:rPr>
        <w:t>#define</w:t>
      </w:r>
      <w:r w:rsidRPr="00AF3F28">
        <w:rPr>
          <w:rFonts w:ascii="Consolas" w:eastAsia="宋体" w:hAnsi="Consolas" w:cs="宋体"/>
          <w:color w:val="0000FF"/>
          <w:kern w:val="0"/>
          <w:szCs w:val="21"/>
        </w:rPr>
        <w:t> MAX </w:t>
      </w:r>
      <w:r w:rsidRPr="00AF3F28">
        <w:rPr>
          <w:rFonts w:ascii="Consolas" w:eastAsia="宋体" w:hAnsi="Consolas" w:cs="宋体"/>
          <w:color w:val="098658"/>
          <w:kern w:val="0"/>
          <w:szCs w:val="21"/>
        </w:rPr>
        <w:t>80</w:t>
      </w:r>
    </w:p>
    <w:p w14:paraId="4B735DF5"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FF"/>
          <w:kern w:val="0"/>
          <w:szCs w:val="21"/>
        </w:rPr>
        <w:t>char</w:t>
      </w:r>
      <w:r w:rsidRPr="00AF3F28">
        <w:rPr>
          <w:rFonts w:ascii="Consolas" w:eastAsia="宋体" w:hAnsi="Consolas" w:cs="宋体"/>
          <w:color w:val="000000"/>
          <w:kern w:val="0"/>
          <w:szCs w:val="21"/>
        </w:rPr>
        <w:t> *</w:t>
      </w:r>
      <w:r w:rsidRPr="00AF3F28">
        <w:rPr>
          <w:rFonts w:ascii="Consolas" w:eastAsia="宋体" w:hAnsi="Consolas" w:cs="宋体"/>
          <w:color w:val="795E26"/>
          <w:kern w:val="0"/>
          <w:szCs w:val="21"/>
        </w:rPr>
        <w:t>goAhead</w:t>
      </w:r>
      <w:r w:rsidRPr="00AF3F28">
        <w:rPr>
          <w:rFonts w:ascii="Consolas" w:eastAsia="宋体" w:hAnsi="Consolas" w:cs="宋体"/>
          <w:color w:val="000000"/>
          <w:kern w:val="0"/>
          <w:szCs w:val="21"/>
        </w:rPr>
        <w:t>(</w:t>
      </w:r>
      <w:r w:rsidRPr="00AF3F28">
        <w:rPr>
          <w:rFonts w:ascii="Consolas" w:eastAsia="宋体" w:hAnsi="Consolas" w:cs="宋体"/>
          <w:color w:val="0000FF"/>
          <w:kern w:val="0"/>
          <w:szCs w:val="21"/>
        </w:rPr>
        <w:t>char</w:t>
      </w:r>
      <w:r w:rsidRPr="00AF3F28">
        <w:rPr>
          <w:rFonts w:ascii="Consolas" w:eastAsia="宋体" w:hAnsi="Consolas" w:cs="宋体"/>
          <w:color w:val="000000"/>
          <w:kern w:val="0"/>
          <w:szCs w:val="21"/>
        </w:rPr>
        <w:t> *</w:t>
      </w:r>
      <w:r w:rsidRPr="00AF3F28">
        <w:rPr>
          <w:rFonts w:ascii="Consolas" w:eastAsia="宋体" w:hAnsi="Consolas" w:cs="宋体"/>
          <w:color w:val="001080"/>
          <w:kern w:val="0"/>
          <w:szCs w:val="21"/>
        </w:rPr>
        <w:t>a</w:t>
      </w:r>
      <w:r w:rsidRPr="00AF3F28">
        <w:rPr>
          <w:rFonts w:ascii="Consolas" w:eastAsia="宋体" w:hAnsi="Consolas" w:cs="宋体"/>
          <w:color w:val="000000"/>
          <w:kern w:val="0"/>
          <w:szCs w:val="21"/>
        </w:rPr>
        <w:t>,</w:t>
      </w:r>
      <w:r w:rsidRPr="00AF3F28">
        <w:rPr>
          <w:rFonts w:ascii="Consolas" w:eastAsia="宋体" w:hAnsi="Consolas" w:cs="宋体"/>
          <w:color w:val="0000FF"/>
          <w:kern w:val="0"/>
          <w:szCs w:val="21"/>
        </w:rPr>
        <w:t>int</w:t>
      </w:r>
      <w:r w:rsidRPr="00AF3F28">
        <w:rPr>
          <w:rFonts w:ascii="Consolas" w:eastAsia="宋体" w:hAnsi="Consolas" w:cs="宋体"/>
          <w:color w:val="000000"/>
          <w:kern w:val="0"/>
          <w:szCs w:val="21"/>
        </w:rPr>
        <w:t> </w:t>
      </w:r>
      <w:r w:rsidRPr="00AF3F28">
        <w:rPr>
          <w:rFonts w:ascii="Consolas" w:eastAsia="宋体" w:hAnsi="Consolas" w:cs="宋体"/>
          <w:color w:val="001080"/>
          <w:kern w:val="0"/>
          <w:szCs w:val="21"/>
        </w:rPr>
        <w:t>n</w:t>
      </w:r>
      <w:r w:rsidRPr="00AF3F28">
        <w:rPr>
          <w:rFonts w:ascii="Consolas" w:eastAsia="宋体" w:hAnsi="Consolas" w:cs="宋体"/>
          <w:color w:val="000000"/>
          <w:kern w:val="0"/>
          <w:szCs w:val="21"/>
        </w:rPr>
        <w:t>); </w:t>
      </w:r>
    </w:p>
    <w:p w14:paraId="23E8549A"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FF"/>
          <w:kern w:val="0"/>
          <w:szCs w:val="21"/>
        </w:rPr>
        <w:t>int</w:t>
      </w:r>
      <w:r w:rsidRPr="00AF3F28">
        <w:rPr>
          <w:rFonts w:ascii="Consolas" w:eastAsia="宋体" w:hAnsi="Consolas" w:cs="宋体"/>
          <w:color w:val="000000"/>
          <w:kern w:val="0"/>
          <w:szCs w:val="21"/>
        </w:rPr>
        <w:t> </w:t>
      </w:r>
      <w:r w:rsidRPr="00AF3F28">
        <w:rPr>
          <w:rFonts w:ascii="Consolas" w:eastAsia="宋体" w:hAnsi="Consolas" w:cs="宋体"/>
          <w:color w:val="795E26"/>
          <w:kern w:val="0"/>
          <w:szCs w:val="21"/>
        </w:rPr>
        <w:t>main</w:t>
      </w:r>
      <w:r w:rsidRPr="00AF3F28">
        <w:rPr>
          <w:rFonts w:ascii="Consolas" w:eastAsia="宋体" w:hAnsi="Consolas" w:cs="宋体"/>
          <w:color w:val="000000"/>
          <w:kern w:val="0"/>
          <w:szCs w:val="21"/>
        </w:rPr>
        <w:t>()</w:t>
      </w:r>
    </w:p>
    <w:p w14:paraId="23024E32"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00"/>
          <w:kern w:val="0"/>
          <w:szCs w:val="21"/>
        </w:rPr>
        <w:t>{</w:t>
      </w:r>
    </w:p>
    <w:p w14:paraId="2A7E9B1F"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00"/>
          <w:kern w:val="0"/>
          <w:szCs w:val="21"/>
        </w:rPr>
        <w:t>    </w:t>
      </w:r>
      <w:r w:rsidRPr="00AF3F28">
        <w:rPr>
          <w:rFonts w:ascii="Consolas" w:eastAsia="宋体" w:hAnsi="Consolas" w:cs="宋体"/>
          <w:color w:val="0000FF"/>
          <w:kern w:val="0"/>
          <w:szCs w:val="21"/>
        </w:rPr>
        <w:t>char</w:t>
      </w:r>
      <w:r w:rsidRPr="00AF3F28">
        <w:rPr>
          <w:rFonts w:ascii="Consolas" w:eastAsia="宋体" w:hAnsi="Consolas" w:cs="宋体"/>
          <w:color w:val="000000"/>
          <w:kern w:val="0"/>
          <w:szCs w:val="21"/>
        </w:rPr>
        <w:t> *</w:t>
      </w:r>
      <w:r w:rsidRPr="00AF3F28">
        <w:rPr>
          <w:rFonts w:ascii="Consolas" w:eastAsia="宋体" w:hAnsi="Consolas" w:cs="宋体"/>
          <w:color w:val="001080"/>
          <w:kern w:val="0"/>
          <w:szCs w:val="21"/>
        </w:rPr>
        <w:t>a</w:t>
      </w:r>
      <w:r w:rsidRPr="00AF3F28">
        <w:rPr>
          <w:rFonts w:ascii="Consolas" w:eastAsia="宋体" w:hAnsi="Consolas" w:cs="宋体"/>
          <w:color w:val="000000"/>
          <w:kern w:val="0"/>
          <w:szCs w:val="21"/>
        </w:rPr>
        <w:t>[</w:t>
      </w:r>
      <w:r w:rsidRPr="00AF3F28">
        <w:rPr>
          <w:rFonts w:ascii="Consolas" w:eastAsia="宋体" w:hAnsi="Consolas" w:cs="宋体"/>
          <w:color w:val="0000FF"/>
          <w:kern w:val="0"/>
          <w:szCs w:val="21"/>
        </w:rPr>
        <w:t>N</w:t>
      </w:r>
      <w:r w:rsidRPr="00AF3F28">
        <w:rPr>
          <w:rFonts w:ascii="Consolas" w:eastAsia="宋体" w:hAnsi="Consolas" w:cs="宋体"/>
          <w:color w:val="000000"/>
          <w:kern w:val="0"/>
          <w:szCs w:val="21"/>
        </w:rPr>
        <w:t>];</w:t>
      </w:r>
    </w:p>
    <w:p w14:paraId="5611CEA0"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00"/>
          <w:kern w:val="0"/>
          <w:szCs w:val="21"/>
        </w:rPr>
        <w:t>    </w:t>
      </w:r>
      <w:r w:rsidRPr="00AF3F28">
        <w:rPr>
          <w:rFonts w:ascii="Consolas" w:eastAsia="宋体" w:hAnsi="Consolas" w:cs="宋体"/>
          <w:color w:val="0000FF"/>
          <w:kern w:val="0"/>
          <w:szCs w:val="21"/>
        </w:rPr>
        <w:t>int</w:t>
      </w:r>
      <w:r w:rsidRPr="00AF3F28">
        <w:rPr>
          <w:rFonts w:ascii="Consolas" w:eastAsia="宋体" w:hAnsi="Consolas" w:cs="宋体"/>
          <w:color w:val="000000"/>
          <w:kern w:val="0"/>
          <w:szCs w:val="21"/>
        </w:rPr>
        <w:t> </w:t>
      </w:r>
      <w:r w:rsidRPr="00AF3F28">
        <w:rPr>
          <w:rFonts w:ascii="Consolas" w:eastAsia="宋体" w:hAnsi="Consolas" w:cs="宋体"/>
          <w:color w:val="001080"/>
          <w:kern w:val="0"/>
          <w:szCs w:val="21"/>
        </w:rPr>
        <w:t>i</w:t>
      </w:r>
      <w:r w:rsidRPr="00AF3F28">
        <w:rPr>
          <w:rFonts w:ascii="Consolas" w:eastAsia="宋体" w:hAnsi="Consolas" w:cs="宋体"/>
          <w:color w:val="000000"/>
          <w:kern w:val="0"/>
          <w:szCs w:val="21"/>
        </w:rPr>
        <w:t>=</w:t>
      </w:r>
      <w:r w:rsidRPr="00AF3F28">
        <w:rPr>
          <w:rFonts w:ascii="Consolas" w:eastAsia="宋体" w:hAnsi="Consolas" w:cs="宋体"/>
          <w:color w:val="098658"/>
          <w:kern w:val="0"/>
          <w:szCs w:val="21"/>
        </w:rPr>
        <w:t>0</w:t>
      </w:r>
      <w:r w:rsidRPr="00AF3F28">
        <w:rPr>
          <w:rFonts w:ascii="Consolas" w:eastAsia="宋体" w:hAnsi="Consolas" w:cs="宋体"/>
          <w:color w:val="000000"/>
          <w:kern w:val="0"/>
          <w:szCs w:val="21"/>
        </w:rPr>
        <w:t>,</w:t>
      </w:r>
      <w:r w:rsidRPr="00AF3F28">
        <w:rPr>
          <w:rFonts w:ascii="Consolas" w:eastAsia="宋体" w:hAnsi="Consolas" w:cs="宋体"/>
          <w:color w:val="001080"/>
          <w:kern w:val="0"/>
          <w:szCs w:val="21"/>
        </w:rPr>
        <w:t>j</w:t>
      </w:r>
      <w:r w:rsidRPr="00AF3F28">
        <w:rPr>
          <w:rFonts w:ascii="Consolas" w:eastAsia="宋体" w:hAnsi="Consolas" w:cs="宋体"/>
          <w:color w:val="000000"/>
          <w:kern w:val="0"/>
          <w:szCs w:val="21"/>
        </w:rPr>
        <w:t>=</w:t>
      </w:r>
      <w:r w:rsidRPr="00AF3F28">
        <w:rPr>
          <w:rFonts w:ascii="Consolas" w:eastAsia="宋体" w:hAnsi="Consolas" w:cs="宋体"/>
          <w:color w:val="098658"/>
          <w:kern w:val="0"/>
          <w:szCs w:val="21"/>
        </w:rPr>
        <w:t>0</w:t>
      </w:r>
      <w:r w:rsidRPr="00AF3F28">
        <w:rPr>
          <w:rFonts w:ascii="Consolas" w:eastAsia="宋体" w:hAnsi="Consolas" w:cs="宋体"/>
          <w:color w:val="000000"/>
          <w:kern w:val="0"/>
          <w:szCs w:val="21"/>
        </w:rPr>
        <w:t>,</w:t>
      </w:r>
      <w:r w:rsidRPr="00AF3F28">
        <w:rPr>
          <w:rFonts w:ascii="Consolas" w:eastAsia="宋体" w:hAnsi="Consolas" w:cs="宋体"/>
          <w:color w:val="001080"/>
          <w:kern w:val="0"/>
          <w:szCs w:val="21"/>
        </w:rPr>
        <w:t>flag</w:t>
      </w:r>
      <w:r w:rsidRPr="00AF3F28">
        <w:rPr>
          <w:rFonts w:ascii="Consolas" w:eastAsia="宋体" w:hAnsi="Consolas" w:cs="宋体"/>
          <w:color w:val="000000"/>
          <w:kern w:val="0"/>
          <w:szCs w:val="21"/>
        </w:rPr>
        <w:t>;</w:t>
      </w:r>
    </w:p>
    <w:p w14:paraId="0430AC37"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00"/>
          <w:kern w:val="0"/>
          <w:szCs w:val="21"/>
        </w:rPr>
        <w:t>    </w:t>
      </w:r>
      <w:r w:rsidRPr="00AF3F28">
        <w:rPr>
          <w:rFonts w:ascii="Consolas" w:eastAsia="宋体" w:hAnsi="Consolas" w:cs="宋体"/>
          <w:color w:val="AF00DB"/>
          <w:kern w:val="0"/>
          <w:szCs w:val="21"/>
        </w:rPr>
        <w:t>do</w:t>
      </w:r>
      <w:r w:rsidRPr="00AF3F28">
        <w:rPr>
          <w:rFonts w:ascii="Consolas" w:eastAsia="宋体" w:hAnsi="Consolas" w:cs="宋体"/>
          <w:color w:val="000000"/>
          <w:kern w:val="0"/>
          <w:szCs w:val="21"/>
        </w:rPr>
        <w:t>{</w:t>
      </w:r>
    </w:p>
    <w:p w14:paraId="5A4B7685"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00"/>
          <w:kern w:val="0"/>
          <w:szCs w:val="21"/>
        </w:rPr>
        <w:t>        </w:t>
      </w:r>
      <w:r w:rsidRPr="00AF3F28">
        <w:rPr>
          <w:rFonts w:ascii="Consolas" w:eastAsia="宋体" w:hAnsi="Consolas" w:cs="宋体"/>
          <w:color w:val="001080"/>
          <w:kern w:val="0"/>
          <w:szCs w:val="21"/>
        </w:rPr>
        <w:t>flag</w:t>
      </w:r>
      <w:r w:rsidRPr="00AF3F28">
        <w:rPr>
          <w:rFonts w:ascii="Consolas" w:eastAsia="宋体" w:hAnsi="Consolas" w:cs="宋体"/>
          <w:color w:val="000000"/>
          <w:kern w:val="0"/>
          <w:szCs w:val="21"/>
        </w:rPr>
        <w:t>=</w:t>
      </w:r>
      <w:r w:rsidRPr="00AF3F28">
        <w:rPr>
          <w:rFonts w:ascii="Consolas" w:eastAsia="宋体" w:hAnsi="Consolas" w:cs="宋体"/>
          <w:color w:val="098658"/>
          <w:kern w:val="0"/>
          <w:szCs w:val="21"/>
        </w:rPr>
        <w:t>0</w:t>
      </w:r>
      <w:r w:rsidRPr="00AF3F28">
        <w:rPr>
          <w:rFonts w:ascii="Consolas" w:eastAsia="宋体" w:hAnsi="Consolas" w:cs="宋体"/>
          <w:color w:val="000000"/>
          <w:kern w:val="0"/>
          <w:szCs w:val="21"/>
        </w:rPr>
        <w:t>;</w:t>
      </w:r>
    </w:p>
    <w:p w14:paraId="1C0EC388"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00"/>
          <w:kern w:val="0"/>
          <w:szCs w:val="21"/>
        </w:rPr>
        <w:t>        </w:t>
      </w:r>
      <w:r w:rsidRPr="00AF3F28">
        <w:rPr>
          <w:rFonts w:ascii="Consolas" w:eastAsia="宋体" w:hAnsi="Consolas" w:cs="宋体"/>
          <w:color w:val="001080"/>
          <w:kern w:val="0"/>
          <w:szCs w:val="21"/>
        </w:rPr>
        <w:t>a</w:t>
      </w:r>
      <w:r w:rsidRPr="00AF3F28">
        <w:rPr>
          <w:rFonts w:ascii="Consolas" w:eastAsia="宋体" w:hAnsi="Consolas" w:cs="宋体"/>
          <w:color w:val="000000"/>
          <w:kern w:val="0"/>
          <w:szCs w:val="21"/>
        </w:rPr>
        <w:t>[</w:t>
      </w:r>
      <w:r w:rsidRPr="00AF3F28">
        <w:rPr>
          <w:rFonts w:ascii="Consolas" w:eastAsia="宋体" w:hAnsi="Consolas" w:cs="宋体"/>
          <w:color w:val="001080"/>
          <w:kern w:val="0"/>
          <w:szCs w:val="21"/>
        </w:rPr>
        <w:t>i</w:t>
      </w:r>
      <w:r w:rsidRPr="00AF3F28">
        <w:rPr>
          <w:rFonts w:ascii="Consolas" w:eastAsia="宋体" w:hAnsi="Consolas" w:cs="宋体"/>
          <w:color w:val="000000"/>
          <w:kern w:val="0"/>
          <w:szCs w:val="21"/>
        </w:rPr>
        <w:t>]=</w:t>
      </w:r>
      <w:r w:rsidRPr="00AF3F28">
        <w:rPr>
          <w:rFonts w:ascii="Consolas" w:eastAsia="宋体" w:hAnsi="Consolas" w:cs="宋体"/>
          <w:color w:val="795E26"/>
          <w:kern w:val="0"/>
          <w:szCs w:val="21"/>
        </w:rPr>
        <w:t>malloc</w:t>
      </w:r>
      <w:r w:rsidRPr="00AF3F28">
        <w:rPr>
          <w:rFonts w:ascii="Consolas" w:eastAsia="宋体" w:hAnsi="Consolas" w:cs="宋体"/>
          <w:color w:val="000000"/>
          <w:kern w:val="0"/>
          <w:szCs w:val="21"/>
        </w:rPr>
        <w:t>(</w:t>
      </w:r>
      <w:r w:rsidRPr="00AF3F28">
        <w:rPr>
          <w:rFonts w:ascii="Consolas" w:eastAsia="宋体" w:hAnsi="Consolas" w:cs="宋体"/>
          <w:color w:val="0000FF"/>
          <w:kern w:val="0"/>
          <w:szCs w:val="21"/>
        </w:rPr>
        <w:t>MAX</w:t>
      </w:r>
      <w:r w:rsidRPr="00AF3F28">
        <w:rPr>
          <w:rFonts w:ascii="Consolas" w:eastAsia="宋体" w:hAnsi="Consolas" w:cs="宋体"/>
          <w:color w:val="000000"/>
          <w:kern w:val="0"/>
          <w:szCs w:val="21"/>
        </w:rPr>
        <w:t>);</w:t>
      </w:r>
    </w:p>
    <w:p w14:paraId="7D6FEB81"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00"/>
          <w:kern w:val="0"/>
          <w:szCs w:val="21"/>
        </w:rPr>
        <w:t>        </w:t>
      </w:r>
      <w:r w:rsidRPr="00AF3F28">
        <w:rPr>
          <w:rFonts w:ascii="Consolas" w:eastAsia="宋体" w:hAnsi="Consolas" w:cs="宋体"/>
          <w:color w:val="795E26"/>
          <w:kern w:val="0"/>
          <w:szCs w:val="21"/>
        </w:rPr>
        <w:t>fgets</w:t>
      </w:r>
      <w:r w:rsidRPr="00AF3F28">
        <w:rPr>
          <w:rFonts w:ascii="Consolas" w:eastAsia="宋体" w:hAnsi="Consolas" w:cs="宋体"/>
          <w:color w:val="000000"/>
          <w:kern w:val="0"/>
          <w:szCs w:val="21"/>
        </w:rPr>
        <w:t>(</w:t>
      </w:r>
      <w:r w:rsidRPr="00AF3F28">
        <w:rPr>
          <w:rFonts w:ascii="Consolas" w:eastAsia="宋体" w:hAnsi="Consolas" w:cs="宋体"/>
          <w:color w:val="001080"/>
          <w:kern w:val="0"/>
          <w:szCs w:val="21"/>
        </w:rPr>
        <w:t>a</w:t>
      </w:r>
      <w:r w:rsidRPr="00AF3F28">
        <w:rPr>
          <w:rFonts w:ascii="Consolas" w:eastAsia="宋体" w:hAnsi="Consolas" w:cs="宋体"/>
          <w:color w:val="000000"/>
          <w:kern w:val="0"/>
          <w:szCs w:val="21"/>
        </w:rPr>
        <w:t>[</w:t>
      </w:r>
      <w:r w:rsidRPr="00AF3F28">
        <w:rPr>
          <w:rFonts w:ascii="Consolas" w:eastAsia="宋体" w:hAnsi="Consolas" w:cs="宋体"/>
          <w:color w:val="001080"/>
          <w:kern w:val="0"/>
          <w:szCs w:val="21"/>
        </w:rPr>
        <w:t>i</w:t>
      </w:r>
      <w:r w:rsidRPr="00AF3F28">
        <w:rPr>
          <w:rFonts w:ascii="Consolas" w:eastAsia="宋体" w:hAnsi="Consolas" w:cs="宋体"/>
          <w:color w:val="000000"/>
          <w:kern w:val="0"/>
          <w:szCs w:val="21"/>
        </w:rPr>
        <w:t>],</w:t>
      </w:r>
      <w:r w:rsidRPr="00AF3F28">
        <w:rPr>
          <w:rFonts w:ascii="Consolas" w:eastAsia="宋体" w:hAnsi="Consolas" w:cs="宋体"/>
          <w:color w:val="0000FF"/>
          <w:kern w:val="0"/>
          <w:szCs w:val="21"/>
        </w:rPr>
        <w:t>MAX</w:t>
      </w:r>
      <w:r w:rsidRPr="00AF3F28">
        <w:rPr>
          <w:rFonts w:ascii="Consolas" w:eastAsia="宋体" w:hAnsi="Consolas" w:cs="宋体"/>
          <w:color w:val="000000"/>
          <w:kern w:val="0"/>
          <w:szCs w:val="21"/>
        </w:rPr>
        <w:t>,</w:t>
      </w:r>
      <w:r w:rsidRPr="00AF3F28">
        <w:rPr>
          <w:rFonts w:ascii="Consolas" w:eastAsia="宋体" w:hAnsi="Consolas" w:cs="宋体"/>
          <w:color w:val="0000FF"/>
          <w:kern w:val="0"/>
          <w:szCs w:val="21"/>
        </w:rPr>
        <w:t>stdin</w:t>
      </w:r>
      <w:r w:rsidRPr="00AF3F28">
        <w:rPr>
          <w:rFonts w:ascii="Consolas" w:eastAsia="宋体" w:hAnsi="Consolas" w:cs="宋体"/>
          <w:color w:val="000000"/>
          <w:kern w:val="0"/>
          <w:szCs w:val="21"/>
        </w:rPr>
        <w:t>);</w:t>
      </w:r>
    </w:p>
    <w:p w14:paraId="49AAAF6B"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00"/>
          <w:kern w:val="0"/>
          <w:szCs w:val="21"/>
        </w:rPr>
        <w:t>        </w:t>
      </w:r>
      <w:r w:rsidRPr="00AF3F28">
        <w:rPr>
          <w:rFonts w:ascii="Consolas" w:eastAsia="宋体" w:hAnsi="Consolas" w:cs="宋体"/>
          <w:color w:val="AF00DB"/>
          <w:kern w:val="0"/>
          <w:szCs w:val="21"/>
        </w:rPr>
        <w:t>for</w:t>
      </w:r>
      <w:r w:rsidRPr="00AF3F28">
        <w:rPr>
          <w:rFonts w:ascii="Consolas" w:eastAsia="宋体" w:hAnsi="Consolas" w:cs="宋体"/>
          <w:color w:val="000000"/>
          <w:kern w:val="0"/>
          <w:szCs w:val="21"/>
        </w:rPr>
        <w:t>(</w:t>
      </w:r>
      <w:r w:rsidRPr="00AF3F28">
        <w:rPr>
          <w:rFonts w:ascii="Consolas" w:eastAsia="宋体" w:hAnsi="Consolas" w:cs="宋体"/>
          <w:color w:val="001080"/>
          <w:kern w:val="0"/>
          <w:szCs w:val="21"/>
        </w:rPr>
        <w:t>j</w:t>
      </w:r>
      <w:r w:rsidRPr="00AF3F28">
        <w:rPr>
          <w:rFonts w:ascii="Consolas" w:eastAsia="宋体" w:hAnsi="Consolas" w:cs="宋体"/>
          <w:color w:val="000000"/>
          <w:kern w:val="0"/>
          <w:szCs w:val="21"/>
        </w:rPr>
        <w:t>=</w:t>
      </w:r>
      <w:r w:rsidRPr="00AF3F28">
        <w:rPr>
          <w:rFonts w:ascii="Consolas" w:eastAsia="宋体" w:hAnsi="Consolas" w:cs="宋体"/>
          <w:color w:val="098658"/>
          <w:kern w:val="0"/>
          <w:szCs w:val="21"/>
        </w:rPr>
        <w:t>0</w:t>
      </w:r>
      <w:r w:rsidRPr="00AF3F28">
        <w:rPr>
          <w:rFonts w:ascii="Consolas" w:eastAsia="宋体" w:hAnsi="Consolas" w:cs="宋体"/>
          <w:color w:val="000000"/>
          <w:kern w:val="0"/>
          <w:szCs w:val="21"/>
        </w:rPr>
        <w:t>;</w:t>
      </w:r>
      <w:r w:rsidRPr="00AF3F28">
        <w:rPr>
          <w:rFonts w:ascii="Consolas" w:eastAsia="宋体" w:hAnsi="Consolas" w:cs="宋体"/>
          <w:color w:val="001080"/>
          <w:kern w:val="0"/>
          <w:szCs w:val="21"/>
        </w:rPr>
        <w:t>flag</w:t>
      </w:r>
      <w:r w:rsidRPr="00AF3F28">
        <w:rPr>
          <w:rFonts w:ascii="Consolas" w:eastAsia="宋体" w:hAnsi="Consolas" w:cs="宋体"/>
          <w:color w:val="000000"/>
          <w:kern w:val="0"/>
          <w:szCs w:val="21"/>
        </w:rPr>
        <w:t>==</w:t>
      </w:r>
      <w:r w:rsidRPr="00AF3F28">
        <w:rPr>
          <w:rFonts w:ascii="Consolas" w:eastAsia="宋体" w:hAnsi="Consolas" w:cs="宋体"/>
          <w:color w:val="098658"/>
          <w:kern w:val="0"/>
          <w:szCs w:val="21"/>
        </w:rPr>
        <w:t>0</w:t>
      </w:r>
      <w:r w:rsidRPr="00AF3F28">
        <w:rPr>
          <w:rFonts w:ascii="Consolas" w:eastAsia="宋体" w:hAnsi="Consolas" w:cs="宋体"/>
          <w:color w:val="000000"/>
          <w:kern w:val="0"/>
          <w:szCs w:val="21"/>
        </w:rPr>
        <w:t>;</w:t>
      </w:r>
      <w:r w:rsidRPr="00AF3F28">
        <w:rPr>
          <w:rFonts w:ascii="Consolas" w:eastAsia="宋体" w:hAnsi="Consolas" w:cs="宋体"/>
          <w:color w:val="001080"/>
          <w:kern w:val="0"/>
          <w:szCs w:val="21"/>
        </w:rPr>
        <w:t>j</w:t>
      </w:r>
      <w:r w:rsidRPr="00AF3F28">
        <w:rPr>
          <w:rFonts w:ascii="Consolas" w:eastAsia="宋体" w:hAnsi="Consolas" w:cs="宋体"/>
          <w:color w:val="000000"/>
          <w:kern w:val="0"/>
          <w:szCs w:val="21"/>
        </w:rPr>
        <w:t>++)</w:t>
      </w:r>
    </w:p>
    <w:p w14:paraId="341889F1"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00"/>
          <w:kern w:val="0"/>
          <w:szCs w:val="21"/>
        </w:rPr>
        <w:t>        {</w:t>
      </w:r>
    </w:p>
    <w:p w14:paraId="2C70B5DF"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00"/>
          <w:kern w:val="0"/>
          <w:szCs w:val="21"/>
        </w:rPr>
        <w:t>            </w:t>
      </w:r>
      <w:r w:rsidRPr="00AF3F28">
        <w:rPr>
          <w:rFonts w:ascii="Consolas" w:eastAsia="宋体" w:hAnsi="Consolas" w:cs="宋体"/>
          <w:color w:val="AF00DB"/>
          <w:kern w:val="0"/>
          <w:szCs w:val="21"/>
        </w:rPr>
        <w:t>if</w:t>
      </w:r>
      <w:r w:rsidRPr="00AF3F28">
        <w:rPr>
          <w:rFonts w:ascii="Consolas" w:eastAsia="宋体" w:hAnsi="Consolas" w:cs="宋体"/>
          <w:color w:val="000000"/>
          <w:kern w:val="0"/>
          <w:szCs w:val="21"/>
        </w:rPr>
        <w:t>(*(</w:t>
      </w:r>
      <w:r w:rsidRPr="00AF3F28">
        <w:rPr>
          <w:rFonts w:ascii="Consolas" w:eastAsia="宋体" w:hAnsi="Consolas" w:cs="宋体"/>
          <w:color w:val="001080"/>
          <w:kern w:val="0"/>
          <w:szCs w:val="21"/>
        </w:rPr>
        <w:t>a</w:t>
      </w:r>
      <w:r w:rsidRPr="00AF3F28">
        <w:rPr>
          <w:rFonts w:ascii="Consolas" w:eastAsia="宋体" w:hAnsi="Consolas" w:cs="宋体"/>
          <w:color w:val="000000"/>
          <w:kern w:val="0"/>
          <w:szCs w:val="21"/>
        </w:rPr>
        <w:t>[</w:t>
      </w:r>
      <w:r w:rsidRPr="00AF3F28">
        <w:rPr>
          <w:rFonts w:ascii="Consolas" w:eastAsia="宋体" w:hAnsi="Consolas" w:cs="宋体"/>
          <w:color w:val="001080"/>
          <w:kern w:val="0"/>
          <w:szCs w:val="21"/>
        </w:rPr>
        <w:t>i</w:t>
      </w:r>
      <w:r w:rsidRPr="00AF3F28">
        <w:rPr>
          <w:rFonts w:ascii="Consolas" w:eastAsia="宋体" w:hAnsi="Consolas" w:cs="宋体"/>
          <w:color w:val="000000"/>
          <w:kern w:val="0"/>
          <w:szCs w:val="21"/>
        </w:rPr>
        <w:t>]+</w:t>
      </w:r>
      <w:r w:rsidRPr="00AF3F28">
        <w:rPr>
          <w:rFonts w:ascii="Consolas" w:eastAsia="宋体" w:hAnsi="Consolas" w:cs="宋体"/>
          <w:color w:val="001080"/>
          <w:kern w:val="0"/>
          <w:szCs w:val="21"/>
        </w:rPr>
        <w:t>j</w:t>
      </w:r>
      <w:r w:rsidRPr="00AF3F28">
        <w:rPr>
          <w:rFonts w:ascii="Consolas" w:eastAsia="宋体" w:hAnsi="Consolas" w:cs="宋体"/>
          <w:color w:val="000000"/>
          <w:kern w:val="0"/>
          <w:szCs w:val="21"/>
        </w:rPr>
        <w:t>)!=</w:t>
      </w:r>
      <w:r w:rsidRPr="00AF3F28">
        <w:rPr>
          <w:rFonts w:ascii="Consolas" w:eastAsia="宋体" w:hAnsi="Consolas" w:cs="宋体"/>
          <w:color w:val="A31515"/>
          <w:kern w:val="0"/>
          <w:szCs w:val="21"/>
        </w:rPr>
        <w:t>' '</w:t>
      </w:r>
      <w:r w:rsidRPr="00AF3F28">
        <w:rPr>
          <w:rFonts w:ascii="Consolas" w:eastAsia="宋体" w:hAnsi="Consolas" w:cs="宋体"/>
          <w:color w:val="000000"/>
          <w:kern w:val="0"/>
          <w:szCs w:val="21"/>
        </w:rPr>
        <w:t>&amp;&amp;*(</w:t>
      </w:r>
      <w:r w:rsidRPr="00AF3F28">
        <w:rPr>
          <w:rFonts w:ascii="Consolas" w:eastAsia="宋体" w:hAnsi="Consolas" w:cs="宋体"/>
          <w:color w:val="001080"/>
          <w:kern w:val="0"/>
          <w:szCs w:val="21"/>
        </w:rPr>
        <w:t>a</w:t>
      </w:r>
      <w:r w:rsidRPr="00AF3F28">
        <w:rPr>
          <w:rFonts w:ascii="Consolas" w:eastAsia="宋体" w:hAnsi="Consolas" w:cs="宋体"/>
          <w:color w:val="000000"/>
          <w:kern w:val="0"/>
          <w:szCs w:val="21"/>
        </w:rPr>
        <w:t>[</w:t>
      </w:r>
      <w:r w:rsidRPr="00AF3F28">
        <w:rPr>
          <w:rFonts w:ascii="Consolas" w:eastAsia="宋体" w:hAnsi="Consolas" w:cs="宋体"/>
          <w:color w:val="001080"/>
          <w:kern w:val="0"/>
          <w:szCs w:val="21"/>
        </w:rPr>
        <w:t>i</w:t>
      </w:r>
      <w:r w:rsidRPr="00AF3F28">
        <w:rPr>
          <w:rFonts w:ascii="Consolas" w:eastAsia="宋体" w:hAnsi="Consolas" w:cs="宋体"/>
          <w:color w:val="000000"/>
          <w:kern w:val="0"/>
          <w:szCs w:val="21"/>
        </w:rPr>
        <w:t>]+</w:t>
      </w:r>
      <w:r w:rsidRPr="00AF3F28">
        <w:rPr>
          <w:rFonts w:ascii="Consolas" w:eastAsia="宋体" w:hAnsi="Consolas" w:cs="宋体"/>
          <w:color w:val="001080"/>
          <w:kern w:val="0"/>
          <w:szCs w:val="21"/>
        </w:rPr>
        <w:t>j</w:t>
      </w:r>
      <w:r w:rsidRPr="00AF3F28">
        <w:rPr>
          <w:rFonts w:ascii="Consolas" w:eastAsia="宋体" w:hAnsi="Consolas" w:cs="宋体"/>
          <w:color w:val="000000"/>
          <w:kern w:val="0"/>
          <w:szCs w:val="21"/>
        </w:rPr>
        <w:t>)!=</w:t>
      </w:r>
      <w:r w:rsidRPr="00AF3F28">
        <w:rPr>
          <w:rFonts w:ascii="Consolas" w:eastAsia="宋体" w:hAnsi="Consolas" w:cs="宋体"/>
          <w:color w:val="A31515"/>
          <w:kern w:val="0"/>
          <w:szCs w:val="21"/>
        </w:rPr>
        <w:t>'</w:t>
      </w:r>
      <w:r w:rsidRPr="00AF3F28">
        <w:rPr>
          <w:rFonts w:ascii="Consolas" w:eastAsia="宋体" w:hAnsi="Consolas" w:cs="宋体"/>
          <w:color w:val="EE0000"/>
          <w:kern w:val="0"/>
          <w:szCs w:val="21"/>
        </w:rPr>
        <w:t>\t</w:t>
      </w:r>
      <w:r w:rsidRPr="00AF3F28">
        <w:rPr>
          <w:rFonts w:ascii="Consolas" w:eastAsia="宋体" w:hAnsi="Consolas" w:cs="宋体"/>
          <w:color w:val="A31515"/>
          <w:kern w:val="0"/>
          <w:szCs w:val="21"/>
        </w:rPr>
        <w:t>'</w:t>
      </w:r>
      <w:r w:rsidRPr="00AF3F28">
        <w:rPr>
          <w:rFonts w:ascii="Consolas" w:eastAsia="宋体" w:hAnsi="Consolas" w:cs="宋体"/>
          <w:color w:val="000000"/>
          <w:kern w:val="0"/>
          <w:szCs w:val="21"/>
        </w:rPr>
        <w:t>)</w:t>
      </w:r>
    </w:p>
    <w:p w14:paraId="7AFE053F"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00"/>
          <w:kern w:val="0"/>
          <w:szCs w:val="21"/>
        </w:rPr>
        <w:t>                </w:t>
      </w:r>
      <w:r w:rsidRPr="00AF3F28">
        <w:rPr>
          <w:rFonts w:ascii="Consolas" w:eastAsia="宋体" w:hAnsi="Consolas" w:cs="宋体"/>
          <w:color w:val="001080"/>
          <w:kern w:val="0"/>
          <w:szCs w:val="21"/>
        </w:rPr>
        <w:t>flag</w:t>
      </w:r>
      <w:r w:rsidRPr="00AF3F28">
        <w:rPr>
          <w:rFonts w:ascii="Consolas" w:eastAsia="宋体" w:hAnsi="Consolas" w:cs="宋体"/>
          <w:color w:val="000000"/>
          <w:kern w:val="0"/>
          <w:szCs w:val="21"/>
        </w:rPr>
        <w:t>=</w:t>
      </w:r>
      <w:r w:rsidRPr="00AF3F28">
        <w:rPr>
          <w:rFonts w:ascii="Consolas" w:eastAsia="宋体" w:hAnsi="Consolas" w:cs="宋体"/>
          <w:color w:val="098658"/>
          <w:kern w:val="0"/>
          <w:szCs w:val="21"/>
        </w:rPr>
        <w:t>1</w:t>
      </w:r>
      <w:r w:rsidRPr="00AF3F28">
        <w:rPr>
          <w:rFonts w:ascii="Consolas" w:eastAsia="宋体" w:hAnsi="Consolas" w:cs="宋体"/>
          <w:color w:val="000000"/>
          <w:kern w:val="0"/>
          <w:szCs w:val="21"/>
        </w:rPr>
        <w:t>;</w:t>
      </w:r>
    </w:p>
    <w:p w14:paraId="7E1C4EE6"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00"/>
          <w:kern w:val="0"/>
          <w:szCs w:val="21"/>
        </w:rPr>
        <w:t>        }</w:t>
      </w:r>
    </w:p>
    <w:p w14:paraId="1F0BC811"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00"/>
          <w:kern w:val="0"/>
          <w:szCs w:val="21"/>
        </w:rPr>
        <w:t>        </w:t>
      </w:r>
      <w:r w:rsidRPr="00AF3F28">
        <w:rPr>
          <w:rFonts w:ascii="Consolas" w:eastAsia="宋体" w:hAnsi="Consolas" w:cs="宋体"/>
          <w:color w:val="001080"/>
          <w:kern w:val="0"/>
          <w:szCs w:val="21"/>
        </w:rPr>
        <w:t>a</w:t>
      </w:r>
      <w:r w:rsidRPr="00AF3F28">
        <w:rPr>
          <w:rFonts w:ascii="Consolas" w:eastAsia="宋体" w:hAnsi="Consolas" w:cs="宋体"/>
          <w:color w:val="000000"/>
          <w:kern w:val="0"/>
          <w:szCs w:val="21"/>
        </w:rPr>
        <w:t>[</w:t>
      </w:r>
      <w:r w:rsidRPr="00AF3F28">
        <w:rPr>
          <w:rFonts w:ascii="Consolas" w:eastAsia="宋体" w:hAnsi="Consolas" w:cs="宋体"/>
          <w:color w:val="001080"/>
          <w:kern w:val="0"/>
          <w:szCs w:val="21"/>
        </w:rPr>
        <w:t>i</w:t>
      </w:r>
      <w:r w:rsidRPr="00AF3F28">
        <w:rPr>
          <w:rFonts w:ascii="Consolas" w:eastAsia="宋体" w:hAnsi="Consolas" w:cs="宋体"/>
          <w:color w:val="000000"/>
          <w:kern w:val="0"/>
          <w:szCs w:val="21"/>
        </w:rPr>
        <w:t>]=</w:t>
      </w:r>
      <w:r w:rsidRPr="00AF3F28">
        <w:rPr>
          <w:rFonts w:ascii="Consolas" w:eastAsia="宋体" w:hAnsi="Consolas" w:cs="宋体"/>
          <w:color w:val="795E26"/>
          <w:kern w:val="0"/>
          <w:szCs w:val="21"/>
        </w:rPr>
        <w:t>goAhead</w:t>
      </w:r>
      <w:r w:rsidRPr="00AF3F28">
        <w:rPr>
          <w:rFonts w:ascii="Consolas" w:eastAsia="宋体" w:hAnsi="Consolas" w:cs="宋体"/>
          <w:color w:val="000000"/>
          <w:kern w:val="0"/>
          <w:szCs w:val="21"/>
        </w:rPr>
        <w:t>(</w:t>
      </w:r>
      <w:r w:rsidRPr="00AF3F28">
        <w:rPr>
          <w:rFonts w:ascii="Consolas" w:eastAsia="宋体" w:hAnsi="Consolas" w:cs="宋体"/>
          <w:color w:val="001080"/>
          <w:kern w:val="0"/>
          <w:szCs w:val="21"/>
        </w:rPr>
        <w:t>a</w:t>
      </w:r>
      <w:r w:rsidRPr="00AF3F28">
        <w:rPr>
          <w:rFonts w:ascii="Consolas" w:eastAsia="宋体" w:hAnsi="Consolas" w:cs="宋体"/>
          <w:color w:val="000000"/>
          <w:kern w:val="0"/>
          <w:szCs w:val="21"/>
        </w:rPr>
        <w:t>[</w:t>
      </w:r>
      <w:r w:rsidRPr="00AF3F28">
        <w:rPr>
          <w:rFonts w:ascii="Consolas" w:eastAsia="宋体" w:hAnsi="Consolas" w:cs="宋体"/>
          <w:color w:val="001080"/>
          <w:kern w:val="0"/>
          <w:szCs w:val="21"/>
        </w:rPr>
        <w:t>i</w:t>
      </w:r>
      <w:r w:rsidRPr="00AF3F28">
        <w:rPr>
          <w:rFonts w:ascii="Consolas" w:eastAsia="宋体" w:hAnsi="Consolas" w:cs="宋体"/>
          <w:color w:val="000000"/>
          <w:kern w:val="0"/>
          <w:szCs w:val="21"/>
        </w:rPr>
        <w:t>],</w:t>
      </w:r>
      <w:r w:rsidRPr="00AF3F28">
        <w:rPr>
          <w:rFonts w:ascii="Consolas" w:eastAsia="宋体" w:hAnsi="Consolas" w:cs="宋体"/>
          <w:color w:val="001080"/>
          <w:kern w:val="0"/>
          <w:szCs w:val="21"/>
        </w:rPr>
        <w:t>j</w:t>
      </w:r>
      <w:r w:rsidRPr="00AF3F28">
        <w:rPr>
          <w:rFonts w:ascii="Consolas" w:eastAsia="宋体" w:hAnsi="Consolas" w:cs="宋体"/>
          <w:color w:val="000000"/>
          <w:kern w:val="0"/>
          <w:szCs w:val="21"/>
        </w:rPr>
        <w:t>-</w:t>
      </w:r>
      <w:r w:rsidRPr="00AF3F28">
        <w:rPr>
          <w:rFonts w:ascii="Consolas" w:eastAsia="宋体" w:hAnsi="Consolas" w:cs="宋体"/>
          <w:color w:val="098658"/>
          <w:kern w:val="0"/>
          <w:szCs w:val="21"/>
        </w:rPr>
        <w:t>1</w:t>
      </w:r>
      <w:r w:rsidRPr="00AF3F28">
        <w:rPr>
          <w:rFonts w:ascii="Consolas" w:eastAsia="宋体" w:hAnsi="Consolas" w:cs="宋体"/>
          <w:color w:val="000000"/>
          <w:kern w:val="0"/>
          <w:szCs w:val="21"/>
        </w:rPr>
        <w:t>);</w:t>
      </w:r>
    </w:p>
    <w:p w14:paraId="2206E70E"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00"/>
          <w:kern w:val="0"/>
          <w:szCs w:val="21"/>
        </w:rPr>
        <w:t>        </w:t>
      </w:r>
      <w:r w:rsidRPr="00AF3F28">
        <w:rPr>
          <w:rFonts w:ascii="Consolas" w:eastAsia="宋体" w:hAnsi="Consolas" w:cs="宋体"/>
          <w:color w:val="001080"/>
          <w:kern w:val="0"/>
          <w:szCs w:val="21"/>
        </w:rPr>
        <w:t>i</w:t>
      </w:r>
      <w:r w:rsidRPr="00AF3F28">
        <w:rPr>
          <w:rFonts w:ascii="Consolas" w:eastAsia="宋体" w:hAnsi="Consolas" w:cs="宋体"/>
          <w:color w:val="000000"/>
          <w:kern w:val="0"/>
          <w:szCs w:val="21"/>
        </w:rPr>
        <w:t>++;</w:t>
      </w:r>
    </w:p>
    <w:p w14:paraId="7DDAC45F"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00"/>
          <w:kern w:val="0"/>
          <w:szCs w:val="21"/>
        </w:rPr>
        <w:t>    }</w:t>
      </w:r>
      <w:r w:rsidRPr="00AF3F28">
        <w:rPr>
          <w:rFonts w:ascii="Consolas" w:eastAsia="宋体" w:hAnsi="Consolas" w:cs="宋体"/>
          <w:color w:val="AF00DB"/>
          <w:kern w:val="0"/>
          <w:szCs w:val="21"/>
        </w:rPr>
        <w:t>while</w:t>
      </w:r>
      <w:r w:rsidRPr="00AF3F28">
        <w:rPr>
          <w:rFonts w:ascii="Consolas" w:eastAsia="宋体" w:hAnsi="Consolas" w:cs="宋体"/>
          <w:color w:val="000000"/>
          <w:kern w:val="0"/>
          <w:szCs w:val="21"/>
        </w:rPr>
        <w:t>(*(</w:t>
      </w:r>
      <w:r w:rsidRPr="00AF3F28">
        <w:rPr>
          <w:rFonts w:ascii="Consolas" w:eastAsia="宋体" w:hAnsi="Consolas" w:cs="宋体"/>
          <w:color w:val="001080"/>
          <w:kern w:val="0"/>
          <w:szCs w:val="21"/>
        </w:rPr>
        <w:t>a</w:t>
      </w:r>
      <w:r w:rsidRPr="00AF3F28">
        <w:rPr>
          <w:rFonts w:ascii="Consolas" w:eastAsia="宋体" w:hAnsi="Consolas" w:cs="宋体"/>
          <w:color w:val="000000"/>
          <w:kern w:val="0"/>
          <w:szCs w:val="21"/>
        </w:rPr>
        <w:t>[</w:t>
      </w:r>
      <w:r w:rsidRPr="00AF3F28">
        <w:rPr>
          <w:rFonts w:ascii="Consolas" w:eastAsia="宋体" w:hAnsi="Consolas" w:cs="宋体"/>
          <w:color w:val="001080"/>
          <w:kern w:val="0"/>
          <w:szCs w:val="21"/>
        </w:rPr>
        <w:t>i</w:t>
      </w:r>
      <w:r w:rsidRPr="00AF3F28">
        <w:rPr>
          <w:rFonts w:ascii="Consolas" w:eastAsia="宋体" w:hAnsi="Consolas" w:cs="宋体"/>
          <w:color w:val="000000"/>
          <w:kern w:val="0"/>
          <w:szCs w:val="21"/>
        </w:rPr>
        <w:t>-</w:t>
      </w:r>
      <w:r w:rsidRPr="00AF3F28">
        <w:rPr>
          <w:rFonts w:ascii="Consolas" w:eastAsia="宋体" w:hAnsi="Consolas" w:cs="宋体"/>
          <w:color w:val="098658"/>
          <w:kern w:val="0"/>
          <w:szCs w:val="21"/>
        </w:rPr>
        <w:t>1</w:t>
      </w:r>
      <w:r w:rsidRPr="00AF3F28">
        <w:rPr>
          <w:rFonts w:ascii="Consolas" w:eastAsia="宋体" w:hAnsi="Consolas" w:cs="宋体"/>
          <w:color w:val="000000"/>
          <w:kern w:val="0"/>
          <w:szCs w:val="21"/>
        </w:rPr>
        <w:t>])!=</w:t>
      </w:r>
      <w:r w:rsidRPr="00AF3F28">
        <w:rPr>
          <w:rFonts w:ascii="Consolas" w:eastAsia="宋体" w:hAnsi="Consolas" w:cs="宋体"/>
          <w:color w:val="A31515"/>
          <w:kern w:val="0"/>
          <w:szCs w:val="21"/>
        </w:rPr>
        <w:t>'</w:t>
      </w:r>
      <w:r w:rsidRPr="00AF3F28">
        <w:rPr>
          <w:rFonts w:ascii="Consolas" w:eastAsia="宋体" w:hAnsi="Consolas" w:cs="宋体"/>
          <w:color w:val="EE0000"/>
          <w:kern w:val="0"/>
          <w:szCs w:val="21"/>
        </w:rPr>
        <w:t>\n</w:t>
      </w:r>
      <w:r w:rsidRPr="00AF3F28">
        <w:rPr>
          <w:rFonts w:ascii="Consolas" w:eastAsia="宋体" w:hAnsi="Consolas" w:cs="宋体"/>
          <w:color w:val="A31515"/>
          <w:kern w:val="0"/>
          <w:szCs w:val="21"/>
        </w:rPr>
        <w:t>'</w:t>
      </w:r>
      <w:r w:rsidRPr="00AF3F28">
        <w:rPr>
          <w:rFonts w:ascii="Consolas" w:eastAsia="宋体" w:hAnsi="Consolas" w:cs="宋体"/>
          <w:color w:val="000000"/>
          <w:kern w:val="0"/>
          <w:szCs w:val="21"/>
        </w:rPr>
        <w:t>&amp;&amp;</w:t>
      </w:r>
      <w:r w:rsidRPr="00AF3F28">
        <w:rPr>
          <w:rFonts w:ascii="Consolas" w:eastAsia="宋体" w:hAnsi="Consolas" w:cs="宋体"/>
          <w:color w:val="001080"/>
          <w:kern w:val="0"/>
          <w:szCs w:val="21"/>
        </w:rPr>
        <w:t>i</w:t>
      </w:r>
      <w:r w:rsidRPr="00AF3F28">
        <w:rPr>
          <w:rFonts w:ascii="Consolas" w:eastAsia="宋体" w:hAnsi="Consolas" w:cs="宋体"/>
          <w:color w:val="000000"/>
          <w:kern w:val="0"/>
          <w:szCs w:val="21"/>
        </w:rPr>
        <w:t>&lt;</w:t>
      </w:r>
      <w:r w:rsidRPr="00AF3F28">
        <w:rPr>
          <w:rFonts w:ascii="Consolas" w:eastAsia="宋体" w:hAnsi="Consolas" w:cs="宋体"/>
          <w:color w:val="0000FF"/>
          <w:kern w:val="0"/>
          <w:szCs w:val="21"/>
        </w:rPr>
        <w:t>N</w:t>
      </w:r>
      <w:r w:rsidRPr="00AF3F28">
        <w:rPr>
          <w:rFonts w:ascii="Consolas" w:eastAsia="宋体" w:hAnsi="Consolas" w:cs="宋体"/>
          <w:color w:val="000000"/>
          <w:kern w:val="0"/>
          <w:szCs w:val="21"/>
        </w:rPr>
        <w:t>);</w:t>
      </w:r>
    </w:p>
    <w:p w14:paraId="4CAC6ADF"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00"/>
          <w:kern w:val="0"/>
          <w:szCs w:val="21"/>
        </w:rPr>
        <w:t>    </w:t>
      </w:r>
      <w:r w:rsidRPr="00AF3F28">
        <w:rPr>
          <w:rFonts w:ascii="Consolas" w:eastAsia="宋体" w:hAnsi="Consolas" w:cs="宋体"/>
          <w:color w:val="AF00DB"/>
          <w:kern w:val="0"/>
          <w:szCs w:val="21"/>
        </w:rPr>
        <w:t>for</w:t>
      </w:r>
      <w:r w:rsidRPr="00AF3F28">
        <w:rPr>
          <w:rFonts w:ascii="Consolas" w:eastAsia="宋体" w:hAnsi="Consolas" w:cs="宋体"/>
          <w:color w:val="000000"/>
          <w:kern w:val="0"/>
          <w:szCs w:val="21"/>
        </w:rPr>
        <w:t>(</w:t>
      </w:r>
      <w:r w:rsidRPr="00AF3F28">
        <w:rPr>
          <w:rFonts w:ascii="Consolas" w:eastAsia="宋体" w:hAnsi="Consolas" w:cs="宋体"/>
          <w:color w:val="0000FF"/>
          <w:kern w:val="0"/>
          <w:szCs w:val="21"/>
        </w:rPr>
        <w:t>int</w:t>
      </w:r>
      <w:r w:rsidRPr="00AF3F28">
        <w:rPr>
          <w:rFonts w:ascii="Consolas" w:eastAsia="宋体" w:hAnsi="Consolas" w:cs="宋体"/>
          <w:color w:val="000000"/>
          <w:kern w:val="0"/>
          <w:szCs w:val="21"/>
        </w:rPr>
        <w:t> </w:t>
      </w:r>
      <w:r w:rsidRPr="00AF3F28">
        <w:rPr>
          <w:rFonts w:ascii="Consolas" w:eastAsia="宋体" w:hAnsi="Consolas" w:cs="宋体"/>
          <w:color w:val="001080"/>
          <w:kern w:val="0"/>
          <w:szCs w:val="21"/>
        </w:rPr>
        <w:t>m</w:t>
      </w:r>
      <w:r w:rsidRPr="00AF3F28">
        <w:rPr>
          <w:rFonts w:ascii="Consolas" w:eastAsia="宋体" w:hAnsi="Consolas" w:cs="宋体"/>
          <w:color w:val="000000"/>
          <w:kern w:val="0"/>
          <w:szCs w:val="21"/>
        </w:rPr>
        <w:t>=</w:t>
      </w:r>
      <w:r w:rsidRPr="00AF3F28">
        <w:rPr>
          <w:rFonts w:ascii="Consolas" w:eastAsia="宋体" w:hAnsi="Consolas" w:cs="宋体"/>
          <w:color w:val="098658"/>
          <w:kern w:val="0"/>
          <w:szCs w:val="21"/>
        </w:rPr>
        <w:t>0</w:t>
      </w:r>
      <w:r w:rsidRPr="00AF3F28">
        <w:rPr>
          <w:rFonts w:ascii="Consolas" w:eastAsia="宋体" w:hAnsi="Consolas" w:cs="宋体"/>
          <w:color w:val="000000"/>
          <w:kern w:val="0"/>
          <w:szCs w:val="21"/>
        </w:rPr>
        <w:t>;</w:t>
      </w:r>
      <w:r w:rsidRPr="00AF3F28">
        <w:rPr>
          <w:rFonts w:ascii="Consolas" w:eastAsia="宋体" w:hAnsi="Consolas" w:cs="宋体"/>
          <w:color w:val="001080"/>
          <w:kern w:val="0"/>
          <w:szCs w:val="21"/>
        </w:rPr>
        <w:t>m</w:t>
      </w:r>
      <w:r w:rsidRPr="00AF3F28">
        <w:rPr>
          <w:rFonts w:ascii="Consolas" w:eastAsia="宋体" w:hAnsi="Consolas" w:cs="宋体"/>
          <w:color w:val="000000"/>
          <w:kern w:val="0"/>
          <w:szCs w:val="21"/>
        </w:rPr>
        <w:t>&lt;=</w:t>
      </w:r>
      <w:r w:rsidRPr="00AF3F28">
        <w:rPr>
          <w:rFonts w:ascii="Consolas" w:eastAsia="宋体" w:hAnsi="Consolas" w:cs="宋体"/>
          <w:color w:val="001080"/>
          <w:kern w:val="0"/>
          <w:szCs w:val="21"/>
        </w:rPr>
        <w:t>i</w:t>
      </w:r>
      <w:r w:rsidRPr="00AF3F28">
        <w:rPr>
          <w:rFonts w:ascii="Consolas" w:eastAsia="宋体" w:hAnsi="Consolas" w:cs="宋体"/>
          <w:color w:val="000000"/>
          <w:kern w:val="0"/>
          <w:szCs w:val="21"/>
        </w:rPr>
        <w:t>-</w:t>
      </w:r>
      <w:r w:rsidRPr="00AF3F28">
        <w:rPr>
          <w:rFonts w:ascii="Consolas" w:eastAsia="宋体" w:hAnsi="Consolas" w:cs="宋体"/>
          <w:color w:val="098658"/>
          <w:kern w:val="0"/>
          <w:szCs w:val="21"/>
        </w:rPr>
        <w:t>2</w:t>
      </w:r>
      <w:r w:rsidRPr="00AF3F28">
        <w:rPr>
          <w:rFonts w:ascii="Consolas" w:eastAsia="宋体" w:hAnsi="Consolas" w:cs="宋体"/>
          <w:color w:val="000000"/>
          <w:kern w:val="0"/>
          <w:szCs w:val="21"/>
        </w:rPr>
        <w:t>;</w:t>
      </w:r>
      <w:r w:rsidRPr="00AF3F28">
        <w:rPr>
          <w:rFonts w:ascii="Consolas" w:eastAsia="宋体" w:hAnsi="Consolas" w:cs="宋体"/>
          <w:color w:val="001080"/>
          <w:kern w:val="0"/>
          <w:szCs w:val="21"/>
        </w:rPr>
        <w:t>m</w:t>
      </w:r>
      <w:r w:rsidRPr="00AF3F28">
        <w:rPr>
          <w:rFonts w:ascii="Consolas" w:eastAsia="宋体" w:hAnsi="Consolas" w:cs="宋体"/>
          <w:color w:val="000000"/>
          <w:kern w:val="0"/>
          <w:szCs w:val="21"/>
        </w:rPr>
        <w:t>++)</w:t>
      </w:r>
    </w:p>
    <w:p w14:paraId="0D8CB851"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00"/>
          <w:kern w:val="0"/>
          <w:szCs w:val="21"/>
        </w:rPr>
        <w:t>    {</w:t>
      </w:r>
    </w:p>
    <w:p w14:paraId="6A87C3F4"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00"/>
          <w:kern w:val="0"/>
          <w:szCs w:val="21"/>
        </w:rPr>
        <w:t>        </w:t>
      </w:r>
      <w:r w:rsidRPr="00AF3F28">
        <w:rPr>
          <w:rFonts w:ascii="Consolas" w:eastAsia="宋体" w:hAnsi="Consolas" w:cs="宋体"/>
          <w:color w:val="795E26"/>
          <w:kern w:val="0"/>
          <w:szCs w:val="21"/>
        </w:rPr>
        <w:t>fputs</w:t>
      </w:r>
      <w:r w:rsidRPr="00AF3F28">
        <w:rPr>
          <w:rFonts w:ascii="Consolas" w:eastAsia="宋体" w:hAnsi="Consolas" w:cs="宋体"/>
          <w:color w:val="000000"/>
          <w:kern w:val="0"/>
          <w:szCs w:val="21"/>
        </w:rPr>
        <w:t>(</w:t>
      </w:r>
      <w:r w:rsidRPr="00AF3F28">
        <w:rPr>
          <w:rFonts w:ascii="Consolas" w:eastAsia="宋体" w:hAnsi="Consolas" w:cs="宋体"/>
          <w:color w:val="001080"/>
          <w:kern w:val="0"/>
          <w:szCs w:val="21"/>
        </w:rPr>
        <w:t>a</w:t>
      </w:r>
      <w:r w:rsidRPr="00AF3F28">
        <w:rPr>
          <w:rFonts w:ascii="Consolas" w:eastAsia="宋体" w:hAnsi="Consolas" w:cs="宋体"/>
          <w:color w:val="000000"/>
          <w:kern w:val="0"/>
          <w:szCs w:val="21"/>
        </w:rPr>
        <w:t>[</w:t>
      </w:r>
      <w:r w:rsidRPr="00AF3F28">
        <w:rPr>
          <w:rFonts w:ascii="Consolas" w:eastAsia="宋体" w:hAnsi="Consolas" w:cs="宋体"/>
          <w:color w:val="001080"/>
          <w:kern w:val="0"/>
          <w:szCs w:val="21"/>
        </w:rPr>
        <w:t>m</w:t>
      </w:r>
      <w:r w:rsidRPr="00AF3F28">
        <w:rPr>
          <w:rFonts w:ascii="Consolas" w:eastAsia="宋体" w:hAnsi="Consolas" w:cs="宋体"/>
          <w:color w:val="000000"/>
          <w:kern w:val="0"/>
          <w:szCs w:val="21"/>
        </w:rPr>
        <w:t>],</w:t>
      </w:r>
      <w:r w:rsidRPr="00AF3F28">
        <w:rPr>
          <w:rFonts w:ascii="Consolas" w:eastAsia="宋体" w:hAnsi="Consolas" w:cs="宋体"/>
          <w:color w:val="0000FF"/>
          <w:kern w:val="0"/>
          <w:szCs w:val="21"/>
        </w:rPr>
        <w:t>stdout</w:t>
      </w:r>
      <w:r w:rsidRPr="00AF3F28">
        <w:rPr>
          <w:rFonts w:ascii="Consolas" w:eastAsia="宋体" w:hAnsi="Consolas" w:cs="宋体"/>
          <w:color w:val="000000"/>
          <w:kern w:val="0"/>
          <w:szCs w:val="21"/>
        </w:rPr>
        <w:t>);</w:t>
      </w:r>
    </w:p>
    <w:p w14:paraId="7575613F"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00"/>
          <w:kern w:val="0"/>
          <w:szCs w:val="21"/>
        </w:rPr>
        <w:t>    }</w:t>
      </w:r>
    </w:p>
    <w:p w14:paraId="3320A686"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00"/>
          <w:kern w:val="0"/>
          <w:szCs w:val="21"/>
        </w:rPr>
        <w:t>    </w:t>
      </w:r>
      <w:r w:rsidRPr="00AF3F28">
        <w:rPr>
          <w:rFonts w:ascii="Consolas" w:eastAsia="宋体" w:hAnsi="Consolas" w:cs="宋体"/>
          <w:color w:val="AF00DB"/>
          <w:kern w:val="0"/>
          <w:szCs w:val="21"/>
        </w:rPr>
        <w:t>return</w:t>
      </w:r>
      <w:r w:rsidRPr="00AF3F28">
        <w:rPr>
          <w:rFonts w:ascii="Consolas" w:eastAsia="宋体" w:hAnsi="Consolas" w:cs="宋体"/>
          <w:color w:val="000000"/>
          <w:kern w:val="0"/>
          <w:szCs w:val="21"/>
        </w:rPr>
        <w:t> </w:t>
      </w:r>
      <w:r w:rsidRPr="00AF3F28">
        <w:rPr>
          <w:rFonts w:ascii="Consolas" w:eastAsia="宋体" w:hAnsi="Consolas" w:cs="宋体"/>
          <w:color w:val="098658"/>
          <w:kern w:val="0"/>
          <w:szCs w:val="21"/>
        </w:rPr>
        <w:t>0</w:t>
      </w:r>
      <w:r w:rsidRPr="00AF3F28">
        <w:rPr>
          <w:rFonts w:ascii="Consolas" w:eastAsia="宋体" w:hAnsi="Consolas" w:cs="宋体"/>
          <w:color w:val="000000"/>
          <w:kern w:val="0"/>
          <w:szCs w:val="21"/>
        </w:rPr>
        <w:t>;</w:t>
      </w:r>
    </w:p>
    <w:p w14:paraId="06A1273E"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00"/>
          <w:kern w:val="0"/>
          <w:szCs w:val="21"/>
        </w:rPr>
        <w:t>}</w:t>
      </w:r>
    </w:p>
    <w:p w14:paraId="6F6B30B7"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p>
    <w:p w14:paraId="7E38C959"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FF"/>
          <w:kern w:val="0"/>
          <w:szCs w:val="21"/>
        </w:rPr>
        <w:t>char</w:t>
      </w:r>
      <w:r w:rsidRPr="00AF3F28">
        <w:rPr>
          <w:rFonts w:ascii="Consolas" w:eastAsia="宋体" w:hAnsi="Consolas" w:cs="宋体"/>
          <w:color w:val="000000"/>
          <w:kern w:val="0"/>
          <w:szCs w:val="21"/>
        </w:rPr>
        <w:t>*</w:t>
      </w:r>
      <w:r w:rsidRPr="00AF3F28">
        <w:rPr>
          <w:rFonts w:ascii="Consolas" w:eastAsia="宋体" w:hAnsi="Consolas" w:cs="宋体"/>
          <w:color w:val="795E26"/>
          <w:kern w:val="0"/>
          <w:szCs w:val="21"/>
        </w:rPr>
        <w:t>goAhead</w:t>
      </w:r>
      <w:r w:rsidRPr="00AF3F28">
        <w:rPr>
          <w:rFonts w:ascii="Consolas" w:eastAsia="宋体" w:hAnsi="Consolas" w:cs="宋体"/>
          <w:color w:val="000000"/>
          <w:kern w:val="0"/>
          <w:szCs w:val="21"/>
        </w:rPr>
        <w:t>(</w:t>
      </w:r>
      <w:r w:rsidRPr="00AF3F28">
        <w:rPr>
          <w:rFonts w:ascii="Consolas" w:eastAsia="宋体" w:hAnsi="Consolas" w:cs="宋体"/>
          <w:color w:val="0000FF"/>
          <w:kern w:val="0"/>
          <w:szCs w:val="21"/>
        </w:rPr>
        <w:t>char</w:t>
      </w:r>
      <w:r w:rsidRPr="00AF3F28">
        <w:rPr>
          <w:rFonts w:ascii="Consolas" w:eastAsia="宋体" w:hAnsi="Consolas" w:cs="宋体"/>
          <w:color w:val="000000"/>
          <w:kern w:val="0"/>
          <w:szCs w:val="21"/>
        </w:rPr>
        <w:t>*</w:t>
      </w:r>
      <w:r w:rsidRPr="00AF3F28">
        <w:rPr>
          <w:rFonts w:ascii="Consolas" w:eastAsia="宋体" w:hAnsi="Consolas" w:cs="宋体"/>
          <w:color w:val="001080"/>
          <w:kern w:val="0"/>
          <w:szCs w:val="21"/>
        </w:rPr>
        <w:t>a</w:t>
      </w:r>
      <w:r w:rsidRPr="00AF3F28">
        <w:rPr>
          <w:rFonts w:ascii="Consolas" w:eastAsia="宋体" w:hAnsi="Consolas" w:cs="宋体"/>
          <w:color w:val="000000"/>
          <w:kern w:val="0"/>
          <w:szCs w:val="21"/>
        </w:rPr>
        <w:t>,</w:t>
      </w:r>
      <w:r w:rsidRPr="00AF3F28">
        <w:rPr>
          <w:rFonts w:ascii="Consolas" w:eastAsia="宋体" w:hAnsi="Consolas" w:cs="宋体"/>
          <w:color w:val="0000FF"/>
          <w:kern w:val="0"/>
          <w:szCs w:val="21"/>
        </w:rPr>
        <w:t>int</w:t>
      </w:r>
      <w:r w:rsidRPr="00AF3F28">
        <w:rPr>
          <w:rFonts w:ascii="Consolas" w:eastAsia="宋体" w:hAnsi="Consolas" w:cs="宋体"/>
          <w:color w:val="000000"/>
          <w:kern w:val="0"/>
          <w:szCs w:val="21"/>
        </w:rPr>
        <w:t> </w:t>
      </w:r>
      <w:r w:rsidRPr="00AF3F28">
        <w:rPr>
          <w:rFonts w:ascii="Consolas" w:eastAsia="宋体" w:hAnsi="Consolas" w:cs="宋体"/>
          <w:color w:val="001080"/>
          <w:kern w:val="0"/>
          <w:szCs w:val="21"/>
        </w:rPr>
        <w:t>n</w:t>
      </w:r>
      <w:r w:rsidRPr="00AF3F28">
        <w:rPr>
          <w:rFonts w:ascii="Consolas" w:eastAsia="宋体" w:hAnsi="Consolas" w:cs="宋体"/>
          <w:color w:val="000000"/>
          <w:kern w:val="0"/>
          <w:szCs w:val="21"/>
        </w:rPr>
        <w:t>)</w:t>
      </w:r>
    </w:p>
    <w:p w14:paraId="639158AF"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00"/>
          <w:kern w:val="0"/>
          <w:szCs w:val="21"/>
        </w:rPr>
        <w:t>{</w:t>
      </w:r>
    </w:p>
    <w:p w14:paraId="5A042D6E"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00"/>
          <w:kern w:val="0"/>
          <w:szCs w:val="21"/>
        </w:rPr>
        <w:t>    </w:t>
      </w:r>
      <w:r w:rsidRPr="00AF3F28">
        <w:rPr>
          <w:rFonts w:ascii="Consolas" w:eastAsia="宋体" w:hAnsi="Consolas" w:cs="宋体"/>
          <w:color w:val="0000FF"/>
          <w:kern w:val="0"/>
          <w:szCs w:val="21"/>
        </w:rPr>
        <w:t>int</w:t>
      </w:r>
      <w:r w:rsidRPr="00AF3F28">
        <w:rPr>
          <w:rFonts w:ascii="Consolas" w:eastAsia="宋体" w:hAnsi="Consolas" w:cs="宋体"/>
          <w:color w:val="000000"/>
          <w:kern w:val="0"/>
          <w:szCs w:val="21"/>
        </w:rPr>
        <w:t> </w:t>
      </w:r>
      <w:r w:rsidRPr="00AF3F28">
        <w:rPr>
          <w:rFonts w:ascii="Consolas" w:eastAsia="宋体" w:hAnsi="Consolas" w:cs="宋体"/>
          <w:color w:val="001080"/>
          <w:kern w:val="0"/>
          <w:szCs w:val="21"/>
        </w:rPr>
        <w:t>i</w:t>
      </w:r>
      <w:r w:rsidRPr="00AF3F28">
        <w:rPr>
          <w:rFonts w:ascii="Consolas" w:eastAsia="宋体" w:hAnsi="Consolas" w:cs="宋体"/>
          <w:color w:val="000000"/>
          <w:kern w:val="0"/>
          <w:szCs w:val="21"/>
        </w:rPr>
        <w:t>=</w:t>
      </w:r>
      <w:r w:rsidRPr="00AF3F28">
        <w:rPr>
          <w:rFonts w:ascii="Consolas" w:eastAsia="宋体" w:hAnsi="Consolas" w:cs="宋体"/>
          <w:color w:val="098658"/>
          <w:kern w:val="0"/>
          <w:szCs w:val="21"/>
        </w:rPr>
        <w:t>0</w:t>
      </w:r>
      <w:r w:rsidRPr="00AF3F28">
        <w:rPr>
          <w:rFonts w:ascii="Consolas" w:eastAsia="宋体" w:hAnsi="Consolas" w:cs="宋体"/>
          <w:color w:val="000000"/>
          <w:kern w:val="0"/>
          <w:szCs w:val="21"/>
        </w:rPr>
        <w:t>;</w:t>
      </w:r>
    </w:p>
    <w:p w14:paraId="6D4FB877"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00"/>
          <w:kern w:val="0"/>
          <w:szCs w:val="21"/>
        </w:rPr>
        <w:t>    </w:t>
      </w:r>
      <w:r w:rsidRPr="00AF3F28">
        <w:rPr>
          <w:rFonts w:ascii="Consolas" w:eastAsia="宋体" w:hAnsi="Consolas" w:cs="宋体"/>
          <w:color w:val="AF00DB"/>
          <w:kern w:val="0"/>
          <w:szCs w:val="21"/>
        </w:rPr>
        <w:t>while</w:t>
      </w:r>
      <w:r w:rsidRPr="00AF3F28">
        <w:rPr>
          <w:rFonts w:ascii="Consolas" w:eastAsia="宋体" w:hAnsi="Consolas" w:cs="宋体"/>
          <w:color w:val="000000"/>
          <w:kern w:val="0"/>
          <w:szCs w:val="21"/>
        </w:rPr>
        <w:t>(*(</w:t>
      </w:r>
      <w:r w:rsidRPr="00AF3F28">
        <w:rPr>
          <w:rFonts w:ascii="Consolas" w:eastAsia="宋体" w:hAnsi="Consolas" w:cs="宋体"/>
          <w:color w:val="001080"/>
          <w:kern w:val="0"/>
          <w:szCs w:val="21"/>
        </w:rPr>
        <w:t>a</w:t>
      </w:r>
      <w:r w:rsidRPr="00AF3F28">
        <w:rPr>
          <w:rFonts w:ascii="Consolas" w:eastAsia="宋体" w:hAnsi="Consolas" w:cs="宋体"/>
          <w:color w:val="000000"/>
          <w:kern w:val="0"/>
          <w:szCs w:val="21"/>
        </w:rPr>
        <w:t>+</w:t>
      </w:r>
      <w:r w:rsidRPr="00AF3F28">
        <w:rPr>
          <w:rFonts w:ascii="Consolas" w:eastAsia="宋体" w:hAnsi="Consolas" w:cs="宋体"/>
          <w:color w:val="001080"/>
          <w:kern w:val="0"/>
          <w:szCs w:val="21"/>
        </w:rPr>
        <w:t>n</w:t>
      </w:r>
      <w:r w:rsidRPr="00AF3F28">
        <w:rPr>
          <w:rFonts w:ascii="Consolas" w:eastAsia="宋体" w:hAnsi="Consolas" w:cs="宋体"/>
          <w:color w:val="000000"/>
          <w:kern w:val="0"/>
          <w:szCs w:val="21"/>
        </w:rPr>
        <w:t>+</w:t>
      </w:r>
      <w:r w:rsidRPr="00AF3F28">
        <w:rPr>
          <w:rFonts w:ascii="Consolas" w:eastAsia="宋体" w:hAnsi="Consolas" w:cs="宋体"/>
          <w:color w:val="001080"/>
          <w:kern w:val="0"/>
          <w:szCs w:val="21"/>
        </w:rPr>
        <w:t>i</w:t>
      </w:r>
      <w:r w:rsidRPr="00AF3F28">
        <w:rPr>
          <w:rFonts w:ascii="Consolas" w:eastAsia="宋体" w:hAnsi="Consolas" w:cs="宋体"/>
          <w:color w:val="000000"/>
          <w:kern w:val="0"/>
          <w:szCs w:val="21"/>
        </w:rPr>
        <w:t>)!=</w:t>
      </w:r>
      <w:r w:rsidRPr="00AF3F28">
        <w:rPr>
          <w:rFonts w:ascii="Consolas" w:eastAsia="宋体" w:hAnsi="Consolas" w:cs="宋体"/>
          <w:color w:val="A31515"/>
          <w:kern w:val="0"/>
          <w:szCs w:val="21"/>
        </w:rPr>
        <w:t>'</w:t>
      </w:r>
      <w:r w:rsidRPr="00AF3F28">
        <w:rPr>
          <w:rFonts w:ascii="Consolas" w:eastAsia="宋体" w:hAnsi="Consolas" w:cs="宋体"/>
          <w:color w:val="EE0000"/>
          <w:kern w:val="0"/>
          <w:szCs w:val="21"/>
        </w:rPr>
        <w:t>\0</w:t>
      </w:r>
      <w:r w:rsidRPr="00AF3F28">
        <w:rPr>
          <w:rFonts w:ascii="Consolas" w:eastAsia="宋体" w:hAnsi="Consolas" w:cs="宋体"/>
          <w:color w:val="A31515"/>
          <w:kern w:val="0"/>
          <w:szCs w:val="21"/>
        </w:rPr>
        <w:t>'</w:t>
      </w:r>
      <w:r w:rsidRPr="00AF3F28">
        <w:rPr>
          <w:rFonts w:ascii="Consolas" w:eastAsia="宋体" w:hAnsi="Consolas" w:cs="宋体"/>
          <w:color w:val="000000"/>
          <w:kern w:val="0"/>
          <w:szCs w:val="21"/>
        </w:rPr>
        <w:t>)</w:t>
      </w:r>
    </w:p>
    <w:p w14:paraId="26648F77"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00"/>
          <w:kern w:val="0"/>
          <w:szCs w:val="21"/>
        </w:rPr>
        <w:t>    {</w:t>
      </w:r>
    </w:p>
    <w:p w14:paraId="7AE080CC"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00"/>
          <w:kern w:val="0"/>
          <w:szCs w:val="21"/>
        </w:rPr>
        <w:t>       *(</w:t>
      </w:r>
      <w:r w:rsidRPr="00AF3F28">
        <w:rPr>
          <w:rFonts w:ascii="Consolas" w:eastAsia="宋体" w:hAnsi="Consolas" w:cs="宋体"/>
          <w:color w:val="001080"/>
          <w:kern w:val="0"/>
          <w:szCs w:val="21"/>
        </w:rPr>
        <w:t>a</w:t>
      </w:r>
      <w:r w:rsidRPr="00AF3F28">
        <w:rPr>
          <w:rFonts w:ascii="Consolas" w:eastAsia="宋体" w:hAnsi="Consolas" w:cs="宋体"/>
          <w:color w:val="000000"/>
          <w:kern w:val="0"/>
          <w:szCs w:val="21"/>
        </w:rPr>
        <w:t>+</w:t>
      </w:r>
      <w:r w:rsidRPr="00AF3F28">
        <w:rPr>
          <w:rFonts w:ascii="Consolas" w:eastAsia="宋体" w:hAnsi="Consolas" w:cs="宋体"/>
          <w:color w:val="001080"/>
          <w:kern w:val="0"/>
          <w:szCs w:val="21"/>
        </w:rPr>
        <w:t>i</w:t>
      </w:r>
      <w:r w:rsidRPr="00AF3F28">
        <w:rPr>
          <w:rFonts w:ascii="Consolas" w:eastAsia="宋体" w:hAnsi="Consolas" w:cs="宋体"/>
          <w:color w:val="000000"/>
          <w:kern w:val="0"/>
          <w:szCs w:val="21"/>
        </w:rPr>
        <w:t>)=*(</w:t>
      </w:r>
      <w:r w:rsidRPr="00AF3F28">
        <w:rPr>
          <w:rFonts w:ascii="Consolas" w:eastAsia="宋体" w:hAnsi="Consolas" w:cs="宋体"/>
          <w:color w:val="001080"/>
          <w:kern w:val="0"/>
          <w:szCs w:val="21"/>
        </w:rPr>
        <w:t>a</w:t>
      </w:r>
      <w:r w:rsidRPr="00AF3F28">
        <w:rPr>
          <w:rFonts w:ascii="Consolas" w:eastAsia="宋体" w:hAnsi="Consolas" w:cs="宋体"/>
          <w:color w:val="000000"/>
          <w:kern w:val="0"/>
          <w:szCs w:val="21"/>
        </w:rPr>
        <w:t>+</w:t>
      </w:r>
      <w:r w:rsidRPr="00AF3F28">
        <w:rPr>
          <w:rFonts w:ascii="Consolas" w:eastAsia="宋体" w:hAnsi="Consolas" w:cs="宋体"/>
          <w:color w:val="001080"/>
          <w:kern w:val="0"/>
          <w:szCs w:val="21"/>
        </w:rPr>
        <w:t>n</w:t>
      </w:r>
      <w:r w:rsidRPr="00AF3F28">
        <w:rPr>
          <w:rFonts w:ascii="Consolas" w:eastAsia="宋体" w:hAnsi="Consolas" w:cs="宋体"/>
          <w:color w:val="000000"/>
          <w:kern w:val="0"/>
          <w:szCs w:val="21"/>
        </w:rPr>
        <w:t>+</w:t>
      </w:r>
      <w:r w:rsidRPr="00AF3F28">
        <w:rPr>
          <w:rFonts w:ascii="Consolas" w:eastAsia="宋体" w:hAnsi="Consolas" w:cs="宋体"/>
          <w:color w:val="001080"/>
          <w:kern w:val="0"/>
          <w:szCs w:val="21"/>
        </w:rPr>
        <w:t>i</w:t>
      </w:r>
      <w:r w:rsidRPr="00AF3F28">
        <w:rPr>
          <w:rFonts w:ascii="Consolas" w:eastAsia="宋体" w:hAnsi="Consolas" w:cs="宋体"/>
          <w:color w:val="000000"/>
          <w:kern w:val="0"/>
          <w:szCs w:val="21"/>
        </w:rPr>
        <w:t>);</w:t>
      </w:r>
    </w:p>
    <w:p w14:paraId="11BA17A2"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00"/>
          <w:kern w:val="0"/>
          <w:szCs w:val="21"/>
        </w:rPr>
        <w:t>       </w:t>
      </w:r>
      <w:r w:rsidRPr="00AF3F28">
        <w:rPr>
          <w:rFonts w:ascii="Consolas" w:eastAsia="宋体" w:hAnsi="Consolas" w:cs="宋体"/>
          <w:color w:val="001080"/>
          <w:kern w:val="0"/>
          <w:szCs w:val="21"/>
        </w:rPr>
        <w:t>i</w:t>
      </w:r>
      <w:r w:rsidRPr="00AF3F28">
        <w:rPr>
          <w:rFonts w:ascii="Consolas" w:eastAsia="宋体" w:hAnsi="Consolas" w:cs="宋体"/>
          <w:color w:val="000000"/>
          <w:kern w:val="0"/>
          <w:szCs w:val="21"/>
        </w:rPr>
        <w:t>++;</w:t>
      </w:r>
    </w:p>
    <w:p w14:paraId="2B296FB4"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00"/>
          <w:kern w:val="0"/>
          <w:szCs w:val="21"/>
        </w:rPr>
        <w:t>    }</w:t>
      </w:r>
    </w:p>
    <w:p w14:paraId="6FAF1BAA"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00"/>
          <w:kern w:val="0"/>
          <w:szCs w:val="21"/>
        </w:rPr>
        <w:t>    *(</w:t>
      </w:r>
      <w:r w:rsidRPr="00AF3F28">
        <w:rPr>
          <w:rFonts w:ascii="Consolas" w:eastAsia="宋体" w:hAnsi="Consolas" w:cs="宋体"/>
          <w:color w:val="001080"/>
          <w:kern w:val="0"/>
          <w:szCs w:val="21"/>
        </w:rPr>
        <w:t>a</w:t>
      </w:r>
      <w:r w:rsidRPr="00AF3F28">
        <w:rPr>
          <w:rFonts w:ascii="Consolas" w:eastAsia="宋体" w:hAnsi="Consolas" w:cs="宋体"/>
          <w:color w:val="000000"/>
          <w:kern w:val="0"/>
          <w:szCs w:val="21"/>
        </w:rPr>
        <w:t>+</w:t>
      </w:r>
      <w:r w:rsidRPr="00AF3F28">
        <w:rPr>
          <w:rFonts w:ascii="Consolas" w:eastAsia="宋体" w:hAnsi="Consolas" w:cs="宋体"/>
          <w:color w:val="001080"/>
          <w:kern w:val="0"/>
          <w:szCs w:val="21"/>
        </w:rPr>
        <w:t>i</w:t>
      </w:r>
      <w:r w:rsidRPr="00AF3F28">
        <w:rPr>
          <w:rFonts w:ascii="Consolas" w:eastAsia="宋体" w:hAnsi="Consolas" w:cs="宋体"/>
          <w:color w:val="000000"/>
          <w:kern w:val="0"/>
          <w:szCs w:val="21"/>
        </w:rPr>
        <w:t>)=*(</w:t>
      </w:r>
      <w:r w:rsidRPr="00AF3F28">
        <w:rPr>
          <w:rFonts w:ascii="Consolas" w:eastAsia="宋体" w:hAnsi="Consolas" w:cs="宋体"/>
          <w:color w:val="001080"/>
          <w:kern w:val="0"/>
          <w:szCs w:val="21"/>
        </w:rPr>
        <w:t>a</w:t>
      </w:r>
      <w:r w:rsidRPr="00AF3F28">
        <w:rPr>
          <w:rFonts w:ascii="Consolas" w:eastAsia="宋体" w:hAnsi="Consolas" w:cs="宋体"/>
          <w:color w:val="000000"/>
          <w:kern w:val="0"/>
          <w:szCs w:val="21"/>
        </w:rPr>
        <w:t>+</w:t>
      </w:r>
      <w:r w:rsidRPr="00AF3F28">
        <w:rPr>
          <w:rFonts w:ascii="Consolas" w:eastAsia="宋体" w:hAnsi="Consolas" w:cs="宋体"/>
          <w:color w:val="001080"/>
          <w:kern w:val="0"/>
          <w:szCs w:val="21"/>
        </w:rPr>
        <w:t>n</w:t>
      </w:r>
      <w:r w:rsidRPr="00AF3F28">
        <w:rPr>
          <w:rFonts w:ascii="Consolas" w:eastAsia="宋体" w:hAnsi="Consolas" w:cs="宋体"/>
          <w:color w:val="000000"/>
          <w:kern w:val="0"/>
          <w:szCs w:val="21"/>
        </w:rPr>
        <w:t>+</w:t>
      </w:r>
      <w:r w:rsidRPr="00AF3F28">
        <w:rPr>
          <w:rFonts w:ascii="Consolas" w:eastAsia="宋体" w:hAnsi="Consolas" w:cs="宋体"/>
          <w:color w:val="001080"/>
          <w:kern w:val="0"/>
          <w:szCs w:val="21"/>
        </w:rPr>
        <w:t>i</w:t>
      </w:r>
      <w:r w:rsidRPr="00AF3F28">
        <w:rPr>
          <w:rFonts w:ascii="Consolas" w:eastAsia="宋体" w:hAnsi="Consolas" w:cs="宋体"/>
          <w:color w:val="000000"/>
          <w:kern w:val="0"/>
          <w:szCs w:val="21"/>
        </w:rPr>
        <w:t>);</w:t>
      </w:r>
    </w:p>
    <w:p w14:paraId="2BC52958"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00"/>
          <w:kern w:val="0"/>
          <w:szCs w:val="21"/>
        </w:rPr>
        <w:t>    </w:t>
      </w:r>
      <w:r w:rsidRPr="00AF3F28">
        <w:rPr>
          <w:rFonts w:ascii="Consolas" w:eastAsia="宋体" w:hAnsi="Consolas" w:cs="宋体"/>
          <w:color w:val="AF00DB"/>
          <w:kern w:val="0"/>
          <w:szCs w:val="21"/>
        </w:rPr>
        <w:t>return</w:t>
      </w:r>
      <w:r w:rsidRPr="00AF3F28">
        <w:rPr>
          <w:rFonts w:ascii="Consolas" w:eastAsia="宋体" w:hAnsi="Consolas" w:cs="宋体"/>
          <w:color w:val="000000"/>
          <w:kern w:val="0"/>
          <w:szCs w:val="21"/>
        </w:rPr>
        <w:t> </w:t>
      </w:r>
      <w:r w:rsidRPr="00AF3F28">
        <w:rPr>
          <w:rFonts w:ascii="Consolas" w:eastAsia="宋体" w:hAnsi="Consolas" w:cs="宋体"/>
          <w:color w:val="001080"/>
          <w:kern w:val="0"/>
          <w:szCs w:val="21"/>
        </w:rPr>
        <w:t>a</w:t>
      </w:r>
      <w:r w:rsidRPr="00AF3F28">
        <w:rPr>
          <w:rFonts w:ascii="Consolas" w:eastAsia="宋体" w:hAnsi="Consolas" w:cs="宋体"/>
          <w:color w:val="000000"/>
          <w:kern w:val="0"/>
          <w:szCs w:val="21"/>
        </w:rPr>
        <w:t>;</w:t>
      </w:r>
    </w:p>
    <w:p w14:paraId="45CFCDB0"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00"/>
          <w:kern w:val="0"/>
          <w:szCs w:val="21"/>
        </w:rPr>
        <w:t>}</w:t>
      </w:r>
    </w:p>
    <w:p w14:paraId="5012C608"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p>
    <w:p w14:paraId="68CE8F84" w14:textId="13F21A54" w:rsidR="00CC5C4E" w:rsidRPr="00AF3F28" w:rsidRDefault="00AF3F28" w:rsidP="00AF3F28">
      <w:pPr>
        <w:pStyle w:val="a8"/>
        <w:widowControl/>
        <w:numPr>
          <w:ilvl w:val="0"/>
          <w:numId w:val="32"/>
        </w:numPr>
        <w:shd w:val="clear" w:color="auto" w:fill="FFFFFF"/>
        <w:spacing w:line="285" w:lineRule="atLeast"/>
        <w:ind w:firstLineChars="0"/>
        <w:jc w:val="left"/>
        <w:rPr>
          <w:rFonts w:ascii="Times New Roman" w:eastAsia="宋体" w:hAnsi="Times New Roman" w:cs="Times New Roman"/>
          <w:sz w:val="24"/>
          <w:szCs w:val="24"/>
        </w:rPr>
      </w:pPr>
      <w:r w:rsidRPr="00AF3F28">
        <w:rPr>
          <w:rFonts w:ascii="Times New Roman" w:eastAsia="宋体" w:hAnsi="Times New Roman" w:cs="Times New Roman" w:hint="eastAsia"/>
          <w:sz w:val="24"/>
          <w:szCs w:val="24"/>
        </w:rPr>
        <w:t>测试数据</w:t>
      </w:r>
    </w:p>
    <w:tbl>
      <w:tblPr>
        <w:tblStyle w:val="a9"/>
        <w:tblW w:w="7366" w:type="dxa"/>
        <w:tblInd w:w="846" w:type="dxa"/>
        <w:tblLook w:val="04A0" w:firstRow="1" w:lastRow="0" w:firstColumn="1" w:lastColumn="0" w:noHBand="0" w:noVBand="1"/>
      </w:tblPr>
      <w:tblGrid>
        <w:gridCol w:w="1984"/>
        <w:gridCol w:w="1843"/>
        <w:gridCol w:w="1843"/>
        <w:gridCol w:w="1696"/>
      </w:tblGrid>
      <w:tr w:rsidR="00AF3F28" w14:paraId="143A5462" w14:textId="77777777" w:rsidTr="00AF3F28">
        <w:trPr>
          <w:trHeight w:val="514"/>
        </w:trPr>
        <w:tc>
          <w:tcPr>
            <w:tcW w:w="1984" w:type="dxa"/>
          </w:tcPr>
          <w:p w14:paraId="208C3E8E" w14:textId="77777777" w:rsidR="00AF3F28" w:rsidRDefault="00AF3F28" w:rsidP="00AF3F28">
            <w:pPr>
              <w:pStyle w:val="a8"/>
              <w:widowControl/>
              <w:spacing w:line="285" w:lineRule="atLeast"/>
              <w:ind w:firstLineChars="0" w:firstLine="0"/>
              <w:jc w:val="left"/>
              <w:rPr>
                <w:rFonts w:ascii="Times New Roman" w:eastAsia="宋体" w:hAnsi="Times New Roman" w:cs="Times New Roman" w:hint="eastAsia"/>
                <w:sz w:val="24"/>
                <w:szCs w:val="24"/>
              </w:rPr>
            </w:pPr>
          </w:p>
        </w:tc>
        <w:tc>
          <w:tcPr>
            <w:tcW w:w="1843" w:type="dxa"/>
          </w:tcPr>
          <w:p w14:paraId="3F488841" w14:textId="47667D93" w:rsidR="00AF3F28" w:rsidRDefault="00AF3F28" w:rsidP="00AF3F28">
            <w:pPr>
              <w:pStyle w:val="a8"/>
              <w:widowControl/>
              <w:spacing w:line="285" w:lineRule="atLeast"/>
              <w:ind w:firstLineChars="0" w:firstLine="0"/>
              <w:jc w:val="left"/>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输入数据</w:t>
            </w:r>
          </w:p>
        </w:tc>
        <w:tc>
          <w:tcPr>
            <w:tcW w:w="1843" w:type="dxa"/>
          </w:tcPr>
          <w:p w14:paraId="5CA00811" w14:textId="1EB5978C" w:rsidR="00AF3F28" w:rsidRDefault="00AF3F28" w:rsidP="00AF3F28">
            <w:pPr>
              <w:pStyle w:val="a8"/>
              <w:widowControl/>
              <w:spacing w:line="285" w:lineRule="atLeast"/>
              <w:ind w:firstLineChars="0" w:firstLine="0"/>
              <w:jc w:val="left"/>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理论结果</w:t>
            </w:r>
          </w:p>
        </w:tc>
        <w:tc>
          <w:tcPr>
            <w:tcW w:w="1696" w:type="dxa"/>
          </w:tcPr>
          <w:p w14:paraId="026267F2" w14:textId="4C77B712" w:rsidR="00AF3F28" w:rsidRDefault="00AF3F28" w:rsidP="00AF3F28">
            <w:pPr>
              <w:pStyle w:val="a8"/>
              <w:widowControl/>
              <w:spacing w:line="285" w:lineRule="atLeast"/>
              <w:ind w:firstLineChars="0" w:firstLine="0"/>
              <w:jc w:val="left"/>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实际结果</w:t>
            </w:r>
          </w:p>
        </w:tc>
      </w:tr>
      <w:tr w:rsidR="00AF3F28" w14:paraId="4D73CA54" w14:textId="77777777" w:rsidTr="00AF3F28">
        <w:trPr>
          <w:trHeight w:val="522"/>
        </w:trPr>
        <w:tc>
          <w:tcPr>
            <w:tcW w:w="1984" w:type="dxa"/>
          </w:tcPr>
          <w:p w14:paraId="1CC3E030" w14:textId="3C0F3E7B" w:rsidR="00AF3F28" w:rsidRDefault="00AF3F28" w:rsidP="00AF3F28">
            <w:pPr>
              <w:pStyle w:val="a8"/>
              <w:widowControl/>
              <w:spacing w:line="285" w:lineRule="atLeast"/>
              <w:ind w:firstLineChars="0" w:firstLine="0"/>
              <w:jc w:val="left"/>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用例</w:t>
            </w:r>
            <w:r>
              <w:rPr>
                <w:rFonts w:ascii="Times New Roman" w:eastAsia="宋体" w:hAnsi="Times New Roman" w:cs="Times New Roman" w:hint="eastAsia"/>
                <w:sz w:val="24"/>
                <w:szCs w:val="24"/>
              </w:rPr>
              <w:t>1</w:t>
            </w:r>
          </w:p>
        </w:tc>
        <w:tc>
          <w:tcPr>
            <w:tcW w:w="1843" w:type="dxa"/>
          </w:tcPr>
          <w:p w14:paraId="217C5ED7" w14:textId="5388CC2A" w:rsidR="00AF3F28" w:rsidRDefault="00AF3F28" w:rsidP="00AF3F28">
            <w:pPr>
              <w:pStyle w:val="a8"/>
              <w:widowControl/>
              <w:spacing w:line="285" w:lineRule="atLeast"/>
              <w:ind w:firstLineChars="0" w:firstLine="0"/>
              <w:jc w:val="left"/>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taaa</w:t>
            </w:r>
          </w:p>
        </w:tc>
        <w:tc>
          <w:tcPr>
            <w:tcW w:w="1843" w:type="dxa"/>
          </w:tcPr>
          <w:p w14:paraId="3B4F29EF" w14:textId="21E00A4E" w:rsidR="00AF3F28" w:rsidRDefault="00AF3F28" w:rsidP="00AF3F28">
            <w:pPr>
              <w:pStyle w:val="a8"/>
              <w:widowControl/>
              <w:spacing w:line="285" w:lineRule="atLeast"/>
              <w:ind w:firstLineChars="0" w:firstLine="0"/>
              <w:jc w:val="left"/>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a</w:t>
            </w:r>
            <w:r>
              <w:rPr>
                <w:rFonts w:ascii="Times New Roman" w:eastAsia="宋体" w:hAnsi="Times New Roman" w:cs="Times New Roman"/>
                <w:sz w:val="24"/>
                <w:szCs w:val="24"/>
              </w:rPr>
              <w:t>aa</w:t>
            </w:r>
          </w:p>
        </w:tc>
        <w:tc>
          <w:tcPr>
            <w:tcW w:w="1696" w:type="dxa"/>
          </w:tcPr>
          <w:p w14:paraId="670888C5" w14:textId="68AA864F" w:rsidR="00AF3F28" w:rsidRDefault="00AF3F28" w:rsidP="00AF3F28">
            <w:pPr>
              <w:pStyle w:val="a8"/>
              <w:widowControl/>
              <w:spacing w:line="285" w:lineRule="atLeast"/>
              <w:ind w:firstLineChars="0" w:firstLine="0"/>
              <w:jc w:val="left"/>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a</w:t>
            </w:r>
            <w:r>
              <w:rPr>
                <w:rFonts w:ascii="Times New Roman" w:eastAsia="宋体" w:hAnsi="Times New Roman" w:cs="Times New Roman"/>
                <w:sz w:val="24"/>
                <w:szCs w:val="24"/>
              </w:rPr>
              <w:t>aa</w:t>
            </w:r>
          </w:p>
        </w:tc>
      </w:tr>
      <w:tr w:rsidR="00AF3F28" w14:paraId="104021A4" w14:textId="77777777" w:rsidTr="00AF3F28">
        <w:trPr>
          <w:trHeight w:val="514"/>
        </w:trPr>
        <w:tc>
          <w:tcPr>
            <w:tcW w:w="1984" w:type="dxa"/>
          </w:tcPr>
          <w:p w14:paraId="6E25CD68" w14:textId="365505BF" w:rsidR="00AF3F28" w:rsidRDefault="00AF3F28" w:rsidP="00AF3F28">
            <w:pPr>
              <w:pStyle w:val="a8"/>
              <w:widowControl/>
              <w:spacing w:line="285" w:lineRule="atLeast"/>
              <w:ind w:firstLineChars="0" w:firstLine="0"/>
              <w:jc w:val="left"/>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用例</w:t>
            </w:r>
            <w:r>
              <w:rPr>
                <w:rFonts w:ascii="Times New Roman" w:eastAsia="宋体" w:hAnsi="Times New Roman" w:cs="Times New Roman" w:hint="eastAsia"/>
                <w:sz w:val="24"/>
                <w:szCs w:val="24"/>
              </w:rPr>
              <w:t>2</w:t>
            </w:r>
          </w:p>
        </w:tc>
        <w:tc>
          <w:tcPr>
            <w:tcW w:w="1843" w:type="dxa"/>
          </w:tcPr>
          <w:p w14:paraId="3B460744" w14:textId="02BB770E" w:rsidR="00AF3F28" w:rsidRDefault="00AF3F28" w:rsidP="00AF3F28">
            <w:pPr>
              <w:pStyle w:val="a8"/>
              <w:widowControl/>
              <w:spacing w:line="285" w:lineRule="atLeast"/>
              <w:ind w:firstLineChars="0" w:firstLine="0"/>
              <w:jc w:val="left"/>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\t \tbbb</w:t>
            </w:r>
          </w:p>
        </w:tc>
        <w:tc>
          <w:tcPr>
            <w:tcW w:w="1843" w:type="dxa"/>
          </w:tcPr>
          <w:p w14:paraId="0891988B" w14:textId="337EDD85" w:rsidR="00AF3F28" w:rsidRDefault="00AF3F28" w:rsidP="00AF3F28">
            <w:pPr>
              <w:pStyle w:val="a8"/>
              <w:widowControl/>
              <w:spacing w:line="285" w:lineRule="atLeast"/>
              <w:ind w:firstLineChars="0" w:firstLine="0"/>
              <w:jc w:val="left"/>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b</w:t>
            </w:r>
            <w:r>
              <w:rPr>
                <w:rFonts w:ascii="Times New Roman" w:eastAsia="宋体" w:hAnsi="Times New Roman" w:cs="Times New Roman"/>
                <w:sz w:val="24"/>
                <w:szCs w:val="24"/>
              </w:rPr>
              <w:t>bb</w:t>
            </w:r>
          </w:p>
        </w:tc>
        <w:tc>
          <w:tcPr>
            <w:tcW w:w="1696" w:type="dxa"/>
          </w:tcPr>
          <w:p w14:paraId="5495C1FE" w14:textId="2A76316B" w:rsidR="00AF3F28" w:rsidRDefault="00AF3F28" w:rsidP="00AF3F28">
            <w:pPr>
              <w:pStyle w:val="a8"/>
              <w:widowControl/>
              <w:spacing w:line="285" w:lineRule="atLeast"/>
              <w:ind w:firstLineChars="0" w:firstLine="0"/>
              <w:jc w:val="left"/>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b</w:t>
            </w:r>
            <w:r>
              <w:rPr>
                <w:rFonts w:ascii="Times New Roman" w:eastAsia="宋体" w:hAnsi="Times New Roman" w:cs="Times New Roman"/>
                <w:sz w:val="24"/>
                <w:szCs w:val="24"/>
              </w:rPr>
              <w:t>bb</w:t>
            </w:r>
          </w:p>
        </w:tc>
      </w:tr>
    </w:tbl>
    <w:p w14:paraId="0F503AF2" w14:textId="10A16D17" w:rsidR="00AF3F28" w:rsidRDefault="00AF3F28" w:rsidP="00AF3F28">
      <w:pPr>
        <w:pStyle w:val="a8"/>
        <w:widowControl/>
        <w:shd w:val="clear" w:color="auto" w:fill="FFFFFF"/>
        <w:spacing w:line="285" w:lineRule="atLeast"/>
        <w:ind w:left="1140" w:firstLineChars="0" w:firstLine="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实际程序运行结果：</w:t>
      </w:r>
    </w:p>
    <w:p w14:paraId="1BE2B565" w14:textId="06E21686" w:rsidR="00AF3F28" w:rsidRDefault="00AF3F28" w:rsidP="00AF3F28">
      <w:pPr>
        <w:pStyle w:val="a8"/>
        <w:widowControl/>
        <w:shd w:val="clear" w:color="auto" w:fill="FFFFFF"/>
        <w:spacing w:line="285" w:lineRule="atLeast"/>
        <w:ind w:left="1140" w:firstLineChars="0" w:firstLine="0"/>
        <w:jc w:val="left"/>
        <w:rPr>
          <w:rFonts w:ascii="Times New Roman" w:eastAsia="宋体" w:hAnsi="Times New Roman" w:cs="Times New Roman"/>
          <w:sz w:val="24"/>
          <w:szCs w:val="24"/>
        </w:rPr>
      </w:pPr>
      <w:r w:rsidRPr="00AF3F28">
        <w:rPr>
          <w:rFonts w:ascii="Times New Roman" w:eastAsia="宋体" w:hAnsi="Times New Roman" w:cs="Times New Roman"/>
          <w:sz w:val="24"/>
          <w:szCs w:val="24"/>
        </w:rPr>
        <w:drawing>
          <wp:anchor distT="0" distB="0" distL="114300" distR="114300" simplePos="0" relativeHeight="251668480" behindDoc="0" locked="0" layoutInCell="1" allowOverlap="1" wp14:anchorId="32367392" wp14:editId="64F90FA6">
            <wp:simplePos x="0" y="0"/>
            <wp:positionH relativeFrom="column">
              <wp:posOffset>723900</wp:posOffset>
            </wp:positionH>
            <wp:positionV relativeFrom="paragraph">
              <wp:posOffset>97155</wp:posOffset>
            </wp:positionV>
            <wp:extent cx="4800847" cy="1390721"/>
            <wp:effectExtent l="0" t="0" r="0" b="0"/>
            <wp:wrapTopAndBottom/>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800847" cy="1390721"/>
                    </a:xfrm>
                    <a:prstGeom prst="rect">
                      <a:avLst/>
                    </a:prstGeom>
                  </pic:spPr>
                </pic:pic>
              </a:graphicData>
            </a:graphic>
            <wp14:sizeRelH relativeFrom="page">
              <wp14:pctWidth>0</wp14:pctWidth>
            </wp14:sizeRelH>
            <wp14:sizeRelV relativeFrom="page">
              <wp14:pctHeight>0</wp14:pctHeight>
            </wp14:sizeRelV>
          </wp:anchor>
        </w:drawing>
      </w:r>
    </w:p>
    <w:p w14:paraId="1795A8C9" w14:textId="77777777" w:rsidR="00AF3F28" w:rsidRPr="00AF3F28" w:rsidRDefault="00AF3F28" w:rsidP="00AF3F28">
      <w:pPr>
        <w:spacing w:line="360" w:lineRule="auto"/>
        <w:rPr>
          <w:rFonts w:ascii="Times New Roman" w:eastAsia="宋体" w:hAnsi="Times New Roman" w:cs="Times New Roman"/>
          <w:sz w:val="24"/>
          <w:szCs w:val="24"/>
        </w:rPr>
      </w:pPr>
      <w:r w:rsidRPr="00AF3F28">
        <w:rPr>
          <w:rFonts w:ascii="Times New Roman" w:eastAsia="宋体" w:hAnsi="Times New Roman" w:cs="Times New Roman" w:hint="eastAsia"/>
          <w:sz w:val="24"/>
          <w:szCs w:val="24"/>
        </w:rPr>
        <w:t>（</w:t>
      </w:r>
      <w:r w:rsidRPr="00AF3F28">
        <w:rPr>
          <w:rFonts w:ascii="Times New Roman" w:eastAsia="宋体" w:hAnsi="Times New Roman" w:cs="Times New Roman" w:hint="eastAsia"/>
          <w:sz w:val="24"/>
          <w:szCs w:val="24"/>
        </w:rPr>
        <w:t>4</w:t>
      </w:r>
      <w:r w:rsidRPr="00AF3F28">
        <w:rPr>
          <w:rFonts w:ascii="Times New Roman" w:eastAsia="宋体" w:hAnsi="Times New Roman" w:cs="Times New Roman" w:hint="eastAsia"/>
          <w:sz w:val="24"/>
          <w:szCs w:val="24"/>
        </w:rPr>
        <w:t>）编写</w:t>
      </w:r>
      <w:r w:rsidRPr="00AF3F28">
        <w:rPr>
          <w:rFonts w:ascii="Times New Roman" w:eastAsia="宋体" w:hAnsi="Times New Roman" w:cs="Times New Roman" w:hint="eastAsia"/>
          <w:sz w:val="24"/>
          <w:szCs w:val="24"/>
        </w:rPr>
        <w:t>8</w:t>
      </w:r>
      <w:r w:rsidRPr="00AF3F28">
        <w:rPr>
          <w:rFonts w:ascii="Times New Roman" w:eastAsia="宋体" w:hAnsi="Times New Roman" w:cs="Times New Roman" w:hint="eastAsia"/>
          <w:sz w:val="24"/>
          <w:szCs w:val="24"/>
        </w:rPr>
        <w:t>个任务函数，一个</w:t>
      </w:r>
      <w:r w:rsidRPr="00AF3F28">
        <w:rPr>
          <w:rFonts w:ascii="Times New Roman" w:eastAsia="宋体" w:hAnsi="Times New Roman" w:cs="Times New Roman" w:hint="eastAsia"/>
          <w:sz w:val="24"/>
          <w:szCs w:val="24"/>
        </w:rPr>
        <w:t>s</w:t>
      </w:r>
      <w:r w:rsidRPr="00AF3F28">
        <w:rPr>
          <w:rFonts w:ascii="Times New Roman" w:eastAsia="宋体" w:hAnsi="Times New Roman" w:cs="Times New Roman"/>
          <w:sz w:val="24"/>
          <w:szCs w:val="24"/>
        </w:rPr>
        <w:t>cheduler</w:t>
      </w:r>
      <w:r w:rsidRPr="00AF3F28">
        <w:rPr>
          <w:rFonts w:ascii="Times New Roman" w:eastAsia="宋体" w:hAnsi="Times New Roman" w:cs="Times New Roman" w:hint="eastAsia"/>
          <w:sz w:val="24"/>
          <w:szCs w:val="24"/>
        </w:rPr>
        <w:t>调度函数和一个</w:t>
      </w:r>
      <w:r w:rsidRPr="00AF3F28">
        <w:rPr>
          <w:rFonts w:ascii="Times New Roman" w:eastAsia="宋体" w:hAnsi="Times New Roman" w:cs="Times New Roman" w:hint="eastAsia"/>
          <w:sz w:val="24"/>
          <w:szCs w:val="24"/>
        </w:rPr>
        <w:t>e</w:t>
      </w:r>
      <w:r w:rsidRPr="00AF3F28">
        <w:rPr>
          <w:rFonts w:ascii="Times New Roman" w:eastAsia="宋体" w:hAnsi="Times New Roman" w:cs="Times New Roman"/>
          <w:sz w:val="24"/>
          <w:szCs w:val="24"/>
        </w:rPr>
        <w:t>xecut</w:t>
      </w:r>
      <w:r w:rsidRPr="00AF3F28">
        <w:rPr>
          <w:rFonts w:ascii="Times New Roman" w:eastAsia="宋体" w:hAnsi="Times New Roman" w:cs="Times New Roman" w:hint="eastAsia"/>
          <w:sz w:val="24"/>
          <w:szCs w:val="24"/>
        </w:rPr>
        <w:t>e</w:t>
      </w:r>
      <w:r w:rsidRPr="00AF3F28">
        <w:rPr>
          <w:rFonts w:ascii="Times New Roman" w:eastAsia="宋体" w:hAnsi="Times New Roman" w:cs="Times New Roman" w:hint="eastAsia"/>
          <w:sz w:val="24"/>
          <w:szCs w:val="24"/>
        </w:rPr>
        <w:t>执行函数。仅在</w:t>
      </w:r>
      <w:r w:rsidRPr="00AF3F28">
        <w:rPr>
          <w:rFonts w:ascii="Times New Roman" w:eastAsia="宋体" w:hAnsi="Times New Roman" w:cs="Times New Roman" w:hint="eastAsia"/>
          <w:sz w:val="24"/>
          <w:szCs w:val="24"/>
        </w:rPr>
        <w:t>m</w:t>
      </w:r>
      <w:r w:rsidRPr="00AF3F28">
        <w:rPr>
          <w:rFonts w:ascii="Times New Roman" w:eastAsia="宋体" w:hAnsi="Times New Roman" w:cs="Times New Roman"/>
          <w:sz w:val="24"/>
          <w:szCs w:val="24"/>
        </w:rPr>
        <w:t>ain</w:t>
      </w:r>
      <w:r w:rsidRPr="00AF3F28">
        <w:rPr>
          <w:rFonts w:ascii="Times New Roman" w:eastAsia="宋体" w:hAnsi="Times New Roman" w:cs="Times New Roman" w:hint="eastAsia"/>
          <w:sz w:val="24"/>
          <w:szCs w:val="24"/>
        </w:rPr>
        <w:t>函数中调用</w:t>
      </w:r>
      <w:r w:rsidRPr="00AF3F28">
        <w:rPr>
          <w:rFonts w:ascii="Times New Roman" w:eastAsia="宋体" w:hAnsi="Times New Roman" w:cs="Times New Roman" w:hint="eastAsia"/>
          <w:sz w:val="24"/>
          <w:szCs w:val="24"/>
        </w:rPr>
        <w:t>s</w:t>
      </w:r>
      <w:r w:rsidRPr="00AF3F28">
        <w:rPr>
          <w:rFonts w:ascii="Times New Roman" w:eastAsia="宋体" w:hAnsi="Times New Roman" w:cs="Times New Roman"/>
          <w:sz w:val="24"/>
          <w:szCs w:val="24"/>
        </w:rPr>
        <w:t>cheduler</w:t>
      </w:r>
      <w:r w:rsidRPr="00AF3F28">
        <w:rPr>
          <w:rFonts w:ascii="Times New Roman" w:eastAsia="宋体" w:hAnsi="Times New Roman" w:cs="Times New Roman" w:hint="eastAsia"/>
          <w:sz w:val="24"/>
          <w:szCs w:val="24"/>
        </w:rPr>
        <w:t>函数，</w:t>
      </w:r>
      <w:r w:rsidRPr="00AF3F28">
        <w:rPr>
          <w:rFonts w:ascii="Times New Roman" w:eastAsia="宋体" w:hAnsi="Times New Roman" w:cs="Times New Roman"/>
          <w:sz w:val="24"/>
          <w:szCs w:val="24"/>
        </w:rPr>
        <w:t>scheduler</w:t>
      </w:r>
      <w:r w:rsidRPr="00AF3F28">
        <w:rPr>
          <w:rFonts w:ascii="Times New Roman" w:eastAsia="宋体" w:hAnsi="Times New Roman" w:cs="Times New Roman" w:hint="eastAsia"/>
          <w:sz w:val="24"/>
          <w:szCs w:val="24"/>
        </w:rPr>
        <w:t>函数要求用最快的方式调度执行用户指定的任务函数。</w:t>
      </w:r>
    </w:p>
    <w:p w14:paraId="6378D373" w14:textId="77777777" w:rsidR="00AF3F28" w:rsidRPr="00AF3F28" w:rsidRDefault="00AF3F28" w:rsidP="00AF3F28">
      <w:pPr>
        <w:spacing w:line="360" w:lineRule="auto"/>
        <w:ind w:firstLine="480"/>
        <w:rPr>
          <w:rFonts w:ascii="Times New Roman" w:eastAsia="宋体" w:hAnsi="Times New Roman" w:cs="Times New Roman"/>
          <w:sz w:val="24"/>
          <w:szCs w:val="24"/>
        </w:rPr>
      </w:pPr>
      <w:r w:rsidRPr="00AF3F28">
        <w:rPr>
          <w:rFonts w:ascii="宋体" w:eastAsia="宋体" w:hAnsi="宋体" w:cs="Times New Roman" w:hint="eastAsia"/>
          <w:sz w:val="24"/>
          <w:szCs w:val="24"/>
        </w:rPr>
        <w:t>①</w:t>
      </w:r>
      <w:r w:rsidRPr="00AF3F28">
        <w:rPr>
          <w:rFonts w:ascii="Times New Roman" w:eastAsia="宋体" w:hAnsi="Times New Roman" w:cs="Times New Roman" w:hint="eastAsia"/>
          <w:sz w:val="24"/>
          <w:szCs w:val="24"/>
        </w:rPr>
        <w:t>先设计</w:t>
      </w:r>
      <w:r w:rsidRPr="00AF3F28">
        <w:rPr>
          <w:rFonts w:ascii="Times New Roman" w:eastAsia="宋体" w:hAnsi="Times New Roman" w:cs="Times New Roman" w:hint="eastAsia"/>
          <w:sz w:val="24"/>
          <w:szCs w:val="24"/>
        </w:rPr>
        <w:t>t</w:t>
      </w:r>
      <w:r w:rsidRPr="00AF3F28">
        <w:rPr>
          <w:rFonts w:ascii="Times New Roman" w:eastAsia="宋体" w:hAnsi="Times New Roman" w:cs="Times New Roman"/>
          <w:sz w:val="24"/>
          <w:szCs w:val="24"/>
        </w:rPr>
        <w:t>ask0, task1, task2, task3, task4, task5, task6, task7</w:t>
      </w:r>
      <w:r w:rsidRPr="00AF3F28">
        <w:rPr>
          <w:rFonts w:ascii="Times New Roman" w:eastAsia="宋体" w:hAnsi="Times New Roman" w:cs="Times New Roman" w:hint="eastAsia"/>
          <w:sz w:val="24"/>
          <w:szCs w:val="24"/>
        </w:rPr>
        <w:t>共</w:t>
      </w:r>
      <w:r w:rsidRPr="00AF3F28">
        <w:rPr>
          <w:rFonts w:ascii="Times New Roman" w:eastAsia="宋体" w:hAnsi="Times New Roman" w:cs="Times New Roman" w:hint="eastAsia"/>
          <w:sz w:val="24"/>
          <w:szCs w:val="24"/>
        </w:rPr>
        <w:t>8</w:t>
      </w:r>
      <w:r w:rsidRPr="00AF3F28">
        <w:rPr>
          <w:rFonts w:ascii="Times New Roman" w:eastAsia="宋体" w:hAnsi="Times New Roman" w:cs="Times New Roman" w:hint="eastAsia"/>
          <w:sz w:val="24"/>
          <w:szCs w:val="24"/>
        </w:rPr>
        <w:t>个任务函数，每个任务函数的任务就是输出该任务被调用的字符串。例如，第</w:t>
      </w:r>
      <w:r w:rsidRPr="00AF3F28">
        <w:rPr>
          <w:rFonts w:ascii="Times New Roman" w:eastAsia="宋体" w:hAnsi="Times New Roman" w:cs="Times New Roman" w:hint="eastAsia"/>
          <w:sz w:val="24"/>
          <w:szCs w:val="24"/>
        </w:rPr>
        <w:t>0</w:t>
      </w:r>
      <w:r w:rsidRPr="00AF3F28">
        <w:rPr>
          <w:rFonts w:ascii="Times New Roman" w:eastAsia="宋体" w:hAnsi="Times New Roman" w:cs="Times New Roman" w:hint="eastAsia"/>
          <w:sz w:val="24"/>
          <w:szCs w:val="24"/>
        </w:rPr>
        <w:t>个任务函数输出“</w:t>
      </w:r>
      <w:r w:rsidRPr="00AF3F28">
        <w:rPr>
          <w:rFonts w:ascii="Times New Roman" w:eastAsia="宋体" w:hAnsi="Times New Roman" w:cs="Times New Roman" w:hint="eastAsia"/>
          <w:sz w:val="24"/>
          <w:szCs w:val="24"/>
        </w:rPr>
        <w:t>task</w:t>
      </w:r>
      <w:r w:rsidRPr="00AF3F28">
        <w:rPr>
          <w:rFonts w:ascii="Times New Roman" w:eastAsia="宋体" w:hAnsi="Times New Roman" w:cs="Times New Roman"/>
          <w:sz w:val="24"/>
          <w:szCs w:val="24"/>
        </w:rPr>
        <w:t>0 is called</w:t>
      </w:r>
      <w:r w:rsidRPr="00AF3F28">
        <w:rPr>
          <w:rFonts w:ascii="Times New Roman" w:eastAsia="宋体" w:hAnsi="Times New Roman" w:cs="Times New Roman" w:hint="eastAsia"/>
          <w:sz w:val="24"/>
          <w:szCs w:val="24"/>
        </w:rPr>
        <w:t>!</w:t>
      </w:r>
      <w:r w:rsidRPr="00AF3F28">
        <w:rPr>
          <w:rFonts w:ascii="Times New Roman" w:eastAsia="宋体" w:hAnsi="Times New Roman" w:cs="Times New Roman" w:hint="eastAsia"/>
          <w:sz w:val="24"/>
          <w:szCs w:val="24"/>
        </w:rPr>
        <w:t>”，第</w:t>
      </w:r>
      <w:r w:rsidRPr="00AF3F28">
        <w:rPr>
          <w:rFonts w:ascii="Times New Roman" w:eastAsia="宋体" w:hAnsi="Times New Roman" w:cs="Times New Roman" w:hint="eastAsia"/>
          <w:sz w:val="24"/>
          <w:szCs w:val="24"/>
        </w:rPr>
        <w:t>1</w:t>
      </w:r>
      <w:r w:rsidRPr="00AF3F28">
        <w:rPr>
          <w:rFonts w:ascii="Times New Roman" w:eastAsia="宋体" w:hAnsi="Times New Roman" w:cs="Times New Roman" w:hint="eastAsia"/>
          <w:sz w:val="24"/>
          <w:szCs w:val="24"/>
        </w:rPr>
        <w:t>个任务函数输出“</w:t>
      </w:r>
      <w:r w:rsidRPr="00AF3F28">
        <w:rPr>
          <w:rFonts w:ascii="Times New Roman" w:eastAsia="宋体" w:hAnsi="Times New Roman" w:cs="Times New Roman" w:hint="eastAsia"/>
          <w:sz w:val="24"/>
          <w:szCs w:val="24"/>
        </w:rPr>
        <w:t>t</w:t>
      </w:r>
      <w:r w:rsidRPr="00AF3F28">
        <w:rPr>
          <w:rFonts w:ascii="Times New Roman" w:eastAsia="宋体" w:hAnsi="Times New Roman" w:cs="Times New Roman"/>
          <w:sz w:val="24"/>
          <w:szCs w:val="24"/>
        </w:rPr>
        <w:t>ask1 is called!</w:t>
      </w:r>
      <w:r w:rsidRPr="00AF3F28">
        <w:rPr>
          <w:rFonts w:ascii="Times New Roman" w:eastAsia="宋体" w:hAnsi="Times New Roman" w:cs="Times New Roman" w:hint="eastAsia"/>
          <w:sz w:val="24"/>
          <w:szCs w:val="24"/>
        </w:rPr>
        <w:t>”，以此类推。</w:t>
      </w:r>
    </w:p>
    <w:p w14:paraId="2D54D7F7" w14:textId="77777777" w:rsidR="00AF3F28" w:rsidRPr="00AF3F28" w:rsidRDefault="00AF3F28" w:rsidP="00AF3F28">
      <w:pPr>
        <w:spacing w:line="360" w:lineRule="auto"/>
        <w:ind w:firstLine="480"/>
        <w:rPr>
          <w:rFonts w:ascii="Times New Roman" w:eastAsia="宋体" w:hAnsi="Times New Roman" w:cs="Times New Roman"/>
          <w:sz w:val="24"/>
          <w:szCs w:val="24"/>
        </w:rPr>
      </w:pPr>
      <w:r w:rsidRPr="00AF3F28">
        <w:rPr>
          <w:rFonts w:ascii="宋体" w:eastAsia="宋体" w:hAnsi="宋体" w:cs="Times New Roman" w:hint="eastAsia"/>
          <w:sz w:val="24"/>
          <w:szCs w:val="24"/>
        </w:rPr>
        <w:t>②</w:t>
      </w:r>
      <w:r w:rsidRPr="00AF3F28">
        <w:rPr>
          <w:rFonts w:ascii="Times New Roman" w:eastAsia="宋体" w:hAnsi="Times New Roman" w:cs="Times New Roman" w:hint="eastAsia"/>
          <w:sz w:val="24"/>
          <w:szCs w:val="24"/>
        </w:rPr>
        <w:t>s</w:t>
      </w:r>
      <w:r w:rsidRPr="00AF3F28">
        <w:rPr>
          <w:rFonts w:ascii="Times New Roman" w:eastAsia="宋体" w:hAnsi="Times New Roman" w:cs="Times New Roman"/>
          <w:sz w:val="24"/>
          <w:szCs w:val="24"/>
        </w:rPr>
        <w:t>cheduler</w:t>
      </w:r>
      <w:r w:rsidRPr="00AF3F28">
        <w:rPr>
          <w:rFonts w:ascii="Times New Roman" w:eastAsia="宋体" w:hAnsi="Times New Roman" w:cs="Times New Roman" w:hint="eastAsia"/>
          <w:sz w:val="24"/>
          <w:szCs w:val="24"/>
        </w:rPr>
        <w:t>函数根据键盘输入的数字字符的先后顺序，一次调度选择对应的任务函数。例如，输入：</w:t>
      </w:r>
      <w:r w:rsidRPr="00AF3F28">
        <w:rPr>
          <w:rFonts w:ascii="Times New Roman" w:eastAsia="宋体" w:hAnsi="Times New Roman" w:cs="Times New Roman" w:hint="eastAsia"/>
          <w:sz w:val="24"/>
          <w:szCs w:val="24"/>
        </w:rPr>
        <w:t>1350</w:t>
      </w:r>
      <w:r w:rsidRPr="00AF3F28">
        <w:rPr>
          <w:rFonts w:ascii="Times New Roman" w:eastAsia="宋体" w:hAnsi="Times New Roman" w:cs="Times New Roman" w:hint="eastAsia"/>
          <w:sz w:val="24"/>
          <w:szCs w:val="24"/>
        </w:rPr>
        <w:t>并回车，则</w:t>
      </w:r>
      <w:r w:rsidRPr="00AF3F28">
        <w:rPr>
          <w:rFonts w:ascii="Times New Roman" w:eastAsia="宋体" w:hAnsi="Times New Roman" w:cs="Times New Roman" w:hint="eastAsia"/>
          <w:sz w:val="24"/>
          <w:szCs w:val="24"/>
        </w:rPr>
        <w:t>s</w:t>
      </w:r>
      <w:r w:rsidRPr="00AF3F28">
        <w:rPr>
          <w:rFonts w:ascii="Times New Roman" w:eastAsia="宋体" w:hAnsi="Times New Roman" w:cs="Times New Roman"/>
          <w:sz w:val="24"/>
          <w:szCs w:val="24"/>
        </w:rPr>
        <w:t>cheduler</w:t>
      </w:r>
      <w:r w:rsidRPr="00AF3F28">
        <w:rPr>
          <w:rFonts w:ascii="Times New Roman" w:eastAsia="宋体" w:hAnsi="Times New Roman" w:cs="Times New Roman" w:hint="eastAsia"/>
          <w:sz w:val="24"/>
          <w:szCs w:val="24"/>
        </w:rPr>
        <w:t>函数一次调度选择</w:t>
      </w:r>
      <w:r w:rsidRPr="00AF3F28">
        <w:rPr>
          <w:rFonts w:ascii="Times New Roman" w:eastAsia="宋体" w:hAnsi="Times New Roman" w:cs="Times New Roman" w:hint="eastAsia"/>
          <w:sz w:val="24"/>
          <w:szCs w:val="24"/>
        </w:rPr>
        <w:t>t</w:t>
      </w:r>
      <w:r w:rsidRPr="00AF3F28">
        <w:rPr>
          <w:rFonts w:ascii="Times New Roman" w:eastAsia="宋体" w:hAnsi="Times New Roman" w:cs="Times New Roman"/>
          <w:sz w:val="24"/>
          <w:szCs w:val="24"/>
        </w:rPr>
        <w:t>ask1, task3, taks5, task0</w:t>
      </w:r>
      <w:r w:rsidRPr="00AF3F28">
        <w:rPr>
          <w:rFonts w:ascii="Times New Roman" w:eastAsia="宋体" w:hAnsi="Times New Roman" w:cs="Times New Roman" w:hint="eastAsia"/>
          <w:sz w:val="24"/>
          <w:szCs w:val="24"/>
        </w:rPr>
        <w:t>，然后以函数指针数组和任务个数为参数将调度选择结果传递给</w:t>
      </w:r>
      <w:r w:rsidRPr="00AF3F28">
        <w:rPr>
          <w:rFonts w:ascii="Times New Roman" w:eastAsia="宋体" w:hAnsi="Times New Roman" w:cs="Times New Roman" w:hint="eastAsia"/>
          <w:sz w:val="24"/>
          <w:szCs w:val="24"/>
        </w:rPr>
        <w:t>e</w:t>
      </w:r>
      <w:r w:rsidRPr="00AF3F28">
        <w:rPr>
          <w:rFonts w:ascii="Times New Roman" w:eastAsia="宋体" w:hAnsi="Times New Roman" w:cs="Times New Roman"/>
          <w:sz w:val="24"/>
          <w:szCs w:val="24"/>
        </w:rPr>
        <w:t>xecute</w:t>
      </w:r>
      <w:r w:rsidRPr="00AF3F28">
        <w:rPr>
          <w:rFonts w:ascii="Times New Roman" w:eastAsia="宋体" w:hAnsi="Times New Roman" w:cs="Times New Roman" w:hint="eastAsia"/>
          <w:sz w:val="24"/>
          <w:szCs w:val="24"/>
        </w:rPr>
        <w:t>函数并调用</w:t>
      </w:r>
      <w:r w:rsidRPr="00AF3F28">
        <w:rPr>
          <w:rFonts w:ascii="Times New Roman" w:eastAsia="宋体" w:hAnsi="Times New Roman" w:cs="Times New Roman" w:hint="eastAsia"/>
          <w:sz w:val="24"/>
          <w:szCs w:val="24"/>
        </w:rPr>
        <w:t>e</w:t>
      </w:r>
      <w:r w:rsidRPr="00AF3F28">
        <w:rPr>
          <w:rFonts w:ascii="Times New Roman" w:eastAsia="宋体" w:hAnsi="Times New Roman" w:cs="Times New Roman"/>
          <w:sz w:val="24"/>
          <w:szCs w:val="24"/>
        </w:rPr>
        <w:t>xecute</w:t>
      </w:r>
      <w:r w:rsidRPr="00AF3F28">
        <w:rPr>
          <w:rFonts w:ascii="Times New Roman" w:eastAsia="宋体" w:hAnsi="Times New Roman" w:cs="Times New Roman" w:hint="eastAsia"/>
          <w:sz w:val="24"/>
          <w:szCs w:val="24"/>
        </w:rPr>
        <w:t>函数。</w:t>
      </w:r>
    </w:p>
    <w:p w14:paraId="2AEDFBDE" w14:textId="77777777" w:rsidR="00AF3F28" w:rsidRPr="00AF3F28" w:rsidRDefault="00AF3F28" w:rsidP="00AF3F28">
      <w:pPr>
        <w:spacing w:line="360" w:lineRule="auto"/>
        <w:ind w:firstLine="480"/>
        <w:rPr>
          <w:rFonts w:ascii="Times New Roman" w:eastAsia="宋体" w:hAnsi="Times New Roman" w:cs="Times New Roman"/>
          <w:sz w:val="24"/>
          <w:szCs w:val="24"/>
        </w:rPr>
      </w:pPr>
      <w:r w:rsidRPr="00AF3F28">
        <w:rPr>
          <w:rFonts w:ascii="宋体" w:eastAsia="宋体" w:hAnsi="宋体" w:cs="宋体" w:hint="eastAsia"/>
          <w:sz w:val="24"/>
          <w:szCs w:val="24"/>
        </w:rPr>
        <w:t>③</w:t>
      </w:r>
      <w:r w:rsidRPr="00AF3F28">
        <w:rPr>
          <w:rFonts w:ascii="Times New Roman" w:eastAsia="宋体" w:hAnsi="Times New Roman" w:cs="Times New Roman"/>
          <w:sz w:val="24"/>
          <w:szCs w:val="24"/>
        </w:rPr>
        <w:t>execute</w:t>
      </w:r>
      <w:r w:rsidRPr="00AF3F28">
        <w:rPr>
          <w:rFonts w:ascii="Times New Roman" w:eastAsia="宋体" w:hAnsi="Times New Roman" w:cs="Times New Roman" w:hint="eastAsia"/>
          <w:sz w:val="24"/>
          <w:szCs w:val="24"/>
        </w:rPr>
        <w:t>函数根据</w:t>
      </w:r>
      <w:r w:rsidRPr="00AF3F28">
        <w:rPr>
          <w:rFonts w:ascii="Times New Roman" w:eastAsia="宋体" w:hAnsi="Times New Roman" w:cs="Times New Roman" w:hint="eastAsia"/>
          <w:sz w:val="24"/>
          <w:szCs w:val="24"/>
        </w:rPr>
        <w:t>s</w:t>
      </w:r>
      <w:r w:rsidRPr="00AF3F28">
        <w:rPr>
          <w:rFonts w:ascii="Times New Roman" w:eastAsia="宋体" w:hAnsi="Times New Roman" w:cs="Times New Roman"/>
          <w:sz w:val="24"/>
          <w:szCs w:val="24"/>
        </w:rPr>
        <w:t>cheduler</w:t>
      </w:r>
      <w:r w:rsidRPr="00AF3F28">
        <w:rPr>
          <w:rFonts w:ascii="Times New Roman" w:eastAsia="宋体" w:hAnsi="Times New Roman" w:cs="Times New Roman" w:hint="eastAsia"/>
          <w:sz w:val="24"/>
          <w:szCs w:val="24"/>
        </w:rPr>
        <w:t>函数传递的指针数组和任务个数为参数，按照指定的先后顺序依此调用执行选定的任务函数。</w:t>
      </w:r>
    </w:p>
    <w:p w14:paraId="06E44506" w14:textId="77777777" w:rsidR="00AF3F28" w:rsidRPr="00AF3F28" w:rsidRDefault="00AF3F28" w:rsidP="00AF3F28">
      <w:pPr>
        <w:spacing w:line="360" w:lineRule="auto"/>
        <w:ind w:firstLine="480"/>
        <w:rPr>
          <w:rFonts w:ascii="Times New Roman" w:eastAsia="宋体" w:hAnsi="Times New Roman" w:cs="Times New Roman"/>
          <w:sz w:val="24"/>
          <w:szCs w:val="24"/>
        </w:rPr>
      </w:pPr>
      <w:r w:rsidRPr="00AF3F28">
        <w:rPr>
          <w:rFonts w:ascii="Times New Roman" w:eastAsia="宋体" w:hAnsi="Times New Roman" w:cs="Times New Roman" w:hint="eastAsia"/>
          <w:sz w:val="24"/>
          <w:szCs w:val="24"/>
        </w:rPr>
        <w:t>例如，当输入</w:t>
      </w:r>
      <w:r w:rsidRPr="00AF3F28">
        <w:rPr>
          <w:rFonts w:ascii="Times New Roman" w:eastAsia="宋体" w:hAnsi="Times New Roman" w:cs="Times New Roman" w:hint="eastAsia"/>
          <w:sz w:val="24"/>
          <w:szCs w:val="24"/>
        </w:rPr>
        <w:t>13607122</w:t>
      </w:r>
      <w:r w:rsidRPr="00AF3F28">
        <w:rPr>
          <w:rFonts w:ascii="Times New Roman" w:eastAsia="宋体" w:hAnsi="Times New Roman" w:cs="Times New Roman" w:hint="eastAsia"/>
          <w:sz w:val="24"/>
          <w:szCs w:val="24"/>
        </w:rPr>
        <w:t>并回车，程序运行结果如下：</w:t>
      </w:r>
    </w:p>
    <w:p w14:paraId="7E38B4B1" w14:textId="77777777" w:rsidR="00AF3F28" w:rsidRPr="00AF3F28" w:rsidRDefault="00AF3F28" w:rsidP="00AF3F28">
      <w:pPr>
        <w:spacing w:line="360" w:lineRule="auto"/>
        <w:ind w:firstLine="480"/>
        <w:rPr>
          <w:rFonts w:ascii="Times New Roman" w:eastAsia="宋体" w:hAnsi="Times New Roman" w:cs="Times New Roman"/>
          <w:sz w:val="24"/>
          <w:szCs w:val="24"/>
        </w:rPr>
      </w:pPr>
      <w:r w:rsidRPr="00AF3F28">
        <w:rPr>
          <w:rFonts w:ascii="Times New Roman" w:eastAsia="宋体" w:hAnsi="Times New Roman" w:cs="Times New Roman"/>
          <w:sz w:val="24"/>
          <w:szCs w:val="24"/>
        </w:rPr>
        <w:t>task1 is called!</w:t>
      </w:r>
    </w:p>
    <w:p w14:paraId="6078EF5F" w14:textId="77777777" w:rsidR="00AF3F28" w:rsidRPr="00AF3F28" w:rsidRDefault="00AF3F28" w:rsidP="00AF3F28">
      <w:pPr>
        <w:spacing w:line="360" w:lineRule="auto"/>
        <w:ind w:firstLine="480"/>
        <w:rPr>
          <w:rFonts w:ascii="Times New Roman" w:eastAsia="宋体" w:hAnsi="Times New Roman" w:cs="Times New Roman"/>
          <w:sz w:val="24"/>
          <w:szCs w:val="24"/>
        </w:rPr>
      </w:pPr>
      <w:r w:rsidRPr="00AF3F28">
        <w:rPr>
          <w:rFonts w:ascii="Times New Roman" w:eastAsia="宋体" w:hAnsi="Times New Roman" w:cs="Times New Roman"/>
          <w:sz w:val="24"/>
          <w:szCs w:val="24"/>
        </w:rPr>
        <w:t>task3 is called!</w:t>
      </w:r>
    </w:p>
    <w:p w14:paraId="1A840022" w14:textId="77777777" w:rsidR="00AF3F28" w:rsidRPr="00AF3F28" w:rsidRDefault="00AF3F28" w:rsidP="00AF3F28">
      <w:pPr>
        <w:spacing w:line="360" w:lineRule="auto"/>
        <w:ind w:firstLine="480"/>
        <w:rPr>
          <w:rFonts w:ascii="Times New Roman" w:eastAsia="宋体" w:hAnsi="Times New Roman" w:cs="Times New Roman" w:hint="eastAsia"/>
          <w:sz w:val="24"/>
          <w:szCs w:val="24"/>
        </w:rPr>
      </w:pPr>
      <w:r w:rsidRPr="00AF3F28">
        <w:rPr>
          <w:rFonts w:ascii="Times New Roman" w:eastAsia="宋体" w:hAnsi="Times New Roman" w:cs="Times New Roman"/>
          <w:sz w:val="24"/>
          <w:szCs w:val="24"/>
        </w:rPr>
        <w:t>task6 is called!</w:t>
      </w:r>
    </w:p>
    <w:p w14:paraId="5505CC0D" w14:textId="77777777" w:rsidR="00AF3F28" w:rsidRPr="00AF3F28" w:rsidRDefault="00AF3F28" w:rsidP="00AF3F28">
      <w:pPr>
        <w:spacing w:line="360" w:lineRule="auto"/>
        <w:ind w:firstLine="480"/>
        <w:rPr>
          <w:rFonts w:ascii="Times New Roman" w:eastAsia="宋体" w:hAnsi="Times New Roman" w:cs="Times New Roman" w:hint="eastAsia"/>
          <w:sz w:val="24"/>
          <w:szCs w:val="24"/>
        </w:rPr>
      </w:pPr>
      <w:r w:rsidRPr="00AF3F28">
        <w:rPr>
          <w:rFonts w:ascii="Times New Roman" w:eastAsia="宋体" w:hAnsi="Times New Roman" w:cs="Times New Roman"/>
          <w:sz w:val="24"/>
          <w:szCs w:val="24"/>
        </w:rPr>
        <w:t>task0 is called!</w:t>
      </w:r>
    </w:p>
    <w:p w14:paraId="5A71F54C" w14:textId="77777777" w:rsidR="00AF3F28" w:rsidRPr="00AF3F28" w:rsidRDefault="00AF3F28" w:rsidP="00AF3F28">
      <w:pPr>
        <w:spacing w:line="360" w:lineRule="auto"/>
        <w:ind w:firstLine="480"/>
        <w:rPr>
          <w:rFonts w:ascii="Times New Roman" w:eastAsia="宋体" w:hAnsi="Times New Roman" w:cs="Times New Roman" w:hint="eastAsia"/>
          <w:sz w:val="24"/>
          <w:szCs w:val="24"/>
        </w:rPr>
      </w:pPr>
      <w:r w:rsidRPr="00AF3F28">
        <w:rPr>
          <w:rFonts w:ascii="Times New Roman" w:eastAsia="宋体" w:hAnsi="Times New Roman" w:cs="Times New Roman"/>
          <w:sz w:val="24"/>
          <w:szCs w:val="24"/>
        </w:rPr>
        <w:t>task7 is called!</w:t>
      </w:r>
    </w:p>
    <w:p w14:paraId="60DC57FF" w14:textId="77777777" w:rsidR="00AF3F28" w:rsidRPr="00AF3F28" w:rsidRDefault="00AF3F28" w:rsidP="00AF3F28">
      <w:pPr>
        <w:spacing w:line="360" w:lineRule="auto"/>
        <w:ind w:firstLine="480"/>
        <w:rPr>
          <w:rFonts w:ascii="Times New Roman" w:eastAsia="宋体" w:hAnsi="Times New Roman" w:cs="Times New Roman" w:hint="eastAsia"/>
          <w:sz w:val="24"/>
          <w:szCs w:val="24"/>
        </w:rPr>
      </w:pPr>
      <w:r w:rsidRPr="00AF3F28">
        <w:rPr>
          <w:rFonts w:ascii="Times New Roman" w:eastAsia="宋体" w:hAnsi="Times New Roman" w:cs="Times New Roman"/>
          <w:sz w:val="24"/>
          <w:szCs w:val="24"/>
        </w:rPr>
        <w:t>task1 is called!</w:t>
      </w:r>
    </w:p>
    <w:p w14:paraId="0028C75A" w14:textId="77777777" w:rsidR="00AF3F28" w:rsidRPr="00AF3F28" w:rsidRDefault="00AF3F28" w:rsidP="00AF3F28">
      <w:pPr>
        <w:spacing w:line="360" w:lineRule="auto"/>
        <w:ind w:firstLine="480"/>
        <w:rPr>
          <w:rFonts w:ascii="Times New Roman" w:eastAsia="宋体" w:hAnsi="Times New Roman" w:cs="Times New Roman" w:hint="eastAsia"/>
          <w:sz w:val="24"/>
          <w:szCs w:val="24"/>
        </w:rPr>
      </w:pPr>
      <w:r w:rsidRPr="00AF3F28">
        <w:rPr>
          <w:rFonts w:ascii="Times New Roman" w:eastAsia="宋体" w:hAnsi="Times New Roman" w:cs="Times New Roman"/>
          <w:sz w:val="24"/>
          <w:szCs w:val="24"/>
        </w:rPr>
        <w:t>task2 is called!</w:t>
      </w:r>
    </w:p>
    <w:p w14:paraId="377488E2" w14:textId="77777777" w:rsidR="00AF3F28" w:rsidRPr="00AF3F28" w:rsidRDefault="00AF3F28" w:rsidP="00AF3F28">
      <w:pPr>
        <w:spacing w:line="360" w:lineRule="auto"/>
        <w:ind w:firstLine="480"/>
        <w:rPr>
          <w:rFonts w:ascii="Times New Roman" w:eastAsia="宋体" w:hAnsi="Times New Roman" w:cs="Times New Roman" w:hint="eastAsia"/>
          <w:sz w:val="24"/>
          <w:szCs w:val="24"/>
        </w:rPr>
      </w:pPr>
      <w:r w:rsidRPr="00AF3F28">
        <w:rPr>
          <w:rFonts w:ascii="Times New Roman" w:eastAsia="宋体" w:hAnsi="Times New Roman" w:cs="Times New Roman"/>
          <w:sz w:val="24"/>
          <w:szCs w:val="24"/>
        </w:rPr>
        <w:lastRenderedPageBreak/>
        <w:t>task2 is called!</w:t>
      </w:r>
    </w:p>
    <w:p w14:paraId="5634BEEF" w14:textId="72B3F72E" w:rsidR="00AF3F28" w:rsidRDefault="00AF3F28" w:rsidP="00AF3F28">
      <w:pPr>
        <w:widowControl/>
        <w:shd w:val="clear" w:color="auto" w:fill="FFFFFF"/>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解答：</w:t>
      </w:r>
    </w:p>
    <w:p w14:paraId="7D1E951F" w14:textId="1F6BAC4B" w:rsidR="00AF3F28" w:rsidRPr="00AF3F28" w:rsidRDefault="00AF3F28" w:rsidP="00AF3F28">
      <w:pPr>
        <w:pStyle w:val="a8"/>
        <w:widowControl/>
        <w:numPr>
          <w:ilvl w:val="0"/>
          <w:numId w:val="33"/>
        </w:numPr>
        <w:shd w:val="clear" w:color="auto" w:fill="FFFFFF"/>
        <w:spacing w:line="285" w:lineRule="atLeast"/>
        <w:ind w:firstLineChars="0"/>
        <w:jc w:val="left"/>
        <w:rPr>
          <w:rFonts w:ascii="Times New Roman" w:eastAsia="宋体" w:hAnsi="Times New Roman" w:cs="Times New Roman"/>
          <w:sz w:val="24"/>
          <w:szCs w:val="24"/>
        </w:rPr>
      </w:pPr>
      <w:r w:rsidRPr="00AF3F28">
        <w:rPr>
          <w:rFonts w:ascii="Times New Roman" w:eastAsia="宋体" w:hAnsi="Times New Roman" w:cs="Times New Roman" w:hint="eastAsia"/>
          <w:sz w:val="24"/>
          <w:szCs w:val="24"/>
        </w:rPr>
        <w:t>程序流程图：</w:t>
      </w:r>
    </w:p>
    <w:p w14:paraId="5E1D26F0" w14:textId="16DB1090" w:rsidR="00AF3F28" w:rsidRDefault="0090212D" w:rsidP="00AF3F28">
      <w:pPr>
        <w:pStyle w:val="a8"/>
        <w:widowControl/>
        <w:shd w:val="clear" w:color="auto" w:fill="FFFFFF"/>
        <w:spacing w:line="285" w:lineRule="atLeast"/>
        <w:ind w:left="1140" w:firstLineChars="0" w:firstLine="0"/>
        <w:jc w:val="left"/>
        <w:rPr>
          <w:rFonts w:ascii="Times New Roman" w:eastAsia="宋体" w:hAnsi="Times New Roman" w:cs="Times New Roman"/>
          <w:sz w:val="24"/>
          <w:szCs w:val="24"/>
        </w:rPr>
      </w:pPr>
      <w:r w:rsidRPr="0090212D">
        <w:rPr>
          <w:rFonts w:ascii="Times New Roman" w:eastAsia="宋体" w:hAnsi="Times New Roman" w:cs="Times New Roman"/>
          <w:sz w:val="24"/>
          <w:szCs w:val="24"/>
        </w:rPr>
        <w:drawing>
          <wp:inline distT="0" distB="0" distL="0" distR="0" wp14:anchorId="6013C9E9" wp14:editId="7235D937">
            <wp:extent cx="4048333" cy="5572411"/>
            <wp:effectExtent l="0" t="0" r="9525"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48333" cy="5572411"/>
                    </a:xfrm>
                    <a:prstGeom prst="rect">
                      <a:avLst/>
                    </a:prstGeom>
                  </pic:spPr>
                </pic:pic>
              </a:graphicData>
            </a:graphic>
          </wp:inline>
        </w:drawing>
      </w:r>
    </w:p>
    <w:p w14:paraId="6D172845" w14:textId="211C63D9" w:rsidR="0090212D" w:rsidRPr="0090212D" w:rsidRDefault="0090212D" w:rsidP="0090212D">
      <w:pPr>
        <w:pStyle w:val="a8"/>
        <w:widowControl/>
        <w:numPr>
          <w:ilvl w:val="0"/>
          <w:numId w:val="33"/>
        </w:numPr>
        <w:shd w:val="clear" w:color="auto" w:fill="FFFFFF"/>
        <w:spacing w:line="285" w:lineRule="atLeast"/>
        <w:ind w:firstLineChars="0"/>
        <w:jc w:val="left"/>
        <w:rPr>
          <w:rFonts w:ascii="Times New Roman" w:eastAsia="宋体" w:hAnsi="Times New Roman" w:cs="Times New Roman"/>
          <w:sz w:val="24"/>
          <w:szCs w:val="24"/>
        </w:rPr>
      </w:pPr>
      <w:r w:rsidRPr="0090212D">
        <w:rPr>
          <w:rFonts w:ascii="Times New Roman" w:eastAsia="宋体" w:hAnsi="Times New Roman" w:cs="Times New Roman" w:hint="eastAsia"/>
          <w:sz w:val="24"/>
          <w:szCs w:val="24"/>
        </w:rPr>
        <w:t>程序源代码：</w:t>
      </w:r>
    </w:p>
    <w:p w14:paraId="17F4B04E" w14:textId="0F74E2B1" w:rsidR="0090212D" w:rsidRDefault="0090212D" w:rsidP="0090212D">
      <w:pPr>
        <w:pStyle w:val="a8"/>
        <w:widowControl/>
        <w:shd w:val="clear" w:color="auto" w:fill="FFFFFF"/>
        <w:spacing w:line="285" w:lineRule="atLeast"/>
        <w:ind w:left="1140" w:firstLineChars="0" w:firstLine="0"/>
        <w:jc w:val="left"/>
        <w:rPr>
          <w:rFonts w:ascii="Times New Roman" w:eastAsia="宋体" w:hAnsi="Times New Roman" w:cs="Times New Roman"/>
          <w:sz w:val="24"/>
          <w:szCs w:val="24"/>
        </w:rPr>
      </w:pPr>
    </w:p>
    <w:p w14:paraId="7B775DF9" w14:textId="77777777" w:rsidR="0090212D" w:rsidRPr="0090212D" w:rsidRDefault="0090212D" w:rsidP="0090212D">
      <w:pPr>
        <w:widowControl/>
        <w:shd w:val="clear" w:color="auto" w:fill="FFFFFF"/>
        <w:spacing w:line="285" w:lineRule="atLeast"/>
        <w:jc w:val="left"/>
        <w:rPr>
          <w:rFonts w:ascii="Consolas" w:eastAsia="宋体" w:hAnsi="Consolas" w:cs="宋体"/>
          <w:color w:val="000000"/>
          <w:kern w:val="0"/>
          <w:szCs w:val="21"/>
        </w:rPr>
      </w:pPr>
      <w:r w:rsidRPr="0090212D">
        <w:rPr>
          <w:rFonts w:ascii="Consolas" w:eastAsia="宋体" w:hAnsi="Consolas" w:cs="宋体"/>
          <w:color w:val="AF00DB"/>
          <w:kern w:val="0"/>
          <w:szCs w:val="21"/>
        </w:rPr>
        <w:t>#include</w:t>
      </w:r>
      <w:r w:rsidRPr="0090212D">
        <w:rPr>
          <w:rFonts w:ascii="Consolas" w:eastAsia="宋体" w:hAnsi="Consolas" w:cs="宋体"/>
          <w:color w:val="A31515"/>
          <w:kern w:val="0"/>
          <w:szCs w:val="21"/>
        </w:rPr>
        <w:t>&lt;stdio.h&gt;</w:t>
      </w:r>
    </w:p>
    <w:p w14:paraId="2D5D195C" w14:textId="77777777" w:rsidR="0090212D" w:rsidRPr="0090212D" w:rsidRDefault="0090212D" w:rsidP="0090212D">
      <w:pPr>
        <w:widowControl/>
        <w:shd w:val="clear" w:color="auto" w:fill="FFFFFF"/>
        <w:spacing w:line="285" w:lineRule="atLeast"/>
        <w:jc w:val="left"/>
        <w:rPr>
          <w:rFonts w:ascii="Consolas" w:eastAsia="宋体" w:hAnsi="Consolas" w:cs="宋体"/>
          <w:color w:val="000000"/>
          <w:kern w:val="0"/>
          <w:szCs w:val="21"/>
        </w:rPr>
      </w:pPr>
      <w:r w:rsidRPr="0090212D">
        <w:rPr>
          <w:rFonts w:ascii="Consolas" w:eastAsia="宋体" w:hAnsi="Consolas" w:cs="宋体"/>
          <w:color w:val="0000FF"/>
          <w:kern w:val="0"/>
          <w:szCs w:val="21"/>
        </w:rPr>
        <w:t>void</w:t>
      </w:r>
      <w:r w:rsidRPr="0090212D">
        <w:rPr>
          <w:rFonts w:ascii="Consolas" w:eastAsia="宋体" w:hAnsi="Consolas" w:cs="宋体"/>
          <w:color w:val="000000"/>
          <w:kern w:val="0"/>
          <w:szCs w:val="21"/>
        </w:rPr>
        <w:t> </w:t>
      </w:r>
      <w:r w:rsidRPr="0090212D">
        <w:rPr>
          <w:rFonts w:ascii="Consolas" w:eastAsia="宋体" w:hAnsi="Consolas" w:cs="宋体"/>
          <w:color w:val="795E26"/>
          <w:kern w:val="0"/>
          <w:szCs w:val="21"/>
        </w:rPr>
        <w:t>task0</w:t>
      </w:r>
      <w:r w:rsidRPr="0090212D">
        <w:rPr>
          <w:rFonts w:ascii="Consolas" w:eastAsia="宋体" w:hAnsi="Consolas" w:cs="宋体"/>
          <w:color w:val="000000"/>
          <w:kern w:val="0"/>
          <w:szCs w:val="21"/>
        </w:rPr>
        <w:t>(</w:t>
      </w:r>
      <w:r w:rsidRPr="0090212D">
        <w:rPr>
          <w:rFonts w:ascii="Consolas" w:eastAsia="宋体" w:hAnsi="Consolas" w:cs="宋体"/>
          <w:color w:val="0000FF"/>
          <w:kern w:val="0"/>
          <w:szCs w:val="21"/>
        </w:rPr>
        <w:t>void</w:t>
      </w:r>
      <w:r w:rsidRPr="0090212D">
        <w:rPr>
          <w:rFonts w:ascii="Consolas" w:eastAsia="宋体" w:hAnsi="Consolas" w:cs="宋体"/>
          <w:color w:val="000000"/>
          <w:kern w:val="0"/>
          <w:szCs w:val="21"/>
        </w:rPr>
        <w:t>)</w:t>
      </w:r>
    </w:p>
    <w:p w14:paraId="67A2BAA8" w14:textId="77777777" w:rsidR="0090212D" w:rsidRPr="0090212D" w:rsidRDefault="0090212D" w:rsidP="0090212D">
      <w:pPr>
        <w:widowControl/>
        <w:shd w:val="clear" w:color="auto" w:fill="FFFFFF"/>
        <w:spacing w:line="285" w:lineRule="atLeast"/>
        <w:jc w:val="left"/>
        <w:rPr>
          <w:rFonts w:ascii="Consolas" w:eastAsia="宋体" w:hAnsi="Consolas" w:cs="宋体"/>
          <w:color w:val="000000"/>
          <w:kern w:val="0"/>
          <w:szCs w:val="21"/>
        </w:rPr>
      </w:pPr>
      <w:r w:rsidRPr="0090212D">
        <w:rPr>
          <w:rFonts w:ascii="Consolas" w:eastAsia="宋体" w:hAnsi="Consolas" w:cs="宋体"/>
          <w:color w:val="000000"/>
          <w:kern w:val="0"/>
          <w:szCs w:val="21"/>
        </w:rPr>
        <w:t>{</w:t>
      </w:r>
    </w:p>
    <w:p w14:paraId="68DFAFDF" w14:textId="77777777" w:rsidR="0090212D" w:rsidRPr="0090212D" w:rsidRDefault="0090212D" w:rsidP="0090212D">
      <w:pPr>
        <w:widowControl/>
        <w:shd w:val="clear" w:color="auto" w:fill="FFFFFF"/>
        <w:spacing w:line="285" w:lineRule="atLeast"/>
        <w:jc w:val="left"/>
        <w:rPr>
          <w:rFonts w:ascii="Consolas" w:eastAsia="宋体" w:hAnsi="Consolas" w:cs="宋体"/>
          <w:color w:val="000000"/>
          <w:kern w:val="0"/>
          <w:szCs w:val="21"/>
        </w:rPr>
      </w:pPr>
      <w:r w:rsidRPr="0090212D">
        <w:rPr>
          <w:rFonts w:ascii="Consolas" w:eastAsia="宋体" w:hAnsi="Consolas" w:cs="宋体"/>
          <w:color w:val="000000"/>
          <w:kern w:val="0"/>
          <w:szCs w:val="21"/>
        </w:rPr>
        <w:t>    </w:t>
      </w:r>
      <w:r w:rsidRPr="0090212D">
        <w:rPr>
          <w:rFonts w:ascii="Consolas" w:eastAsia="宋体" w:hAnsi="Consolas" w:cs="宋体"/>
          <w:color w:val="795E26"/>
          <w:kern w:val="0"/>
          <w:szCs w:val="21"/>
        </w:rPr>
        <w:t>printf</w:t>
      </w:r>
      <w:r w:rsidRPr="0090212D">
        <w:rPr>
          <w:rFonts w:ascii="Consolas" w:eastAsia="宋体" w:hAnsi="Consolas" w:cs="宋体"/>
          <w:color w:val="000000"/>
          <w:kern w:val="0"/>
          <w:szCs w:val="21"/>
        </w:rPr>
        <w:t>(</w:t>
      </w:r>
      <w:r w:rsidRPr="0090212D">
        <w:rPr>
          <w:rFonts w:ascii="Consolas" w:eastAsia="宋体" w:hAnsi="Consolas" w:cs="宋体"/>
          <w:color w:val="A31515"/>
          <w:kern w:val="0"/>
          <w:szCs w:val="21"/>
        </w:rPr>
        <w:t>"task0 is called.</w:t>
      </w:r>
      <w:r w:rsidRPr="0090212D">
        <w:rPr>
          <w:rFonts w:ascii="Consolas" w:eastAsia="宋体" w:hAnsi="Consolas" w:cs="宋体"/>
          <w:color w:val="EE0000"/>
          <w:kern w:val="0"/>
          <w:szCs w:val="21"/>
        </w:rPr>
        <w:t>\n</w:t>
      </w:r>
      <w:r w:rsidRPr="0090212D">
        <w:rPr>
          <w:rFonts w:ascii="Consolas" w:eastAsia="宋体" w:hAnsi="Consolas" w:cs="宋体"/>
          <w:color w:val="A31515"/>
          <w:kern w:val="0"/>
          <w:szCs w:val="21"/>
        </w:rPr>
        <w:t>"</w:t>
      </w:r>
      <w:r w:rsidRPr="0090212D">
        <w:rPr>
          <w:rFonts w:ascii="Consolas" w:eastAsia="宋体" w:hAnsi="Consolas" w:cs="宋体"/>
          <w:color w:val="000000"/>
          <w:kern w:val="0"/>
          <w:szCs w:val="21"/>
        </w:rPr>
        <w:t>);</w:t>
      </w:r>
    </w:p>
    <w:p w14:paraId="686AECFA" w14:textId="77777777" w:rsidR="0090212D" w:rsidRPr="0090212D" w:rsidRDefault="0090212D" w:rsidP="0090212D">
      <w:pPr>
        <w:widowControl/>
        <w:shd w:val="clear" w:color="auto" w:fill="FFFFFF"/>
        <w:spacing w:line="285" w:lineRule="atLeast"/>
        <w:jc w:val="left"/>
        <w:rPr>
          <w:rFonts w:ascii="Consolas" w:eastAsia="宋体" w:hAnsi="Consolas" w:cs="宋体"/>
          <w:color w:val="000000"/>
          <w:kern w:val="0"/>
          <w:szCs w:val="21"/>
        </w:rPr>
      </w:pPr>
      <w:r w:rsidRPr="0090212D">
        <w:rPr>
          <w:rFonts w:ascii="Consolas" w:eastAsia="宋体" w:hAnsi="Consolas" w:cs="宋体"/>
          <w:color w:val="000000"/>
          <w:kern w:val="0"/>
          <w:szCs w:val="21"/>
        </w:rPr>
        <w:t>}</w:t>
      </w:r>
    </w:p>
    <w:p w14:paraId="69123365" w14:textId="77777777" w:rsidR="0090212D" w:rsidRPr="0090212D" w:rsidRDefault="0090212D" w:rsidP="0090212D">
      <w:pPr>
        <w:widowControl/>
        <w:shd w:val="clear" w:color="auto" w:fill="FFFFFF"/>
        <w:spacing w:line="285" w:lineRule="atLeast"/>
        <w:jc w:val="left"/>
        <w:rPr>
          <w:rFonts w:ascii="Consolas" w:eastAsia="宋体" w:hAnsi="Consolas" w:cs="宋体"/>
          <w:color w:val="000000"/>
          <w:kern w:val="0"/>
          <w:szCs w:val="21"/>
        </w:rPr>
      </w:pPr>
      <w:r w:rsidRPr="0090212D">
        <w:rPr>
          <w:rFonts w:ascii="Consolas" w:eastAsia="宋体" w:hAnsi="Consolas" w:cs="宋体"/>
          <w:color w:val="0000FF"/>
          <w:kern w:val="0"/>
          <w:szCs w:val="21"/>
        </w:rPr>
        <w:t>void</w:t>
      </w:r>
      <w:r w:rsidRPr="0090212D">
        <w:rPr>
          <w:rFonts w:ascii="Consolas" w:eastAsia="宋体" w:hAnsi="Consolas" w:cs="宋体"/>
          <w:color w:val="000000"/>
          <w:kern w:val="0"/>
          <w:szCs w:val="21"/>
        </w:rPr>
        <w:t> </w:t>
      </w:r>
      <w:r w:rsidRPr="0090212D">
        <w:rPr>
          <w:rFonts w:ascii="Consolas" w:eastAsia="宋体" w:hAnsi="Consolas" w:cs="宋体"/>
          <w:color w:val="795E26"/>
          <w:kern w:val="0"/>
          <w:szCs w:val="21"/>
        </w:rPr>
        <w:t>task1</w:t>
      </w:r>
      <w:r w:rsidRPr="0090212D">
        <w:rPr>
          <w:rFonts w:ascii="Consolas" w:eastAsia="宋体" w:hAnsi="Consolas" w:cs="宋体"/>
          <w:color w:val="000000"/>
          <w:kern w:val="0"/>
          <w:szCs w:val="21"/>
        </w:rPr>
        <w:t>(</w:t>
      </w:r>
      <w:r w:rsidRPr="0090212D">
        <w:rPr>
          <w:rFonts w:ascii="Consolas" w:eastAsia="宋体" w:hAnsi="Consolas" w:cs="宋体"/>
          <w:color w:val="0000FF"/>
          <w:kern w:val="0"/>
          <w:szCs w:val="21"/>
        </w:rPr>
        <w:t>void</w:t>
      </w:r>
      <w:r w:rsidRPr="0090212D">
        <w:rPr>
          <w:rFonts w:ascii="Consolas" w:eastAsia="宋体" w:hAnsi="Consolas" w:cs="宋体"/>
          <w:color w:val="000000"/>
          <w:kern w:val="0"/>
          <w:szCs w:val="21"/>
        </w:rPr>
        <w:t>)</w:t>
      </w:r>
    </w:p>
    <w:p w14:paraId="7A4A9E34" w14:textId="77777777" w:rsidR="0090212D" w:rsidRPr="0090212D" w:rsidRDefault="0090212D" w:rsidP="0090212D">
      <w:pPr>
        <w:widowControl/>
        <w:shd w:val="clear" w:color="auto" w:fill="FFFFFF"/>
        <w:spacing w:line="285" w:lineRule="atLeast"/>
        <w:jc w:val="left"/>
        <w:rPr>
          <w:rFonts w:ascii="Consolas" w:eastAsia="宋体" w:hAnsi="Consolas" w:cs="宋体"/>
          <w:color w:val="000000"/>
          <w:kern w:val="0"/>
          <w:szCs w:val="21"/>
        </w:rPr>
      </w:pPr>
      <w:r w:rsidRPr="0090212D">
        <w:rPr>
          <w:rFonts w:ascii="Consolas" w:eastAsia="宋体" w:hAnsi="Consolas" w:cs="宋体"/>
          <w:color w:val="000000"/>
          <w:kern w:val="0"/>
          <w:szCs w:val="21"/>
        </w:rPr>
        <w:t>{</w:t>
      </w:r>
    </w:p>
    <w:p w14:paraId="1BA41C0A" w14:textId="77777777" w:rsidR="0090212D" w:rsidRPr="0090212D" w:rsidRDefault="0090212D" w:rsidP="0090212D">
      <w:pPr>
        <w:widowControl/>
        <w:shd w:val="clear" w:color="auto" w:fill="FFFFFF"/>
        <w:spacing w:line="285" w:lineRule="atLeast"/>
        <w:jc w:val="left"/>
        <w:rPr>
          <w:rFonts w:ascii="Consolas" w:eastAsia="宋体" w:hAnsi="Consolas" w:cs="宋体"/>
          <w:color w:val="000000"/>
          <w:kern w:val="0"/>
          <w:szCs w:val="21"/>
        </w:rPr>
      </w:pPr>
      <w:r w:rsidRPr="0090212D">
        <w:rPr>
          <w:rFonts w:ascii="Consolas" w:eastAsia="宋体" w:hAnsi="Consolas" w:cs="宋体"/>
          <w:color w:val="000000"/>
          <w:kern w:val="0"/>
          <w:szCs w:val="21"/>
        </w:rPr>
        <w:t>    </w:t>
      </w:r>
      <w:r w:rsidRPr="0090212D">
        <w:rPr>
          <w:rFonts w:ascii="Consolas" w:eastAsia="宋体" w:hAnsi="Consolas" w:cs="宋体"/>
          <w:color w:val="795E26"/>
          <w:kern w:val="0"/>
          <w:szCs w:val="21"/>
        </w:rPr>
        <w:t>printf</w:t>
      </w:r>
      <w:r w:rsidRPr="0090212D">
        <w:rPr>
          <w:rFonts w:ascii="Consolas" w:eastAsia="宋体" w:hAnsi="Consolas" w:cs="宋体"/>
          <w:color w:val="000000"/>
          <w:kern w:val="0"/>
          <w:szCs w:val="21"/>
        </w:rPr>
        <w:t>(</w:t>
      </w:r>
      <w:r w:rsidRPr="0090212D">
        <w:rPr>
          <w:rFonts w:ascii="Consolas" w:eastAsia="宋体" w:hAnsi="Consolas" w:cs="宋体"/>
          <w:color w:val="A31515"/>
          <w:kern w:val="0"/>
          <w:szCs w:val="21"/>
        </w:rPr>
        <w:t>"task1 is called.</w:t>
      </w:r>
      <w:r w:rsidRPr="0090212D">
        <w:rPr>
          <w:rFonts w:ascii="Consolas" w:eastAsia="宋体" w:hAnsi="Consolas" w:cs="宋体"/>
          <w:color w:val="EE0000"/>
          <w:kern w:val="0"/>
          <w:szCs w:val="21"/>
        </w:rPr>
        <w:t>\n</w:t>
      </w:r>
      <w:r w:rsidRPr="0090212D">
        <w:rPr>
          <w:rFonts w:ascii="Consolas" w:eastAsia="宋体" w:hAnsi="Consolas" w:cs="宋体"/>
          <w:color w:val="A31515"/>
          <w:kern w:val="0"/>
          <w:szCs w:val="21"/>
        </w:rPr>
        <w:t>"</w:t>
      </w:r>
      <w:r w:rsidRPr="0090212D">
        <w:rPr>
          <w:rFonts w:ascii="Consolas" w:eastAsia="宋体" w:hAnsi="Consolas" w:cs="宋体"/>
          <w:color w:val="000000"/>
          <w:kern w:val="0"/>
          <w:szCs w:val="21"/>
        </w:rPr>
        <w:t>);</w:t>
      </w:r>
    </w:p>
    <w:p w14:paraId="01D47BE3" w14:textId="77777777" w:rsidR="0090212D" w:rsidRPr="0090212D" w:rsidRDefault="0090212D" w:rsidP="0090212D">
      <w:pPr>
        <w:widowControl/>
        <w:shd w:val="clear" w:color="auto" w:fill="FFFFFF"/>
        <w:spacing w:line="285" w:lineRule="atLeast"/>
        <w:jc w:val="left"/>
        <w:rPr>
          <w:rFonts w:ascii="Consolas" w:eastAsia="宋体" w:hAnsi="Consolas" w:cs="宋体"/>
          <w:color w:val="000000"/>
          <w:kern w:val="0"/>
          <w:szCs w:val="21"/>
        </w:rPr>
      </w:pPr>
      <w:r w:rsidRPr="0090212D">
        <w:rPr>
          <w:rFonts w:ascii="Consolas" w:eastAsia="宋体" w:hAnsi="Consolas" w:cs="宋体"/>
          <w:color w:val="000000"/>
          <w:kern w:val="0"/>
          <w:szCs w:val="21"/>
        </w:rPr>
        <w:t>}</w:t>
      </w:r>
    </w:p>
    <w:p w14:paraId="4FA1552F" w14:textId="77777777" w:rsidR="0090212D" w:rsidRPr="0090212D" w:rsidRDefault="0090212D" w:rsidP="0090212D">
      <w:pPr>
        <w:widowControl/>
        <w:shd w:val="clear" w:color="auto" w:fill="FFFFFF"/>
        <w:spacing w:line="285" w:lineRule="atLeast"/>
        <w:jc w:val="left"/>
        <w:rPr>
          <w:rFonts w:ascii="Consolas" w:eastAsia="宋体" w:hAnsi="Consolas" w:cs="宋体"/>
          <w:color w:val="000000"/>
          <w:kern w:val="0"/>
          <w:szCs w:val="21"/>
        </w:rPr>
      </w:pPr>
      <w:r w:rsidRPr="0090212D">
        <w:rPr>
          <w:rFonts w:ascii="Consolas" w:eastAsia="宋体" w:hAnsi="Consolas" w:cs="宋体"/>
          <w:color w:val="0000FF"/>
          <w:kern w:val="0"/>
          <w:szCs w:val="21"/>
        </w:rPr>
        <w:t>void</w:t>
      </w:r>
      <w:r w:rsidRPr="0090212D">
        <w:rPr>
          <w:rFonts w:ascii="Consolas" w:eastAsia="宋体" w:hAnsi="Consolas" w:cs="宋体"/>
          <w:color w:val="000000"/>
          <w:kern w:val="0"/>
          <w:szCs w:val="21"/>
        </w:rPr>
        <w:t> </w:t>
      </w:r>
      <w:r w:rsidRPr="0090212D">
        <w:rPr>
          <w:rFonts w:ascii="Consolas" w:eastAsia="宋体" w:hAnsi="Consolas" w:cs="宋体"/>
          <w:color w:val="795E26"/>
          <w:kern w:val="0"/>
          <w:szCs w:val="21"/>
        </w:rPr>
        <w:t>task2</w:t>
      </w:r>
      <w:r w:rsidRPr="0090212D">
        <w:rPr>
          <w:rFonts w:ascii="Consolas" w:eastAsia="宋体" w:hAnsi="Consolas" w:cs="宋体"/>
          <w:color w:val="000000"/>
          <w:kern w:val="0"/>
          <w:szCs w:val="21"/>
        </w:rPr>
        <w:t>(</w:t>
      </w:r>
      <w:r w:rsidRPr="0090212D">
        <w:rPr>
          <w:rFonts w:ascii="Consolas" w:eastAsia="宋体" w:hAnsi="Consolas" w:cs="宋体"/>
          <w:color w:val="0000FF"/>
          <w:kern w:val="0"/>
          <w:szCs w:val="21"/>
        </w:rPr>
        <w:t>void</w:t>
      </w:r>
      <w:r w:rsidRPr="0090212D">
        <w:rPr>
          <w:rFonts w:ascii="Consolas" w:eastAsia="宋体" w:hAnsi="Consolas" w:cs="宋体"/>
          <w:color w:val="000000"/>
          <w:kern w:val="0"/>
          <w:szCs w:val="21"/>
        </w:rPr>
        <w:t>)</w:t>
      </w:r>
    </w:p>
    <w:p w14:paraId="7B4DBBDF" w14:textId="77777777" w:rsidR="0090212D" w:rsidRPr="0090212D" w:rsidRDefault="0090212D" w:rsidP="0090212D">
      <w:pPr>
        <w:widowControl/>
        <w:shd w:val="clear" w:color="auto" w:fill="FFFFFF"/>
        <w:spacing w:line="285" w:lineRule="atLeast"/>
        <w:jc w:val="left"/>
        <w:rPr>
          <w:rFonts w:ascii="Consolas" w:eastAsia="宋体" w:hAnsi="Consolas" w:cs="宋体"/>
          <w:color w:val="000000"/>
          <w:kern w:val="0"/>
          <w:szCs w:val="21"/>
        </w:rPr>
      </w:pPr>
      <w:r w:rsidRPr="0090212D">
        <w:rPr>
          <w:rFonts w:ascii="Consolas" w:eastAsia="宋体" w:hAnsi="Consolas" w:cs="宋体"/>
          <w:color w:val="000000"/>
          <w:kern w:val="0"/>
          <w:szCs w:val="21"/>
        </w:rPr>
        <w:lastRenderedPageBreak/>
        <w:t>{</w:t>
      </w:r>
    </w:p>
    <w:p w14:paraId="702D5C02" w14:textId="77777777" w:rsidR="0090212D" w:rsidRPr="0090212D" w:rsidRDefault="0090212D" w:rsidP="0090212D">
      <w:pPr>
        <w:widowControl/>
        <w:shd w:val="clear" w:color="auto" w:fill="FFFFFF"/>
        <w:spacing w:line="285" w:lineRule="atLeast"/>
        <w:jc w:val="left"/>
        <w:rPr>
          <w:rFonts w:ascii="Consolas" w:eastAsia="宋体" w:hAnsi="Consolas" w:cs="宋体"/>
          <w:color w:val="000000"/>
          <w:kern w:val="0"/>
          <w:szCs w:val="21"/>
        </w:rPr>
      </w:pPr>
      <w:r w:rsidRPr="0090212D">
        <w:rPr>
          <w:rFonts w:ascii="Consolas" w:eastAsia="宋体" w:hAnsi="Consolas" w:cs="宋体"/>
          <w:color w:val="000000"/>
          <w:kern w:val="0"/>
          <w:szCs w:val="21"/>
        </w:rPr>
        <w:t>    </w:t>
      </w:r>
      <w:r w:rsidRPr="0090212D">
        <w:rPr>
          <w:rFonts w:ascii="Consolas" w:eastAsia="宋体" w:hAnsi="Consolas" w:cs="宋体"/>
          <w:color w:val="795E26"/>
          <w:kern w:val="0"/>
          <w:szCs w:val="21"/>
        </w:rPr>
        <w:t>printf</w:t>
      </w:r>
      <w:r w:rsidRPr="0090212D">
        <w:rPr>
          <w:rFonts w:ascii="Consolas" w:eastAsia="宋体" w:hAnsi="Consolas" w:cs="宋体"/>
          <w:color w:val="000000"/>
          <w:kern w:val="0"/>
          <w:szCs w:val="21"/>
        </w:rPr>
        <w:t>(</w:t>
      </w:r>
      <w:r w:rsidRPr="0090212D">
        <w:rPr>
          <w:rFonts w:ascii="Consolas" w:eastAsia="宋体" w:hAnsi="Consolas" w:cs="宋体"/>
          <w:color w:val="A31515"/>
          <w:kern w:val="0"/>
          <w:szCs w:val="21"/>
        </w:rPr>
        <w:t>"task2 is called.</w:t>
      </w:r>
      <w:r w:rsidRPr="0090212D">
        <w:rPr>
          <w:rFonts w:ascii="Consolas" w:eastAsia="宋体" w:hAnsi="Consolas" w:cs="宋体"/>
          <w:color w:val="EE0000"/>
          <w:kern w:val="0"/>
          <w:szCs w:val="21"/>
        </w:rPr>
        <w:t>\n</w:t>
      </w:r>
      <w:r w:rsidRPr="0090212D">
        <w:rPr>
          <w:rFonts w:ascii="Consolas" w:eastAsia="宋体" w:hAnsi="Consolas" w:cs="宋体"/>
          <w:color w:val="A31515"/>
          <w:kern w:val="0"/>
          <w:szCs w:val="21"/>
        </w:rPr>
        <w:t>"</w:t>
      </w:r>
      <w:r w:rsidRPr="0090212D">
        <w:rPr>
          <w:rFonts w:ascii="Consolas" w:eastAsia="宋体" w:hAnsi="Consolas" w:cs="宋体"/>
          <w:color w:val="000000"/>
          <w:kern w:val="0"/>
          <w:szCs w:val="21"/>
        </w:rPr>
        <w:t>);</w:t>
      </w:r>
    </w:p>
    <w:p w14:paraId="172FBEA0" w14:textId="77777777" w:rsidR="0090212D" w:rsidRPr="0090212D" w:rsidRDefault="0090212D" w:rsidP="0090212D">
      <w:pPr>
        <w:widowControl/>
        <w:shd w:val="clear" w:color="auto" w:fill="FFFFFF"/>
        <w:spacing w:line="285" w:lineRule="atLeast"/>
        <w:jc w:val="left"/>
        <w:rPr>
          <w:rFonts w:ascii="Consolas" w:eastAsia="宋体" w:hAnsi="Consolas" w:cs="宋体"/>
          <w:color w:val="000000"/>
          <w:kern w:val="0"/>
          <w:szCs w:val="21"/>
        </w:rPr>
      </w:pPr>
      <w:r w:rsidRPr="0090212D">
        <w:rPr>
          <w:rFonts w:ascii="Consolas" w:eastAsia="宋体" w:hAnsi="Consolas" w:cs="宋体"/>
          <w:color w:val="000000"/>
          <w:kern w:val="0"/>
          <w:szCs w:val="21"/>
        </w:rPr>
        <w:t>}</w:t>
      </w:r>
    </w:p>
    <w:p w14:paraId="1DB0CA62" w14:textId="77777777" w:rsidR="0090212D" w:rsidRPr="0090212D" w:rsidRDefault="0090212D" w:rsidP="0090212D">
      <w:pPr>
        <w:widowControl/>
        <w:shd w:val="clear" w:color="auto" w:fill="FFFFFF"/>
        <w:spacing w:line="285" w:lineRule="atLeast"/>
        <w:jc w:val="left"/>
        <w:rPr>
          <w:rFonts w:ascii="Consolas" w:eastAsia="宋体" w:hAnsi="Consolas" w:cs="宋体"/>
          <w:color w:val="000000"/>
          <w:kern w:val="0"/>
          <w:szCs w:val="21"/>
        </w:rPr>
      </w:pPr>
      <w:r w:rsidRPr="0090212D">
        <w:rPr>
          <w:rFonts w:ascii="Consolas" w:eastAsia="宋体" w:hAnsi="Consolas" w:cs="宋体"/>
          <w:color w:val="0000FF"/>
          <w:kern w:val="0"/>
          <w:szCs w:val="21"/>
        </w:rPr>
        <w:t>void</w:t>
      </w:r>
      <w:r w:rsidRPr="0090212D">
        <w:rPr>
          <w:rFonts w:ascii="Consolas" w:eastAsia="宋体" w:hAnsi="Consolas" w:cs="宋体"/>
          <w:color w:val="000000"/>
          <w:kern w:val="0"/>
          <w:szCs w:val="21"/>
        </w:rPr>
        <w:t> </w:t>
      </w:r>
      <w:r w:rsidRPr="0090212D">
        <w:rPr>
          <w:rFonts w:ascii="Consolas" w:eastAsia="宋体" w:hAnsi="Consolas" w:cs="宋体"/>
          <w:color w:val="795E26"/>
          <w:kern w:val="0"/>
          <w:szCs w:val="21"/>
        </w:rPr>
        <w:t>task3</w:t>
      </w:r>
      <w:r w:rsidRPr="0090212D">
        <w:rPr>
          <w:rFonts w:ascii="Consolas" w:eastAsia="宋体" w:hAnsi="Consolas" w:cs="宋体"/>
          <w:color w:val="000000"/>
          <w:kern w:val="0"/>
          <w:szCs w:val="21"/>
        </w:rPr>
        <w:t>(</w:t>
      </w:r>
      <w:r w:rsidRPr="0090212D">
        <w:rPr>
          <w:rFonts w:ascii="Consolas" w:eastAsia="宋体" w:hAnsi="Consolas" w:cs="宋体"/>
          <w:color w:val="0000FF"/>
          <w:kern w:val="0"/>
          <w:szCs w:val="21"/>
        </w:rPr>
        <w:t>void</w:t>
      </w:r>
      <w:r w:rsidRPr="0090212D">
        <w:rPr>
          <w:rFonts w:ascii="Consolas" w:eastAsia="宋体" w:hAnsi="Consolas" w:cs="宋体"/>
          <w:color w:val="000000"/>
          <w:kern w:val="0"/>
          <w:szCs w:val="21"/>
        </w:rPr>
        <w:t>)</w:t>
      </w:r>
    </w:p>
    <w:p w14:paraId="2250C54E" w14:textId="77777777" w:rsidR="0090212D" w:rsidRPr="0090212D" w:rsidRDefault="0090212D" w:rsidP="0090212D">
      <w:pPr>
        <w:widowControl/>
        <w:shd w:val="clear" w:color="auto" w:fill="FFFFFF"/>
        <w:spacing w:line="285" w:lineRule="atLeast"/>
        <w:jc w:val="left"/>
        <w:rPr>
          <w:rFonts w:ascii="Consolas" w:eastAsia="宋体" w:hAnsi="Consolas" w:cs="宋体"/>
          <w:color w:val="000000"/>
          <w:kern w:val="0"/>
          <w:szCs w:val="21"/>
        </w:rPr>
      </w:pPr>
      <w:r w:rsidRPr="0090212D">
        <w:rPr>
          <w:rFonts w:ascii="Consolas" w:eastAsia="宋体" w:hAnsi="Consolas" w:cs="宋体"/>
          <w:color w:val="000000"/>
          <w:kern w:val="0"/>
          <w:szCs w:val="21"/>
        </w:rPr>
        <w:t>{</w:t>
      </w:r>
    </w:p>
    <w:p w14:paraId="0FAE018E" w14:textId="77777777" w:rsidR="0090212D" w:rsidRPr="0090212D" w:rsidRDefault="0090212D" w:rsidP="0090212D">
      <w:pPr>
        <w:widowControl/>
        <w:shd w:val="clear" w:color="auto" w:fill="FFFFFF"/>
        <w:spacing w:line="285" w:lineRule="atLeast"/>
        <w:jc w:val="left"/>
        <w:rPr>
          <w:rFonts w:ascii="Consolas" w:eastAsia="宋体" w:hAnsi="Consolas" w:cs="宋体"/>
          <w:color w:val="000000"/>
          <w:kern w:val="0"/>
          <w:szCs w:val="21"/>
        </w:rPr>
      </w:pPr>
      <w:r w:rsidRPr="0090212D">
        <w:rPr>
          <w:rFonts w:ascii="Consolas" w:eastAsia="宋体" w:hAnsi="Consolas" w:cs="宋体"/>
          <w:color w:val="000000"/>
          <w:kern w:val="0"/>
          <w:szCs w:val="21"/>
        </w:rPr>
        <w:t>    </w:t>
      </w:r>
      <w:r w:rsidRPr="0090212D">
        <w:rPr>
          <w:rFonts w:ascii="Consolas" w:eastAsia="宋体" w:hAnsi="Consolas" w:cs="宋体"/>
          <w:color w:val="795E26"/>
          <w:kern w:val="0"/>
          <w:szCs w:val="21"/>
        </w:rPr>
        <w:t>printf</w:t>
      </w:r>
      <w:r w:rsidRPr="0090212D">
        <w:rPr>
          <w:rFonts w:ascii="Consolas" w:eastAsia="宋体" w:hAnsi="Consolas" w:cs="宋体"/>
          <w:color w:val="000000"/>
          <w:kern w:val="0"/>
          <w:szCs w:val="21"/>
        </w:rPr>
        <w:t>(</w:t>
      </w:r>
      <w:r w:rsidRPr="0090212D">
        <w:rPr>
          <w:rFonts w:ascii="Consolas" w:eastAsia="宋体" w:hAnsi="Consolas" w:cs="宋体"/>
          <w:color w:val="A31515"/>
          <w:kern w:val="0"/>
          <w:szCs w:val="21"/>
        </w:rPr>
        <w:t>"task3 is called.</w:t>
      </w:r>
      <w:r w:rsidRPr="0090212D">
        <w:rPr>
          <w:rFonts w:ascii="Consolas" w:eastAsia="宋体" w:hAnsi="Consolas" w:cs="宋体"/>
          <w:color w:val="EE0000"/>
          <w:kern w:val="0"/>
          <w:szCs w:val="21"/>
        </w:rPr>
        <w:t>\n</w:t>
      </w:r>
      <w:r w:rsidRPr="0090212D">
        <w:rPr>
          <w:rFonts w:ascii="Consolas" w:eastAsia="宋体" w:hAnsi="Consolas" w:cs="宋体"/>
          <w:color w:val="A31515"/>
          <w:kern w:val="0"/>
          <w:szCs w:val="21"/>
        </w:rPr>
        <w:t>"</w:t>
      </w:r>
      <w:r w:rsidRPr="0090212D">
        <w:rPr>
          <w:rFonts w:ascii="Consolas" w:eastAsia="宋体" w:hAnsi="Consolas" w:cs="宋体"/>
          <w:color w:val="000000"/>
          <w:kern w:val="0"/>
          <w:szCs w:val="21"/>
        </w:rPr>
        <w:t>);</w:t>
      </w:r>
    </w:p>
    <w:p w14:paraId="217E4B40" w14:textId="77777777" w:rsidR="0090212D" w:rsidRPr="0090212D" w:rsidRDefault="0090212D" w:rsidP="0090212D">
      <w:pPr>
        <w:widowControl/>
        <w:shd w:val="clear" w:color="auto" w:fill="FFFFFF"/>
        <w:spacing w:line="285" w:lineRule="atLeast"/>
        <w:jc w:val="left"/>
        <w:rPr>
          <w:rFonts w:ascii="Consolas" w:eastAsia="宋体" w:hAnsi="Consolas" w:cs="宋体"/>
          <w:color w:val="000000"/>
          <w:kern w:val="0"/>
          <w:szCs w:val="21"/>
        </w:rPr>
      </w:pPr>
      <w:r w:rsidRPr="0090212D">
        <w:rPr>
          <w:rFonts w:ascii="Consolas" w:eastAsia="宋体" w:hAnsi="Consolas" w:cs="宋体"/>
          <w:color w:val="000000"/>
          <w:kern w:val="0"/>
          <w:szCs w:val="21"/>
        </w:rPr>
        <w:t>}</w:t>
      </w:r>
    </w:p>
    <w:p w14:paraId="0519A59A" w14:textId="77777777" w:rsidR="0090212D" w:rsidRPr="0090212D" w:rsidRDefault="0090212D" w:rsidP="0090212D">
      <w:pPr>
        <w:widowControl/>
        <w:shd w:val="clear" w:color="auto" w:fill="FFFFFF"/>
        <w:spacing w:line="285" w:lineRule="atLeast"/>
        <w:jc w:val="left"/>
        <w:rPr>
          <w:rFonts w:ascii="Consolas" w:eastAsia="宋体" w:hAnsi="Consolas" w:cs="宋体"/>
          <w:color w:val="000000"/>
          <w:kern w:val="0"/>
          <w:szCs w:val="21"/>
        </w:rPr>
      </w:pPr>
      <w:r w:rsidRPr="0090212D">
        <w:rPr>
          <w:rFonts w:ascii="Consolas" w:eastAsia="宋体" w:hAnsi="Consolas" w:cs="宋体"/>
          <w:color w:val="0000FF"/>
          <w:kern w:val="0"/>
          <w:szCs w:val="21"/>
        </w:rPr>
        <w:t>void</w:t>
      </w:r>
      <w:r w:rsidRPr="0090212D">
        <w:rPr>
          <w:rFonts w:ascii="Consolas" w:eastAsia="宋体" w:hAnsi="Consolas" w:cs="宋体"/>
          <w:color w:val="000000"/>
          <w:kern w:val="0"/>
          <w:szCs w:val="21"/>
        </w:rPr>
        <w:t> </w:t>
      </w:r>
      <w:r w:rsidRPr="0090212D">
        <w:rPr>
          <w:rFonts w:ascii="Consolas" w:eastAsia="宋体" w:hAnsi="Consolas" w:cs="宋体"/>
          <w:color w:val="795E26"/>
          <w:kern w:val="0"/>
          <w:szCs w:val="21"/>
        </w:rPr>
        <w:t>task4</w:t>
      </w:r>
      <w:r w:rsidRPr="0090212D">
        <w:rPr>
          <w:rFonts w:ascii="Consolas" w:eastAsia="宋体" w:hAnsi="Consolas" w:cs="宋体"/>
          <w:color w:val="000000"/>
          <w:kern w:val="0"/>
          <w:szCs w:val="21"/>
        </w:rPr>
        <w:t>(</w:t>
      </w:r>
      <w:r w:rsidRPr="0090212D">
        <w:rPr>
          <w:rFonts w:ascii="Consolas" w:eastAsia="宋体" w:hAnsi="Consolas" w:cs="宋体"/>
          <w:color w:val="0000FF"/>
          <w:kern w:val="0"/>
          <w:szCs w:val="21"/>
        </w:rPr>
        <w:t>void</w:t>
      </w:r>
      <w:r w:rsidRPr="0090212D">
        <w:rPr>
          <w:rFonts w:ascii="Consolas" w:eastAsia="宋体" w:hAnsi="Consolas" w:cs="宋体"/>
          <w:color w:val="000000"/>
          <w:kern w:val="0"/>
          <w:szCs w:val="21"/>
        </w:rPr>
        <w:t>)</w:t>
      </w:r>
    </w:p>
    <w:p w14:paraId="43F2C622" w14:textId="77777777" w:rsidR="0090212D" w:rsidRPr="0090212D" w:rsidRDefault="0090212D" w:rsidP="0090212D">
      <w:pPr>
        <w:widowControl/>
        <w:shd w:val="clear" w:color="auto" w:fill="FFFFFF"/>
        <w:spacing w:line="285" w:lineRule="atLeast"/>
        <w:jc w:val="left"/>
        <w:rPr>
          <w:rFonts w:ascii="Consolas" w:eastAsia="宋体" w:hAnsi="Consolas" w:cs="宋体"/>
          <w:color w:val="000000"/>
          <w:kern w:val="0"/>
          <w:szCs w:val="21"/>
        </w:rPr>
      </w:pPr>
      <w:r w:rsidRPr="0090212D">
        <w:rPr>
          <w:rFonts w:ascii="Consolas" w:eastAsia="宋体" w:hAnsi="Consolas" w:cs="宋体"/>
          <w:color w:val="000000"/>
          <w:kern w:val="0"/>
          <w:szCs w:val="21"/>
        </w:rPr>
        <w:t>{</w:t>
      </w:r>
    </w:p>
    <w:p w14:paraId="53A7E13D" w14:textId="77777777" w:rsidR="0090212D" w:rsidRPr="0090212D" w:rsidRDefault="0090212D" w:rsidP="0090212D">
      <w:pPr>
        <w:widowControl/>
        <w:shd w:val="clear" w:color="auto" w:fill="FFFFFF"/>
        <w:spacing w:line="285" w:lineRule="atLeast"/>
        <w:jc w:val="left"/>
        <w:rPr>
          <w:rFonts w:ascii="Consolas" w:eastAsia="宋体" w:hAnsi="Consolas" w:cs="宋体"/>
          <w:color w:val="000000"/>
          <w:kern w:val="0"/>
          <w:szCs w:val="21"/>
        </w:rPr>
      </w:pPr>
      <w:r w:rsidRPr="0090212D">
        <w:rPr>
          <w:rFonts w:ascii="Consolas" w:eastAsia="宋体" w:hAnsi="Consolas" w:cs="宋体"/>
          <w:color w:val="000000"/>
          <w:kern w:val="0"/>
          <w:szCs w:val="21"/>
        </w:rPr>
        <w:t>    </w:t>
      </w:r>
      <w:r w:rsidRPr="0090212D">
        <w:rPr>
          <w:rFonts w:ascii="Consolas" w:eastAsia="宋体" w:hAnsi="Consolas" w:cs="宋体"/>
          <w:color w:val="795E26"/>
          <w:kern w:val="0"/>
          <w:szCs w:val="21"/>
        </w:rPr>
        <w:t>printf</w:t>
      </w:r>
      <w:r w:rsidRPr="0090212D">
        <w:rPr>
          <w:rFonts w:ascii="Consolas" w:eastAsia="宋体" w:hAnsi="Consolas" w:cs="宋体"/>
          <w:color w:val="000000"/>
          <w:kern w:val="0"/>
          <w:szCs w:val="21"/>
        </w:rPr>
        <w:t>(</w:t>
      </w:r>
      <w:r w:rsidRPr="0090212D">
        <w:rPr>
          <w:rFonts w:ascii="Consolas" w:eastAsia="宋体" w:hAnsi="Consolas" w:cs="宋体"/>
          <w:color w:val="A31515"/>
          <w:kern w:val="0"/>
          <w:szCs w:val="21"/>
        </w:rPr>
        <w:t>"task4 is called.</w:t>
      </w:r>
      <w:r w:rsidRPr="0090212D">
        <w:rPr>
          <w:rFonts w:ascii="Consolas" w:eastAsia="宋体" w:hAnsi="Consolas" w:cs="宋体"/>
          <w:color w:val="EE0000"/>
          <w:kern w:val="0"/>
          <w:szCs w:val="21"/>
        </w:rPr>
        <w:t>\n</w:t>
      </w:r>
      <w:r w:rsidRPr="0090212D">
        <w:rPr>
          <w:rFonts w:ascii="Consolas" w:eastAsia="宋体" w:hAnsi="Consolas" w:cs="宋体"/>
          <w:color w:val="A31515"/>
          <w:kern w:val="0"/>
          <w:szCs w:val="21"/>
        </w:rPr>
        <w:t>"</w:t>
      </w:r>
      <w:r w:rsidRPr="0090212D">
        <w:rPr>
          <w:rFonts w:ascii="Consolas" w:eastAsia="宋体" w:hAnsi="Consolas" w:cs="宋体"/>
          <w:color w:val="000000"/>
          <w:kern w:val="0"/>
          <w:szCs w:val="21"/>
        </w:rPr>
        <w:t>);</w:t>
      </w:r>
    </w:p>
    <w:p w14:paraId="6A78C7A9" w14:textId="77777777" w:rsidR="0090212D" w:rsidRPr="0090212D" w:rsidRDefault="0090212D" w:rsidP="0090212D">
      <w:pPr>
        <w:widowControl/>
        <w:shd w:val="clear" w:color="auto" w:fill="FFFFFF"/>
        <w:spacing w:line="285" w:lineRule="atLeast"/>
        <w:jc w:val="left"/>
        <w:rPr>
          <w:rFonts w:ascii="Consolas" w:eastAsia="宋体" w:hAnsi="Consolas" w:cs="宋体"/>
          <w:color w:val="000000"/>
          <w:kern w:val="0"/>
          <w:szCs w:val="21"/>
        </w:rPr>
      </w:pPr>
      <w:r w:rsidRPr="0090212D">
        <w:rPr>
          <w:rFonts w:ascii="Consolas" w:eastAsia="宋体" w:hAnsi="Consolas" w:cs="宋体"/>
          <w:color w:val="000000"/>
          <w:kern w:val="0"/>
          <w:szCs w:val="21"/>
        </w:rPr>
        <w:t>}</w:t>
      </w:r>
    </w:p>
    <w:p w14:paraId="36908AD1" w14:textId="77777777" w:rsidR="0090212D" w:rsidRPr="0090212D" w:rsidRDefault="0090212D" w:rsidP="0090212D">
      <w:pPr>
        <w:widowControl/>
        <w:shd w:val="clear" w:color="auto" w:fill="FFFFFF"/>
        <w:spacing w:line="285" w:lineRule="atLeast"/>
        <w:jc w:val="left"/>
        <w:rPr>
          <w:rFonts w:ascii="Consolas" w:eastAsia="宋体" w:hAnsi="Consolas" w:cs="宋体"/>
          <w:color w:val="000000"/>
          <w:kern w:val="0"/>
          <w:szCs w:val="21"/>
        </w:rPr>
      </w:pPr>
      <w:r w:rsidRPr="0090212D">
        <w:rPr>
          <w:rFonts w:ascii="Consolas" w:eastAsia="宋体" w:hAnsi="Consolas" w:cs="宋体"/>
          <w:color w:val="0000FF"/>
          <w:kern w:val="0"/>
          <w:szCs w:val="21"/>
        </w:rPr>
        <w:t>void</w:t>
      </w:r>
      <w:r w:rsidRPr="0090212D">
        <w:rPr>
          <w:rFonts w:ascii="Consolas" w:eastAsia="宋体" w:hAnsi="Consolas" w:cs="宋体"/>
          <w:color w:val="000000"/>
          <w:kern w:val="0"/>
          <w:szCs w:val="21"/>
        </w:rPr>
        <w:t> </w:t>
      </w:r>
      <w:r w:rsidRPr="0090212D">
        <w:rPr>
          <w:rFonts w:ascii="Consolas" w:eastAsia="宋体" w:hAnsi="Consolas" w:cs="宋体"/>
          <w:color w:val="795E26"/>
          <w:kern w:val="0"/>
          <w:szCs w:val="21"/>
        </w:rPr>
        <w:t>task5</w:t>
      </w:r>
      <w:r w:rsidRPr="0090212D">
        <w:rPr>
          <w:rFonts w:ascii="Consolas" w:eastAsia="宋体" w:hAnsi="Consolas" w:cs="宋体"/>
          <w:color w:val="000000"/>
          <w:kern w:val="0"/>
          <w:szCs w:val="21"/>
        </w:rPr>
        <w:t>(</w:t>
      </w:r>
      <w:r w:rsidRPr="0090212D">
        <w:rPr>
          <w:rFonts w:ascii="Consolas" w:eastAsia="宋体" w:hAnsi="Consolas" w:cs="宋体"/>
          <w:color w:val="0000FF"/>
          <w:kern w:val="0"/>
          <w:szCs w:val="21"/>
        </w:rPr>
        <w:t>void</w:t>
      </w:r>
      <w:r w:rsidRPr="0090212D">
        <w:rPr>
          <w:rFonts w:ascii="Consolas" w:eastAsia="宋体" w:hAnsi="Consolas" w:cs="宋体"/>
          <w:color w:val="000000"/>
          <w:kern w:val="0"/>
          <w:szCs w:val="21"/>
        </w:rPr>
        <w:t>)</w:t>
      </w:r>
    </w:p>
    <w:p w14:paraId="622A4765" w14:textId="77777777" w:rsidR="0090212D" w:rsidRPr="0090212D" w:rsidRDefault="0090212D" w:rsidP="0090212D">
      <w:pPr>
        <w:widowControl/>
        <w:shd w:val="clear" w:color="auto" w:fill="FFFFFF"/>
        <w:spacing w:line="285" w:lineRule="atLeast"/>
        <w:jc w:val="left"/>
        <w:rPr>
          <w:rFonts w:ascii="Consolas" w:eastAsia="宋体" w:hAnsi="Consolas" w:cs="宋体"/>
          <w:color w:val="000000"/>
          <w:kern w:val="0"/>
          <w:szCs w:val="21"/>
        </w:rPr>
      </w:pPr>
      <w:r w:rsidRPr="0090212D">
        <w:rPr>
          <w:rFonts w:ascii="Consolas" w:eastAsia="宋体" w:hAnsi="Consolas" w:cs="宋体"/>
          <w:color w:val="000000"/>
          <w:kern w:val="0"/>
          <w:szCs w:val="21"/>
        </w:rPr>
        <w:t>{</w:t>
      </w:r>
    </w:p>
    <w:p w14:paraId="0B01D4DF" w14:textId="77777777" w:rsidR="0090212D" w:rsidRPr="0090212D" w:rsidRDefault="0090212D" w:rsidP="0090212D">
      <w:pPr>
        <w:widowControl/>
        <w:shd w:val="clear" w:color="auto" w:fill="FFFFFF"/>
        <w:spacing w:line="285" w:lineRule="atLeast"/>
        <w:jc w:val="left"/>
        <w:rPr>
          <w:rFonts w:ascii="Consolas" w:eastAsia="宋体" w:hAnsi="Consolas" w:cs="宋体"/>
          <w:color w:val="000000"/>
          <w:kern w:val="0"/>
          <w:szCs w:val="21"/>
        </w:rPr>
      </w:pPr>
      <w:r w:rsidRPr="0090212D">
        <w:rPr>
          <w:rFonts w:ascii="Consolas" w:eastAsia="宋体" w:hAnsi="Consolas" w:cs="宋体"/>
          <w:color w:val="000000"/>
          <w:kern w:val="0"/>
          <w:szCs w:val="21"/>
        </w:rPr>
        <w:t>    </w:t>
      </w:r>
      <w:r w:rsidRPr="0090212D">
        <w:rPr>
          <w:rFonts w:ascii="Consolas" w:eastAsia="宋体" w:hAnsi="Consolas" w:cs="宋体"/>
          <w:color w:val="795E26"/>
          <w:kern w:val="0"/>
          <w:szCs w:val="21"/>
        </w:rPr>
        <w:t>printf</w:t>
      </w:r>
      <w:r w:rsidRPr="0090212D">
        <w:rPr>
          <w:rFonts w:ascii="Consolas" w:eastAsia="宋体" w:hAnsi="Consolas" w:cs="宋体"/>
          <w:color w:val="000000"/>
          <w:kern w:val="0"/>
          <w:szCs w:val="21"/>
        </w:rPr>
        <w:t>(</w:t>
      </w:r>
      <w:r w:rsidRPr="0090212D">
        <w:rPr>
          <w:rFonts w:ascii="Consolas" w:eastAsia="宋体" w:hAnsi="Consolas" w:cs="宋体"/>
          <w:color w:val="A31515"/>
          <w:kern w:val="0"/>
          <w:szCs w:val="21"/>
        </w:rPr>
        <w:t>"task5 is called.</w:t>
      </w:r>
      <w:r w:rsidRPr="0090212D">
        <w:rPr>
          <w:rFonts w:ascii="Consolas" w:eastAsia="宋体" w:hAnsi="Consolas" w:cs="宋体"/>
          <w:color w:val="EE0000"/>
          <w:kern w:val="0"/>
          <w:szCs w:val="21"/>
        </w:rPr>
        <w:t>\n</w:t>
      </w:r>
      <w:r w:rsidRPr="0090212D">
        <w:rPr>
          <w:rFonts w:ascii="Consolas" w:eastAsia="宋体" w:hAnsi="Consolas" w:cs="宋体"/>
          <w:color w:val="A31515"/>
          <w:kern w:val="0"/>
          <w:szCs w:val="21"/>
        </w:rPr>
        <w:t>"</w:t>
      </w:r>
      <w:r w:rsidRPr="0090212D">
        <w:rPr>
          <w:rFonts w:ascii="Consolas" w:eastAsia="宋体" w:hAnsi="Consolas" w:cs="宋体"/>
          <w:color w:val="000000"/>
          <w:kern w:val="0"/>
          <w:szCs w:val="21"/>
        </w:rPr>
        <w:t>);</w:t>
      </w:r>
    </w:p>
    <w:p w14:paraId="6050270E" w14:textId="77777777" w:rsidR="0090212D" w:rsidRPr="0090212D" w:rsidRDefault="0090212D" w:rsidP="0090212D">
      <w:pPr>
        <w:widowControl/>
        <w:shd w:val="clear" w:color="auto" w:fill="FFFFFF"/>
        <w:spacing w:line="285" w:lineRule="atLeast"/>
        <w:jc w:val="left"/>
        <w:rPr>
          <w:rFonts w:ascii="Consolas" w:eastAsia="宋体" w:hAnsi="Consolas" w:cs="宋体"/>
          <w:color w:val="000000"/>
          <w:kern w:val="0"/>
          <w:szCs w:val="21"/>
        </w:rPr>
      </w:pPr>
      <w:r w:rsidRPr="0090212D">
        <w:rPr>
          <w:rFonts w:ascii="Consolas" w:eastAsia="宋体" w:hAnsi="Consolas" w:cs="宋体"/>
          <w:color w:val="000000"/>
          <w:kern w:val="0"/>
          <w:szCs w:val="21"/>
        </w:rPr>
        <w:t>}</w:t>
      </w:r>
    </w:p>
    <w:p w14:paraId="7DF73F31" w14:textId="77777777" w:rsidR="0090212D" w:rsidRPr="0090212D" w:rsidRDefault="0090212D" w:rsidP="0090212D">
      <w:pPr>
        <w:widowControl/>
        <w:shd w:val="clear" w:color="auto" w:fill="FFFFFF"/>
        <w:spacing w:line="285" w:lineRule="atLeast"/>
        <w:jc w:val="left"/>
        <w:rPr>
          <w:rFonts w:ascii="Consolas" w:eastAsia="宋体" w:hAnsi="Consolas" w:cs="宋体"/>
          <w:color w:val="000000"/>
          <w:kern w:val="0"/>
          <w:szCs w:val="21"/>
        </w:rPr>
      </w:pPr>
      <w:r w:rsidRPr="0090212D">
        <w:rPr>
          <w:rFonts w:ascii="Consolas" w:eastAsia="宋体" w:hAnsi="Consolas" w:cs="宋体"/>
          <w:color w:val="0000FF"/>
          <w:kern w:val="0"/>
          <w:szCs w:val="21"/>
        </w:rPr>
        <w:t>void</w:t>
      </w:r>
      <w:r w:rsidRPr="0090212D">
        <w:rPr>
          <w:rFonts w:ascii="Consolas" w:eastAsia="宋体" w:hAnsi="Consolas" w:cs="宋体"/>
          <w:color w:val="000000"/>
          <w:kern w:val="0"/>
          <w:szCs w:val="21"/>
        </w:rPr>
        <w:t> </w:t>
      </w:r>
      <w:r w:rsidRPr="0090212D">
        <w:rPr>
          <w:rFonts w:ascii="Consolas" w:eastAsia="宋体" w:hAnsi="Consolas" w:cs="宋体"/>
          <w:color w:val="795E26"/>
          <w:kern w:val="0"/>
          <w:szCs w:val="21"/>
        </w:rPr>
        <w:t>task6</w:t>
      </w:r>
      <w:r w:rsidRPr="0090212D">
        <w:rPr>
          <w:rFonts w:ascii="Consolas" w:eastAsia="宋体" w:hAnsi="Consolas" w:cs="宋体"/>
          <w:color w:val="000000"/>
          <w:kern w:val="0"/>
          <w:szCs w:val="21"/>
        </w:rPr>
        <w:t>(</w:t>
      </w:r>
      <w:r w:rsidRPr="0090212D">
        <w:rPr>
          <w:rFonts w:ascii="Consolas" w:eastAsia="宋体" w:hAnsi="Consolas" w:cs="宋体"/>
          <w:color w:val="0000FF"/>
          <w:kern w:val="0"/>
          <w:szCs w:val="21"/>
        </w:rPr>
        <w:t>void</w:t>
      </w:r>
      <w:r w:rsidRPr="0090212D">
        <w:rPr>
          <w:rFonts w:ascii="Consolas" w:eastAsia="宋体" w:hAnsi="Consolas" w:cs="宋体"/>
          <w:color w:val="000000"/>
          <w:kern w:val="0"/>
          <w:szCs w:val="21"/>
        </w:rPr>
        <w:t>)</w:t>
      </w:r>
    </w:p>
    <w:p w14:paraId="1140255A" w14:textId="77777777" w:rsidR="0090212D" w:rsidRPr="0090212D" w:rsidRDefault="0090212D" w:rsidP="0090212D">
      <w:pPr>
        <w:widowControl/>
        <w:shd w:val="clear" w:color="auto" w:fill="FFFFFF"/>
        <w:spacing w:line="285" w:lineRule="atLeast"/>
        <w:jc w:val="left"/>
        <w:rPr>
          <w:rFonts w:ascii="Consolas" w:eastAsia="宋体" w:hAnsi="Consolas" w:cs="宋体"/>
          <w:color w:val="000000"/>
          <w:kern w:val="0"/>
          <w:szCs w:val="21"/>
        </w:rPr>
      </w:pPr>
      <w:r w:rsidRPr="0090212D">
        <w:rPr>
          <w:rFonts w:ascii="Consolas" w:eastAsia="宋体" w:hAnsi="Consolas" w:cs="宋体"/>
          <w:color w:val="000000"/>
          <w:kern w:val="0"/>
          <w:szCs w:val="21"/>
        </w:rPr>
        <w:t>{</w:t>
      </w:r>
    </w:p>
    <w:p w14:paraId="64E5AC8F" w14:textId="77777777" w:rsidR="0090212D" w:rsidRPr="0090212D" w:rsidRDefault="0090212D" w:rsidP="0090212D">
      <w:pPr>
        <w:widowControl/>
        <w:shd w:val="clear" w:color="auto" w:fill="FFFFFF"/>
        <w:spacing w:line="285" w:lineRule="atLeast"/>
        <w:jc w:val="left"/>
        <w:rPr>
          <w:rFonts w:ascii="Consolas" w:eastAsia="宋体" w:hAnsi="Consolas" w:cs="宋体"/>
          <w:color w:val="000000"/>
          <w:kern w:val="0"/>
          <w:szCs w:val="21"/>
        </w:rPr>
      </w:pPr>
      <w:r w:rsidRPr="0090212D">
        <w:rPr>
          <w:rFonts w:ascii="Consolas" w:eastAsia="宋体" w:hAnsi="Consolas" w:cs="宋体"/>
          <w:color w:val="000000"/>
          <w:kern w:val="0"/>
          <w:szCs w:val="21"/>
        </w:rPr>
        <w:t>    </w:t>
      </w:r>
      <w:r w:rsidRPr="0090212D">
        <w:rPr>
          <w:rFonts w:ascii="Consolas" w:eastAsia="宋体" w:hAnsi="Consolas" w:cs="宋体"/>
          <w:color w:val="795E26"/>
          <w:kern w:val="0"/>
          <w:szCs w:val="21"/>
        </w:rPr>
        <w:t>printf</w:t>
      </w:r>
      <w:r w:rsidRPr="0090212D">
        <w:rPr>
          <w:rFonts w:ascii="Consolas" w:eastAsia="宋体" w:hAnsi="Consolas" w:cs="宋体"/>
          <w:color w:val="000000"/>
          <w:kern w:val="0"/>
          <w:szCs w:val="21"/>
        </w:rPr>
        <w:t>(</w:t>
      </w:r>
      <w:r w:rsidRPr="0090212D">
        <w:rPr>
          <w:rFonts w:ascii="Consolas" w:eastAsia="宋体" w:hAnsi="Consolas" w:cs="宋体"/>
          <w:color w:val="A31515"/>
          <w:kern w:val="0"/>
          <w:szCs w:val="21"/>
        </w:rPr>
        <w:t>"task6 is called.</w:t>
      </w:r>
      <w:r w:rsidRPr="0090212D">
        <w:rPr>
          <w:rFonts w:ascii="Consolas" w:eastAsia="宋体" w:hAnsi="Consolas" w:cs="宋体"/>
          <w:color w:val="EE0000"/>
          <w:kern w:val="0"/>
          <w:szCs w:val="21"/>
        </w:rPr>
        <w:t>\n</w:t>
      </w:r>
      <w:r w:rsidRPr="0090212D">
        <w:rPr>
          <w:rFonts w:ascii="Consolas" w:eastAsia="宋体" w:hAnsi="Consolas" w:cs="宋体"/>
          <w:color w:val="A31515"/>
          <w:kern w:val="0"/>
          <w:szCs w:val="21"/>
        </w:rPr>
        <w:t>"</w:t>
      </w:r>
      <w:r w:rsidRPr="0090212D">
        <w:rPr>
          <w:rFonts w:ascii="Consolas" w:eastAsia="宋体" w:hAnsi="Consolas" w:cs="宋体"/>
          <w:color w:val="000000"/>
          <w:kern w:val="0"/>
          <w:szCs w:val="21"/>
        </w:rPr>
        <w:t>);</w:t>
      </w:r>
    </w:p>
    <w:p w14:paraId="5A19D2FF" w14:textId="77777777" w:rsidR="0090212D" w:rsidRPr="0090212D" w:rsidRDefault="0090212D" w:rsidP="0090212D">
      <w:pPr>
        <w:widowControl/>
        <w:shd w:val="clear" w:color="auto" w:fill="FFFFFF"/>
        <w:spacing w:line="285" w:lineRule="atLeast"/>
        <w:jc w:val="left"/>
        <w:rPr>
          <w:rFonts w:ascii="Consolas" w:eastAsia="宋体" w:hAnsi="Consolas" w:cs="宋体"/>
          <w:color w:val="000000"/>
          <w:kern w:val="0"/>
          <w:szCs w:val="21"/>
        </w:rPr>
      </w:pPr>
      <w:r w:rsidRPr="0090212D">
        <w:rPr>
          <w:rFonts w:ascii="Consolas" w:eastAsia="宋体" w:hAnsi="Consolas" w:cs="宋体"/>
          <w:color w:val="000000"/>
          <w:kern w:val="0"/>
          <w:szCs w:val="21"/>
        </w:rPr>
        <w:t>}</w:t>
      </w:r>
    </w:p>
    <w:p w14:paraId="2BC073CE" w14:textId="77777777" w:rsidR="0090212D" w:rsidRPr="0090212D" w:rsidRDefault="0090212D" w:rsidP="0090212D">
      <w:pPr>
        <w:widowControl/>
        <w:shd w:val="clear" w:color="auto" w:fill="FFFFFF"/>
        <w:spacing w:line="285" w:lineRule="atLeast"/>
        <w:jc w:val="left"/>
        <w:rPr>
          <w:rFonts w:ascii="Consolas" w:eastAsia="宋体" w:hAnsi="Consolas" w:cs="宋体"/>
          <w:color w:val="000000"/>
          <w:kern w:val="0"/>
          <w:szCs w:val="21"/>
        </w:rPr>
      </w:pPr>
      <w:r w:rsidRPr="0090212D">
        <w:rPr>
          <w:rFonts w:ascii="Consolas" w:eastAsia="宋体" w:hAnsi="Consolas" w:cs="宋体"/>
          <w:color w:val="0000FF"/>
          <w:kern w:val="0"/>
          <w:szCs w:val="21"/>
        </w:rPr>
        <w:t>void</w:t>
      </w:r>
      <w:r w:rsidRPr="0090212D">
        <w:rPr>
          <w:rFonts w:ascii="Consolas" w:eastAsia="宋体" w:hAnsi="Consolas" w:cs="宋体"/>
          <w:color w:val="000000"/>
          <w:kern w:val="0"/>
          <w:szCs w:val="21"/>
        </w:rPr>
        <w:t> </w:t>
      </w:r>
      <w:r w:rsidRPr="0090212D">
        <w:rPr>
          <w:rFonts w:ascii="Consolas" w:eastAsia="宋体" w:hAnsi="Consolas" w:cs="宋体"/>
          <w:color w:val="795E26"/>
          <w:kern w:val="0"/>
          <w:szCs w:val="21"/>
        </w:rPr>
        <w:t>task7</w:t>
      </w:r>
      <w:r w:rsidRPr="0090212D">
        <w:rPr>
          <w:rFonts w:ascii="Consolas" w:eastAsia="宋体" w:hAnsi="Consolas" w:cs="宋体"/>
          <w:color w:val="000000"/>
          <w:kern w:val="0"/>
          <w:szCs w:val="21"/>
        </w:rPr>
        <w:t>(</w:t>
      </w:r>
      <w:r w:rsidRPr="0090212D">
        <w:rPr>
          <w:rFonts w:ascii="Consolas" w:eastAsia="宋体" w:hAnsi="Consolas" w:cs="宋体"/>
          <w:color w:val="0000FF"/>
          <w:kern w:val="0"/>
          <w:szCs w:val="21"/>
        </w:rPr>
        <w:t>void</w:t>
      </w:r>
      <w:r w:rsidRPr="0090212D">
        <w:rPr>
          <w:rFonts w:ascii="Consolas" w:eastAsia="宋体" w:hAnsi="Consolas" w:cs="宋体"/>
          <w:color w:val="000000"/>
          <w:kern w:val="0"/>
          <w:szCs w:val="21"/>
        </w:rPr>
        <w:t>)</w:t>
      </w:r>
    </w:p>
    <w:p w14:paraId="11276048" w14:textId="77777777" w:rsidR="0090212D" w:rsidRPr="0090212D" w:rsidRDefault="0090212D" w:rsidP="0090212D">
      <w:pPr>
        <w:widowControl/>
        <w:shd w:val="clear" w:color="auto" w:fill="FFFFFF"/>
        <w:spacing w:line="285" w:lineRule="atLeast"/>
        <w:jc w:val="left"/>
        <w:rPr>
          <w:rFonts w:ascii="Consolas" w:eastAsia="宋体" w:hAnsi="Consolas" w:cs="宋体"/>
          <w:color w:val="000000"/>
          <w:kern w:val="0"/>
          <w:szCs w:val="21"/>
        </w:rPr>
      </w:pPr>
      <w:r w:rsidRPr="0090212D">
        <w:rPr>
          <w:rFonts w:ascii="Consolas" w:eastAsia="宋体" w:hAnsi="Consolas" w:cs="宋体"/>
          <w:color w:val="000000"/>
          <w:kern w:val="0"/>
          <w:szCs w:val="21"/>
        </w:rPr>
        <w:t>{</w:t>
      </w:r>
    </w:p>
    <w:p w14:paraId="2EA577B5" w14:textId="77777777" w:rsidR="0090212D" w:rsidRPr="0090212D" w:rsidRDefault="0090212D" w:rsidP="0090212D">
      <w:pPr>
        <w:widowControl/>
        <w:shd w:val="clear" w:color="auto" w:fill="FFFFFF"/>
        <w:spacing w:line="285" w:lineRule="atLeast"/>
        <w:jc w:val="left"/>
        <w:rPr>
          <w:rFonts w:ascii="Consolas" w:eastAsia="宋体" w:hAnsi="Consolas" w:cs="宋体"/>
          <w:color w:val="000000"/>
          <w:kern w:val="0"/>
          <w:szCs w:val="21"/>
        </w:rPr>
      </w:pPr>
      <w:r w:rsidRPr="0090212D">
        <w:rPr>
          <w:rFonts w:ascii="Consolas" w:eastAsia="宋体" w:hAnsi="Consolas" w:cs="宋体"/>
          <w:color w:val="000000"/>
          <w:kern w:val="0"/>
          <w:szCs w:val="21"/>
        </w:rPr>
        <w:t>    </w:t>
      </w:r>
      <w:r w:rsidRPr="0090212D">
        <w:rPr>
          <w:rFonts w:ascii="Consolas" w:eastAsia="宋体" w:hAnsi="Consolas" w:cs="宋体"/>
          <w:color w:val="795E26"/>
          <w:kern w:val="0"/>
          <w:szCs w:val="21"/>
        </w:rPr>
        <w:t>printf</w:t>
      </w:r>
      <w:r w:rsidRPr="0090212D">
        <w:rPr>
          <w:rFonts w:ascii="Consolas" w:eastAsia="宋体" w:hAnsi="Consolas" w:cs="宋体"/>
          <w:color w:val="000000"/>
          <w:kern w:val="0"/>
          <w:szCs w:val="21"/>
        </w:rPr>
        <w:t>(</w:t>
      </w:r>
      <w:r w:rsidRPr="0090212D">
        <w:rPr>
          <w:rFonts w:ascii="Consolas" w:eastAsia="宋体" w:hAnsi="Consolas" w:cs="宋体"/>
          <w:color w:val="A31515"/>
          <w:kern w:val="0"/>
          <w:szCs w:val="21"/>
        </w:rPr>
        <w:t>"task7 is called.</w:t>
      </w:r>
      <w:r w:rsidRPr="0090212D">
        <w:rPr>
          <w:rFonts w:ascii="Consolas" w:eastAsia="宋体" w:hAnsi="Consolas" w:cs="宋体"/>
          <w:color w:val="EE0000"/>
          <w:kern w:val="0"/>
          <w:szCs w:val="21"/>
        </w:rPr>
        <w:t>\n</w:t>
      </w:r>
      <w:r w:rsidRPr="0090212D">
        <w:rPr>
          <w:rFonts w:ascii="Consolas" w:eastAsia="宋体" w:hAnsi="Consolas" w:cs="宋体"/>
          <w:color w:val="A31515"/>
          <w:kern w:val="0"/>
          <w:szCs w:val="21"/>
        </w:rPr>
        <w:t>"</w:t>
      </w:r>
      <w:r w:rsidRPr="0090212D">
        <w:rPr>
          <w:rFonts w:ascii="Consolas" w:eastAsia="宋体" w:hAnsi="Consolas" w:cs="宋体"/>
          <w:color w:val="000000"/>
          <w:kern w:val="0"/>
          <w:szCs w:val="21"/>
        </w:rPr>
        <w:t>);</w:t>
      </w:r>
    </w:p>
    <w:p w14:paraId="1CEE3485" w14:textId="77777777" w:rsidR="0090212D" w:rsidRPr="0090212D" w:rsidRDefault="0090212D" w:rsidP="0090212D">
      <w:pPr>
        <w:widowControl/>
        <w:shd w:val="clear" w:color="auto" w:fill="FFFFFF"/>
        <w:spacing w:line="285" w:lineRule="atLeast"/>
        <w:jc w:val="left"/>
        <w:rPr>
          <w:rFonts w:ascii="Consolas" w:eastAsia="宋体" w:hAnsi="Consolas" w:cs="宋体"/>
          <w:color w:val="000000"/>
          <w:kern w:val="0"/>
          <w:szCs w:val="21"/>
        </w:rPr>
      </w:pPr>
      <w:r w:rsidRPr="0090212D">
        <w:rPr>
          <w:rFonts w:ascii="Consolas" w:eastAsia="宋体" w:hAnsi="Consolas" w:cs="宋体"/>
          <w:color w:val="000000"/>
          <w:kern w:val="0"/>
          <w:szCs w:val="21"/>
        </w:rPr>
        <w:t>}</w:t>
      </w:r>
    </w:p>
    <w:p w14:paraId="79619D04" w14:textId="77777777" w:rsidR="0090212D" w:rsidRPr="0090212D" w:rsidRDefault="0090212D" w:rsidP="0090212D">
      <w:pPr>
        <w:widowControl/>
        <w:shd w:val="clear" w:color="auto" w:fill="FFFFFF"/>
        <w:spacing w:line="285" w:lineRule="atLeast"/>
        <w:jc w:val="left"/>
        <w:rPr>
          <w:rFonts w:ascii="Consolas" w:eastAsia="宋体" w:hAnsi="Consolas" w:cs="宋体"/>
          <w:color w:val="000000"/>
          <w:kern w:val="0"/>
          <w:szCs w:val="21"/>
        </w:rPr>
      </w:pPr>
    </w:p>
    <w:p w14:paraId="30D1A654" w14:textId="77777777" w:rsidR="0090212D" w:rsidRPr="0090212D" w:rsidRDefault="0090212D" w:rsidP="0090212D">
      <w:pPr>
        <w:widowControl/>
        <w:shd w:val="clear" w:color="auto" w:fill="FFFFFF"/>
        <w:spacing w:line="285" w:lineRule="atLeast"/>
        <w:jc w:val="left"/>
        <w:rPr>
          <w:rFonts w:ascii="Consolas" w:eastAsia="宋体" w:hAnsi="Consolas" w:cs="宋体"/>
          <w:color w:val="000000"/>
          <w:kern w:val="0"/>
          <w:szCs w:val="21"/>
        </w:rPr>
      </w:pPr>
      <w:r w:rsidRPr="0090212D">
        <w:rPr>
          <w:rFonts w:ascii="Consolas" w:eastAsia="宋体" w:hAnsi="Consolas" w:cs="宋体"/>
          <w:color w:val="0000FF"/>
          <w:kern w:val="0"/>
          <w:szCs w:val="21"/>
        </w:rPr>
        <w:t>void</w:t>
      </w:r>
      <w:r w:rsidRPr="0090212D">
        <w:rPr>
          <w:rFonts w:ascii="Consolas" w:eastAsia="宋体" w:hAnsi="Consolas" w:cs="宋体"/>
          <w:color w:val="000000"/>
          <w:kern w:val="0"/>
          <w:szCs w:val="21"/>
        </w:rPr>
        <w:t> </w:t>
      </w:r>
      <w:r w:rsidRPr="0090212D">
        <w:rPr>
          <w:rFonts w:ascii="Consolas" w:eastAsia="宋体" w:hAnsi="Consolas" w:cs="宋体"/>
          <w:color w:val="795E26"/>
          <w:kern w:val="0"/>
          <w:szCs w:val="21"/>
        </w:rPr>
        <w:t>execute</w:t>
      </w:r>
      <w:r w:rsidRPr="0090212D">
        <w:rPr>
          <w:rFonts w:ascii="Consolas" w:eastAsia="宋体" w:hAnsi="Consolas" w:cs="宋体"/>
          <w:color w:val="000000"/>
          <w:kern w:val="0"/>
          <w:szCs w:val="21"/>
        </w:rPr>
        <w:t>(</w:t>
      </w:r>
      <w:r w:rsidRPr="0090212D">
        <w:rPr>
          <w:rFonts w:ascii="Consolas" w:eastAsia="宋体" w:hAnsi="Consolas" w:cs="宋体"/>
          <w:color w:val="0000FF"/>
          <w:kern w:val="0"/>
          <w:szCs w:val="21"/>
        </w:rPr>
        <w:t>void</w:t>
      </w:r>
      <w:r w:rsidRPr="0090212D">
        <w:rPr>
          <w:rFonts w:ascii="Consolas" w:eastAsia="宋体" w:hAnsi="Consolas" w:cs="宋体"/>
          <w:color w:val="000000"/>
          <w:kern w:val="0"/>
          <w:szCs w:val="21"/>
        </w:rPr>
        <w:t> (*</w:t>
      </w:r>
      <w:r w:rsidRPr="0090212D">
        <w:rPr>
          <w:rFonts w:ascii="Consolas" w:eastAsia="宋体" w:hAnsi="Consolas" w:cs="宋体"/>
          <w:color w:val="001080"/>
          <w:kern w:val="0"/>
          <w:szCs w:val="21"/>
        </w:rPr>
        <w:t>fun</w:t>
      </w:r>
      <w:r w:rsidRPr="0090212D">
        <w:rPr>
          <w:rFonts w:ascii="Consolas" w:eastAsia="宋体" w:hAnsi="Consolas" w:cs="宋体"/>
          <w:color w:val="0000FF"/>
          <w:kern w:val="0"/>
          <w:szCs w:val="21"/>
        </w:rPr>
        <w:t>[]</w:t>
      </w:r>
      <w:r w:rsidRPr="0090212D">
        <w:rPr>
          <w:rFonts w:ascii="Consolas" w:eastAsia="宋体" w:hAnsi="Consolas" w:cs="宋体"/>
          <w:color w:val="000000"/>
          <w:kern w:val="0"/>
          <w:szCs w:val="21"/>
        </w:rPr>
        <w:t>)(</w:t>
      </w:r>
      <w:r w:rsidRPr="0090212D">
        <w:rPr>
          <w:rFonts w:ascii="Consolas" w:eastAsia="宋体" w:hAnsi="Consolas" w:cs="宋体"/>
          <w:color w:val="0000FF"/>
          <w:kern w:val="0"/>
          <w:szCs w:val="21"/>
        </w:rPr>
        <w:t>void</w:t>
      </w:r>
      <w:r w:rsidRPr="0090212D">
        <w:rPr>
          <w:rFonts w:ascii="Consolas" w:eastAsia="宋体" w:hAnsi="Consolas" w:cs="宋体"/>
          <w:color w:val="000000"/>
          <w:kern w:val="0"/>
          <w:szCs w:val="21"/>
        </w:rPr>
        <w:t>),</w:t>
      </w:r>
      <w:r w:rsidRPr="0090212D">
        <w:rPr>
          <w:rFonts w:ascii="Consolas" w:eastAsia="宋体" w:hAnsi="Consolas" w:cs="宋体"/>
          <w:color w:val="0000FF"/>
          <w:kern w:val="0"/>
          <w:szCs w:val="21"/>
        </w:rPr>
        <w:t>int</w:t>
      </w:r>
      <w:r w:rsidRPr="0090212D">
        <w:rPr>
          <w:rFonts w:ascii="Consolas" w:eastAsia="宋体" w:hAnsi="Consolas" w:cs="宋体"/>
          <w:color w:val="000000"/>
          <w:kern w:val="0"/>
          <w:szCs w:val="21"/>
        </w:rPr>
        <w:t> </w:t>
      </w:r>
      <w:r w:rsidRPr="0090212D">
        <w:rPr>
          <w:rFonts w:ascii="Consolas" w:eastAsia="宋体" w:hAnsi="Consolas" w:cs="宋体"/>
          <w:color w:val="001080"/>
          <w:kern w:val="0"/>
          <w:szCs w:val="21"/>
        </w:rPr>
        <w:t>n</w:t>
      </w:r>
      <w:r w:rsidRPr="0090212D">
        <w:rPr>
          <w:rFonts w:ascii="Consolas" w:eastAsia="宋体" w:hAnsi="Consolas" w:cs="宋体"/>
          <w:color w:val="000000"/>
          <w:kern w:val="0"/>
          <w:szCs w:val="21"/>
        </w:rPr>
        <w:t>)</w:t>
      </w:r>
    </w:p>
    <w:p w14:paraId="75E6B25D" w14:textId="77777777" w:rsidR="0090212D" w:rsidRPr="0090212D" w:rsidRDefault="0090212D" w:rsidP="0090212D">
      <w:pPr>
        <w:widowControl/>
        <w:shd w:val="clear" w:color="auto" w:fill="FFFFFF"/>
        <w:spacing w:line="285" w:lineRule="atLeast"/>
        <w:jc w:val="left"/>
        <w:rPr>
          <w:rFonts w:ascii="Consolas" w:eastAsia="宋体" w:hAnsi="Consolas" w:cs="宋体"/>
          <w:color w:val="000000"/>
          <w:kern w:val="0"/>
          <w:szCs w:val="21"/>
        </w:rPr>
      </w:pPr>
      <w:r w:rsidRPr="0090212D">
        <w:rPr>
          <w:rFonts w:ascii="Consolas" w:eastAsia="宋体" w:hAnsi="Consolas" w:cs="宋体"/>
          <w:color w:val="000000"/>
          <w:kern w:val="0"/>
          <w:szCs w:val="21"/>
        </w:rPr>
        <w:t>{</w:t>
      </w:r>
    </w:p>
    <w:p w14:paraId="2E558F6D" w14:textId="77777777" w:rsidR="0090212D" w:rsidRPr="0090212D" w:rsidRDefault="0090212D" w:rsidP="0090212D">
      <w:pPr>
        <w:widowControl/>
        <w:shd w:val="clear" w:color="auto" w:fill="FFFFFF"/>
        <w:spacing w:line="285" w:lineRule="atLeast"/>
        <w:jc w:val="left"/>
        <w:rPr>
          <w:rFonts w:ascii="Consolas" w:eastAsia="宋体" w:hAnsi="Consolas" w:cs="宋体"/>
          <w:color w:val="000000"/>
          <w:kern w:val="0"/>
          <w:szCs w:val="21"/>
        </w:rPr>
      </w:pPr>
      <w:r w:rsidRPr="0090212D">
        <w:rPr>
          <w:rFonts w:ascii="Consolas" w:eastAsia="宋体" w:hAnsi="Consolas" w:cs="宋体"/>
          <w:color w:val="000000"/>
          <w:kern w:val="0"/>
          <w:szCs w:val="21"/>
        </w:rPr>
        <w:t>    </w:t>
      </w:r>
      <w:r w:rsidRPr="0090212D">
        <w:rPr>
          <w:rFonts w:ascii="Consolas" w:eastAsia="宋体" w:hAnsi="Consolas" w:cs="宋体"/>
          <w:color w:val="AF00DB"/>
          <w:kern w:val="0"/>
          <w:szCs w:val="21"/>
        </w:rPr>
        <w:t>for</w:t>
      </w:r>
      <w:r w:rsidRPr="0090212D">
        <w:rPr>
          <w:rFonts w:ascii="Consolas" w:eastAsia="宋体" w:hAnsi="Consolas" w:cs="宋体"/>
          <w:color w:val="000000"/>
          <w:kern w:val="0"/>
          <w:szCs w:val="21"/>
        </w:rPr>
        <w:t>(</w:t>
      </w:r>
      <w:r w:rsidRPr="0090212D">
        <w:rPr>
          <w:rFonts w:ascii="Consolas" w:eastAsia="宋体" w:hAnsi="Consolas" w:cs="宋体"/>
          <w:color w:val="0000FF"/>
          <w:kern w:val="0"/>
          <w:szCs w:val="21"/>
        </w:rPr>
        <w:t>int</w:t>
      </w:r>
      <w:r w:rsidRPr="0090212D">
        <w:rPr>
          <w:rFonts w:ascii="Consolas" w:eastAsia="宋体" w:hAnsi="Consolas" w:cs="宋体"/>
          <w:color w:val="000000"/>
          <w:kern w:val="0"/>
          <w:szCs w:val="21"/>
        </w:rPr>
        <w:t> </w:t>
      </w:r>
      <w:r w:rsidRPr="0090212D">
        <w:rPr>
          <w:rFonts w:ascii="Consolas" w:eastAsia="宋体" w:hAnsi="Consolas" w:cs="宋体"/>
          <w:color w:val="001080"/>
          <w:kern w:val="0"/>
          <w:szCs w:val="21"/>
        </w:rPr>
        <w:t>i</w:t>
      </w:r>
      <w:r w:rsidRPr="0090212D">
        <w:rPr>
          <w:rFonts w:ascii="Consolas" w:eastAsia="宋体" w:hAnsi="Consolas" w:cs="宋体"/>
          <w:color w:val="000000"/>
          <w:kern w:val="0"/>
          <w:szCs w:val="21"/>
        </w:rPr>
        <w:t>=</w:t>
      </w:r>
      <w:r w:rsidRPr="0090212D">
        <w:rPr>
          <w:rFonts w:ascii="Consolas" w:eastAsia="宋体" w:hAnsi="Consolas" w:cs="宋体"/>
          <w:color w:val="098658"/>
          <w:kern w:val="0"/>
          <w:szCs w:val="21"/>
        </w:rPr>
        <w:t>0</w:t>
      </w:r>
      <w:r w:rsidRPr="0090212D">
        <w:rPr>
          <w:rFonts w:ascii="Consolas" w:eastAsia="宋体" w:hAnsi="Consolas" w:cs="宋体"/>
          <w:color w:val="000000"/>
          <w:kern w:val="0"/>
          <w:szCs w:val="21"/>
        </w:rPr>
        <w:t>;</w:t>
      </w:r>
      <w:r w:rsidRPr="0090212D">
        <w:rPr>
          <w:rFonts w:ascii="Consolas" w:eastAsia="宋体" w:hAnsi="Consolas" w:cs="宋体"/>
          <w:color w:val="001080"/>
          <w:kern w:val="0"/>
          <w:szCs w:val="21"/>
        </w:rPr>
        <w:t>i</w:t>
      </w:r>
      <w:r w:rsidRPr="0090212D">
        <w:rPr>
          <w:rFonts w:ascii="Consolas" w:eastAsia="宋体" w:hAnsi="Consolas" w:cs="宋体"/>
          <w:color w:val="000000"/>
          <w:kern w:val="0"/>
          <w:szCs w:val="21"/>
        </w:rPr>
        <w:t>&lt;</w:t>
      </w:r>
      <w:r w:rsidRPr="0090212D">
        <w:rPr>
          <w:rFonts w:ascii="Consolas" w:eastAsia="宋体" w:hAnsi="Consolas" w:cs="宋体"/>
          <w:color w:val="001080"/>
          <w:kern w:val="0"/>
          <w:szCs w:val="21"/>
        </w:rPr>
        <w:t>n</w:t>
      </w:r>
      <w:r w:rsidRPr="0090212D">
        <w:rPr>
          <w:rFonts w:ascii="Consolas" w:eastAsia="宋体" w:hAnsi="Consolas" w:cs="宋体"/>
          <w:color w:val="000000"/>
          <w:kern w:val="0"/>
          <w:szCs w:val="21"/>
        </w:rPr>
        <w:t>;</w:t>
      </w:r>
      <w:r w:rsidRPr="0090212D">
        <w:rPr>
          <w:rFonts w:ascii="Consolas" w:eastAsia="宋体" w:hAnsi="Consolas" w:cs="宋体"/>
          <w:color w:val="001080"/>
          <w:kern w:val="0"/>
          <w:szCs w:val="21"/>
        </w:rPr>
        <w:t>i</w:t>
      </w:r>
      <w:r w:rsidRPr="0090212D">
        <w:rPr>
          <w:rFonts w:ascii="Consolas" w:eastAsia="宋体" w:hAnsi="Consolas" w:cs="宋体"/>
          <w:color w:val="000000"/>
          <w:kern w:val="0"/>
          <w:szCs w:val="21"/>
        </w:rPr>
        <w:t>++)</w:t>
      </w:r>
    </w:p>
    <w:p w14:paraId="236C02F8" w14:textId="77777777" w:rsidR="0090212D" w:rsidRPr="0090212D" w:rsidRDefault="0090212D" w:rsidP="0090212D">
      <w:pPr>
        <w:widowControl/>
        <w:shd w:val="clear" w:color="auto" w:fill="FFFFFF"/>
        <w:spacing w:line="285" w:lineRule="atLeast"/>
        <w:jc w:val="left"/>
        <w:rPr>
          <w:rFonts w:ascii="Consolas" w:eastAsia="宋体" w:hAnsi="Consolas" w:cs="宋体"/>
          <w:color w:val="000000"/>
          <w:kern w:val="0"/>
          <w:szCs w:val="21"/>
        </w:rPr>
      </w:pPr>
      <w:r w:rsidRPr="0090212D">
        <w:rPr>
          <w:rFonts w:ascii="Consolas" w:eastAsia="宋体" w:hAnsi="Consolas" w:cs="宋体"/>
          <w:color w:val="000000"/>
          <w:kern w:val="0"/>
          <w:szCs w:val="21"/>
        </w:rPr>
        <w:t>    {</w:t>
      </w:r>
    </w:p>
    <w:p w14:paraId="01BAAAAE" w14:textId="77777777" w:rsidR="0090212D" w:rsidRPr="0090212D" w:rsidRDefault="0090212D" w:rsidP="0090212D">
      <w:pPr>
        <w:widowControl/>
        <w:shd w:val="clear" w:color="auto" w:fill="FFFFFF"/>
        <w:spacing w:line="285" w:lineRule="atLeast"/>
        <w:jc w:val="left"/>
        <w:rPr>
          <w:rFonts w:ascii="Consolas" w:eastAsia="宋体" w:hAnsi="Consolas" w:cs="宋体"/>
          <w:color w:val="000000"/>
          <w:kern w:val="0"/>
          <w:szCs w:val="21"/>
        </w:rPr>
      </w:pPr>
      <w:r w:rsidRPr="0090212D">
        <w:rPr>
          <w:rFonts w:ascii="Consolas" w:eastAsia="宋体" w:hAnsi="Consolas" w:cs="宋体"/>
          <w:color w:val="000000"/>
          <w:kern w:val="0"/>
          <w:szCs w:val="21"/>
        </w:rPr>
        <w:t>        </w:t>
      </w:r>
      <w:r w:rsidRPr="0090212D">
        <w:rPr>
          <w:rFonts w:ascii="Consolas" w:eastAsia="宋体" w:hAnsi="Consolas" w:cs="宋体"/>
          <w:color w:val="001080"/>
          <w:kern w:val="0"/>
          <w:szCs w:val="21"/>
        </w:rPr>
        <w:t>fun</w:t>
      </w:r>
      <w:r w:rsidRPr="0090212D">
        <w:rPr>
          <w:rFonts w:ascii="Consolas" w:eastAsia="宋体" w:hAnsi="Consolas" w:cs="宋体"/>
          <w:color w:val="000000"/>
          <w:kern w:val="0"/>
          <w:szCs w:val="21"/>
        </w:rPr>
        <w:t>[</w:t>
      </w:r>
      <w:r w:rsidRPr="0090212D">
        <w:rPr>
          <w:rFonts w:ascii="Consolas" w:eastAsia="宋体" w:hAnsi="Consolas" w:cs="宋体"/>
          <w:color w:val="001080"/>
          <w:kern w:val="0"/>
          <w:szCs w:val="21"/>
        </w:rPr>
        <w:t>i</w:t>
      </w:r>
      <w:r w:rsidRPr="0090212D">
        <w:rPr>
          <w:rFonts w:ascii="Consolas" w:eastAsia="宋体" w:hAnsi="Consolas" w:cs="宋体"/>
          <w:color w:val="000000"/>
          <w:kern w:val="0"/>
          <w:szCs w:val="21"/>
        </w:rPr>
        <w:t>]();</w:t>
      </w:r>
    </w:p>
    <w:p w14:paraId="71328CBB" w14:textId="77777777" w:rsidR="0090212D" w:rsidRPr="0090212D" w:rsidRDefault="0090212D" w:rsidP="0090212D">
      <w:pPr>
        <w:widowControl/>
        <w:shd w:val="clear" w:color="auto" w:fill="FFFFFF"/>
        <w:spacing w:line="285" w:lineRule="atLeast"/>
        <w:jc w:val="left"/>
        <w:rPr>
          <w:rFonts w:ascii="Consolas" w:eastAsia="宋体" w:hAnsi="Consolas" w:cs="宋体"/>
          <w:color w:val="000000"/>
          <w:kern w:val="0"/>
          <w:szCs w:val="21"/>
        </w:rPr>
      </w:pPr>
      <w:r w:rsidRPr="0090212D">
        <w:rPr>
          <w:rFonts w:ascii="Consolas" w:eastAsia="宋体" w:hAnsi="Consolas" w:cs="宋体"/>
          <w:color w:val="000000"/>
          <w:kern w:val="0"/>
          <w:szCs w:val="21"/>
        </w:rPr>
        <w:t>    }</w:t>
      </w:r>
    </w:p>
    <w:p w14:paraId="3B4DD2A1" w14:textId="77777777" w:rsidR="0090212D" w:rsidRPr="0090212D" w:rsidRDefault="0090212D" w:rsidP="0090212D">
      <w:pPr>
        <w:widowControl/>
        <w:shd w:val="clear" w:color="auto" w:fill="FFFFFF"/>
        <w:spacing w:line="285" w:lineRule="atLeast"/>
        <w:jc w:val="left"/>
        <w:rPr>
          <w:rFonts w:ascii="Consolas" w:eastAsia="宋体" w:hAnsi="Consolas" w:cs="宋体"/>
          <w:color w:val="000000"/>
          <w:kern w:val="0"/>
          <w:szCs w:val="21"/>
        </w:rPr>
      </w:pPr>
      <w:r w:rsidRPr="0090212D">
        <w:rPr>
          <w:rFonts w:ascii="Consolas" w:eastAsia="宋体" w:hAnsi="Consolas" w:cs="宋体"/>
          <w:color w:val="000000"/>
          <w:kern w:val="0"/>
          <w:szCs w:val="21"/>
        </w:rPr>
        <w:t>}</w:t>
      </w:r>
    </w:p>
    <w:p w14:paraId="33963C3C" w14:textId="77777777" w:rsidR="0090212D" w:rsidRPr="0090212D" w:rsidRDefault="0090212D" w:rsidP="0090212D">
      <w:pPr>
        <w:widowControl/>
        <w:shd w:val="clear" w:color="auto" w:fill="FFFFFF"/>
        <w:spacing w:line="285" w:lineRule="atLeast"/>
        <w:jc w:val="left"/>
        <w:rPr>
          <w:rFonts w:ascii="Consolas" w:eastAsia="宋体" w:hAnsi="Consolas" w:cs="宋体"/>
          <w:color w:val="000000"/>
          <w:kern w:val="0"/>
          <w:szCs w:val="21"/>
        </w:rPr>
      </w:pPr>
      <w:r w:rsidRPr="0090212D">
        <w:rPr>
          <w:rFonts w:ascii="Consolas" w:eastAsia="宋体" w:hAnsi="Consolas" w:cs="宋体"/>
          <w:color w:val="0000FF"/>
          <w:kern w:val="0"/>
          <w:szCs w:val="21"/>
        </w:rPr>
        <w:t>void</w:t>
      </w:r>
      <w:r w:rsidRPr="0090212D">
        <w:rPr>
          <w:rFonts w:ascii="Consolas" w:eastAsia="宋体" w:hAnsi="Consolas" w:cs="宋体"/>
          <w:color w:val="000000"/>
          <w:kern w:val="0"/>
          <w:szCs w:val="21"/>
        </w:rPr>
        <w:t> </w:t>
      </w:r>
      <w:r w:rsidRPr="0090212D">
        <w:rPr>
          <w:rFonts w:ascii="Consolas" w:eastAsia="宋体" w:hAnsi="Consolas" w:cs="宋体"/>
          <w:color w:val="795E26"/>
          <w:kern w:val="0"/>
          <w:szCs w:val="21"/>
        </w:rPr>
        <w:t>scheduler</w:t>
      </w:r>
      <w:r w:rsidRPr="0090212D">
        <w:rPr>
          <w:rFonts w:ascii="Consolas" w:eastAsia="宋体" w:hAnsi="Consolas" w:cs="宋体"/>
          <w:color w:val="000000"/>
          <w:kern w:val="0"/>
          <w:szCs w:val="21"/>
        </w:rPr>
        <w:t>(</w:t>
      </w:r>
      <w:r w:rsidRPr="0090212D">
        <w:rPr>
          <w:rFonts w:ascii="Consolas" w:eastAsia="宋体" w:hAnsi="Consolas" w:cs="宋体"/>
          <w:color w:val="0000FF"/>
          <w:kern w:val="0"/>
          <w:szCs w:val="21"/>
        </w:rPr>
        <w:t>void</w:t>
      </w:r>
      <w:r w:rsidRPr="0090212D">
        <w:rPr>
          <w:rFonts w:ascii="Consolas" w:eastAsia="宋体" w:hAnsi="Consolas" w:cs="宋体"/>
          <w:color w:val="000000"/>
          <w:kern w:val="0"/>
          <w:szCs w:val="21"/>
        </w:rPr>
        <w:t>)</w:t>
      </w:r>
    </w:p>
    <w:p w14:paraId="2591AA28" w14:textId="77777777" w:rsidR="0090212D" w:rsidRPr="0090212D" w:rsidRDefault="0090212D" w:rsidP="0090212D">
      <w:pPr>
        <w:widowControl/>
        <w:shd w:val="clear" w:color="auto" w:fill="FFFFFF"/>
        <w:spacing w:line="285" w:lineRule="atLeast"/>
        <w:jc w:val="left"/>
        <w:rPr>
          <w:rFonts w:ascii="Consolas" w:eastAsia="宋体" w:hAnsi="Consolas" w:cs="宋体"/>
          <w:color w:val="000000"/>
          <w:kern w:val="0"/>
          <w:szCs w:val="21"/>
        </w:rPr>
      </w:pPr>
      <w:r w:rsidRPr="0090212D">
        <w:rPr>
          <w:rFonts w:ascii="Consolas" w:eastAsia="宋体" w:hAnsi="Consolas" w:cs="宋体"/>
          <w:color w:val="000000"/>
          <w:kern w:val="0"/>
          <w:szCs w:val="21"/>
        </w:rPr>
        <w:t>{</w:t>
      </w:r>
    </w:p>
    <w:p w14:paraId="60398AA2" w14:textId="77777777" w:rsidR="0090212D" w:rsidRPr="0090212D" w:rsidRDefault="0090212D" w:rsidP="0090212D">
      <w:pPr>
        <w:widowControl/>
        <w:shd w:val="clear" w:color="auto" w:fill="FFFFFF"/>
        <w:spacing w:line="285" w:lineRule="atLeast"/>
        <w:jc w:val="left"/>
        <w:rPr>
          <w:rFonts w:ascii="Consolas" w:eastAsia="宋体" w:hAnsi="Consolas" w:cs="宋体"/>
          <w:color w:val="000000"/>
          <w:kern w:val="0"/>
          <w:szCs w:val="21"/>
        </w:rPr>
      </w:pPr>
      <w:r w:rsidRPr="0090212D">
        <w:rPr>
          <w:rFonts w:ascii="Consolas" w:eastAsia="宋体" w:hAnsi="Consolas" w:cs="宋体"/>
          <w:color w:val="000000"/>
          <w:kern w:val="0"/>
          <w:szCs w:val="21"/>
        </w:rPr>
        <w:t>    </w:t>
      </w:r>
      <w:r w:rsidRPr="0090212D">
        <w:rPr>
          <w:rFonts w:ascii="Consolas" w:eastAsia="宋体" w:hAnsi="Consolas" w:cs="宋体"/>
          <w:color w:val="0000FF"/>
          <w:kern w:val="0"/>
          <w:szCs w:val="21"/>
        </w:rPr>
        <w:t>void</w:t>
      </w:r>
      <w:r w:rsidRPr="0090212D">
        <w:rPr>
          <w:rFonts w:ascii="Consolas" w:eastAsia="宋体" w:hAnsi="Consolas" w:cs="宋体"/>
          <w:color w:val="000000"/>
          <w:kern w:val="0"/>
          <w:szCs w:val="21"/>
        </w:rPr>
        <w:t> (*</w:t>
      </w:r>
      <w:r w:rsidRPr="0090212D">
        <w:rPr>
          <w:rFonts w:ascii="Consolas" w:eastAsia="宋体" w:hAnsi="Consolas" w:cs="宋体"/>
          <w:color w:val="001080"/>
          <w:kern w:val="0"/>
          <w:szCs w:val="21"/>
        </w:rPr>
        <w:t>fun</w:t>
      </w:r>
      <w:r w:rsidRPr="0090212D">
        <w:rPr>
          <w:rFonts w:ascii="Consolas" w:eastAsia="宋体" w:hAnsi="Consolas" w:cs="宋体"/>
          <w:color w:val="000000"/>
          <w:kern w:val="0"/>
          <w:szCs w:val="21"/>
        </w:rPr>
        <w:t>[</w:t>
      </w:r>
      <w:r w:rsidRPr="0090212D">
        <w:rPr>
          <w:rFonts w:ascii="Consolas" w:eastAsia="宋体" w:hAnsi="Consolas" w:cs="宋体"/>
          <w:color w:val="098658"/>
          <w:kern w:val="0"/>
          <w:szCs w:val="21"/>
        </w:rPr>
        <w:t>8</w:t>
      </w:r>
      <w:r w:rsidRPr="0090212D">
        <w:rPr>
          <w:rFonts w:ascii="Consolas" w:eastAsia="宋体" w:hAnsi="Consolas" w:cs="宋体"/>
          <w:color w:val="000000"/>
          <w:kern w:val="0"/>
          <w:szCs w:val="21"/>
        </w:rPr>
        <w:t>])(</w:t>
      </w:r>
      <w:r w:rsidRPr="0090212D">
        <w:rPr>
          <w:rFonts w:ascii="Consolas" w:eastAsia="宋体" w:hAnsi="Consolas" w:cs="宋体"/>
          <w:color w:val="0000FF"/>
          <w:kern w:val="0"/>
          <w:szCs w:val="21"/>
        </w:rPr>
        <w:t>void</w:t>
      </w:r>
      <w:r w:rsidRPr="0090212D">
        <w:rPr>
          <w:rFonts w:ascii="Consolas" w:eastAsia="宋体" w:hAnsi="Consolas" w:cs="宋体"/>
          <w:color w:val="000000"/>
          <w:kern w:val="0"/>
          <w:szCs w:val="21"/>
        </w:rPr>
        <w:t>)={</w:t>
      </w:r>
      <w:r w:rsidRPr="0090212D">
        <w:rPr>
          <w:rFonts w:ascii="Consolas" w:eastAsia="宋体" w:hAnsi="Consolas" w:cs="宋体"/>
          <w:color w:val="795E26"/>
          <w:kern w:val="0"/>
          <w:szCs w:val="21"/>
        </w:rPr>
        <w:t>task0</w:t>
      </w:r>
      <w:r w:rsidRPr="0090212D">
        <w:rPr>
          <w:rFonts w:ascii="Consolas" w:eastAsia="宋体" w:hAnsi="Consolas" w:cs="宋体"/>
          <w:color w:val="000000"/>
          <w:kern w:val="0"/>
          <w:szCs w:val="21"/>
        </w:rPr>
        <w:t>,</w:t>
      </w:r>
      <w:r w:rsidRPr="0090212D">
        <w:rPr>
          <w:rFonts w:ascii="Consolas" w:eastAsia="宋体" w:hAnsi="Consolas" w:cs="宋体"/>
          <w:color w:val="795E26"/>
          <w:kern w:val="0"/>
          <w:szCs w:val="21"/>
        </w:rPr>
        <w:t>task1</w:t>
      </w:r>
      <w:r w:rsidRPr="0090212D">
        <w:rPr>
          <w:rFonts w:ascii="Consolas" w:eastAsia="宋体" w:hAnsi="Consolas" w:cs="宋体"/>
          <w:color w:val="000000"/>
          <w:kern w:val="0"/>
          <w:szCs w:val="21"/>
        </w:rPr>
        <w:t>,</w:t>
      </w:r>
      <w:r w:rsidRPr="0090212D">
        <w:rPr>
          <w:rFonts w:ascii="Consolas" w:eastAsia="宋体" w:hAnsi="Consolas" w:cs="宋体"/>
          <w:color w:val="795E26"/>
          <w:kern w:val="0"/>
          <w:szCs w:val="21"/>
        </w:rPr>
        <w:t>task2</w:t>
      </w:r>
      <w:r w:rsidRPr="0090212D">
        <w:rPr>
          <w:rFonts w:ascii="Consolas" w:eastAsia="宋体" w:hAnsi="Consolas" w:cs="宋体"/>
          <w:color w:val="000000"/>
          <w:kern w:val="0"/>
          <w:szCs w:val="21"/>
        </w:rPr>
        <w:t>,</w:t>
      </w:r>
      <w:r w:rsidRPr="0090212D">
        <w:rPr>
          <w:rFonts w:ascii="Consolas" w:eastAsia="宋体" w:hAnsi="Consolas" w:cs="宋体"/>
          <w:color w:val="795E26"/>
          <w:kern w:val="0"/>
          <w:szCs w:val="21"/>
        </w:rPr>
        <w:t>task3</w:t>
      </w:r>
      <w:r w:rsidRPr="0090212D">
        <w:rPr>
          <w:rFonts w:ascii="Consolas" w:eastAsia="宋体" w:hAnsi="Consolas" w:cs="宋体"/>
          <w:color w:val="000000"/>
          <w:kern w:val="0"/>
          <w:szCs w:val="21"/>
        </w:rPr>
        <w:t>,</w:t>
      </w:r>
      <w:r w:rsidRPr="0090212D">
        <w:rPr>
          <w:rFonts w:ascii="Consolas" w:eastAsia="宋体" w:hAnsi="Consolas" w:cs="宋体"/>
          <w:color w:val="795E26"/>
          <w:kern w:val="0"/>
          <w:szCs w:val="21"/>
        </w:rPr>
        <w:t>task4</w:t>
      </w:r>
      <w:r w:rsidRPr="0090212D">
        <w:rPr>
          <w:rFonts w:ascii="Consolas" w:eastAsia="宋体" w:hAnsi="Consolas" w:cs="宋体"/>
          <w:color w:val="000000"/>
          <w:kern w:val="0"/>
          <w:szCs w:val="21"/>
        </w:rPr>
        <w:t>,</w:t>
      </w:r>
      <w:r w:rsidRPr="0090212D">
        <w:rPr>
          <w:rFonts w:ascii="Consolas" w:eastAsia="宋体" w:hAnsi="Consolas" w:cs="宋体"/>
          <w:color w:val="795E26"/>
          <w:kern w:val="0"/>
          <w:szCs w:val="21"/>
        </w:rPr>
        <w:t>task5</w:t>
      </w:r>
      <w:r w:rsidRPr="0090212D">
        <w:rPr>
          <w:rFonts w:ascii="Consolas" w:eastAsia="宋体" w:hAnsi="Consolas" w:cs="宋体"/>
          <w:color w:val="000000"/>
          <w:kern w:val="0"/>
          <w:szCs w:val="21"/>
        </w:rPr>
        <w:t>,</w:t>
      </w:r>
      <w:r w:rsidRPr="0090212D">
        <w:rPr>
          <w:rFonts w:ascii="Consolas" w:eastAsia="宋体" w:hAnsi="Consolas" w:cs="宋体"/>
          <w:color w:val="795E26"/>
          <w:kern w:val="0"/>
          <w:szCs w:val="21"/>
        </w:rPr>
        <w:t>task6</w:t>
      </w:r>
      <w:r w:rsidRPr="0090212D">
        <w:rPr>
          <w:rFonts w:ascii="Consolas" w:eastAsia="宋体" w:hAnsi="Consolas" w:cs="宋体"/>
          <w:color w:val="000000"/>
          <w:kern w:val="0"/>
          <w:szCs w:val="21"/>
        </w:rPr>
        <w:t>,</w:t>
      </w:r>
      <w:r w:rsidRPr="0090212D">
        <w:rPr>
          <w:rFonts w:ascii="Consolas" w:eastAsia="宋体" w:hAnsi="Consolas" w:cs="宋体"/>
          <w:color w:val="795E26"/>
          <w:kern w:val="0"/>
          <w:szCs w:val="21"/>
        </w:rPr>
        <w:t>task7</w:t>
      </w:r>
      <w:r w:rsidRPr="0090212D">
        <w:rPr>
          <w:rFonts w:ascii="Consolas" w:eastAsia="宋体" w:hAnsi="Consolas" w:cs="宋体"/>
          <w:color w:val="000000"/>
          <w:kern w:val="0"/>
          <w:szCs w:val="21"/>
        </w:rPr>
        <w:t>};</w:t>
      </w:r>
    </w:p>
    <w:p w14:paraId="1A885B58" w14:textId="77777777" w:rsidR="0090212D" w:rsidRPr="0090212D" w:rsidRDefault="0090212D" w:rsidP="0090212D">
      <w:pPr>
        <w:widowControl/>
        <w:shd w:val="clear" w:color="auto" w:fill="FFFFFF"/>
        <w:spacing w:line="285" w:lineRule="atLeast"/>
        <w:jc w:val="left"/>
        <w:rPr>
          <w:rFonts w:ascii="Consolas" w:eastAsia="宋体" w:hAnsi="Consolas" w:cs="宋体"/>
          <w:color w:val="000000"/>
          <w:kern w:val="0"/>
          <w:szCs w:val="21"/>
        </w:rPr>
      </w:pPr>
      <w:r w:rsidRPr="0090212D">
        <w:rPr>
          <w:rFonts w:ascii="Consolas" w:eastAsia="宋体" w:hAnsi="Consolas" w:cs="宋体"/>
          <w:color w:val="000000"/>
          <w:kern w:val="0"/>
          <w:szCs w:val="21"/>
        </w:rPr>
        <w:t>    </w:t>
      </w:r>
      <w:r w:rsidRPr="0090212D">
        <w:rPr>
          <w:rFonts w:ascii="Consolas" w:eastAsia="宋体" w:hAnsi="Consolas" w:cs="宋体"/>
          <w:color w:val="0000FF"/>
          <w:kern w:val="0"/>
          <w:szCs w:val="21"/>
        </w:rPr>
        <w:t>int</w:t>
      </w:r>
      <w:r w:rsidRPr="0090212D">
        <w:rPr>
          <w:rFonts w:ascii="Consolas" w:eastAsia="宋体" w:hAnsi="Consolas" w:cs="宋体"/>
          <w:color w:val="000000"/>
          <w:kern w:val="0"/>
          <w:szCs w:val="21"/>
        </w:rPr>
        <w:t> </w:t>
      </w:r>
      <w:r w:rsidRPr="0090212D">
        <w:rPr>
          <w:rFonts w:ascii="Consolas" w:eastAsia="宋体" w:hAnsi="Consolas" w:cs="宋体"/>
          <w:color w:val="001080"/>
          <w:kern w:val="0"/>
          <w:szCs w:val="21"/>
        </w:rPr>
        <w:t>count</w:t>
      </w:r>
      <w:r w:rsidRPr="0090212D">
        <w:rPr>
          <w:rFonts w:ascii="Consolas" w:eastAsia="宋体" w:hAnsi="Consolas" w:cs="宋体"/>
          <w:color w:val="000000"/>
          <w:kern w:val="0"/>
          <w:szCs w:val="21"/>
        </w:rPr>
        <w:t>=</w:t>
      </w:r>
      <w:r w:rsidRPr="0090212D">
        <w:rPr>
          <w:rFonts w:ascii="Consolas" w:eastAsia="宋体" w:hAnsi="Consolas" w:cs="宋体"/>
          <w:color w:val="098658"/>
          <w:kern w:val="0"/>
          <w:szCs w:val="21"/>
        </w:rPr>
        <w:t>0</w:t>
      </w:r>
      <w:r w:rsidRPr="0090212D">
        <w:rPr>
          <w:rFonts w:ascii="Consolas" w:eastAsia="宋体" w:hAnsi="Consolas" w:cs="宋体"/>
          <w:color w:val="000000"/>
          <w:kern w:val="0"/>
          <w:szCs w:val="21"/>
        </w:rPr>
        <w:t>;</w:t>
      </w:r>
    </w:p>
    <w:p w14:paraId="7C25076C" w14:textId="77777777" w:rsidR="0090212D" w:rsidRPr="0090212D" w:rsidRDefault="0090212D" w:rsidP="0090212D">
      <w:pPr>
        <w:widowControl/>
        <w:shd w:val="clear" w:color="auto" w:fill="FFFFFF"/>
        <w:spacing w:line="285" w:lineRule="atLeast"/>
        <w:jc w:val="left"/>
        <w:rPr>
          <w:rFonts w:ascii="Consolas" w:eastAsia="宋体" w:hAnsi="Consolas" w:cs="宋体"/>
          <w:color w:val="000000"/>
          <w:kern w:val="0"/>
          <w:szCs w:val="21"/>
        </w:rPr>
      </w:pPr>
      <w:r w:rsidRPr="0090212D">
        <w:rPr>
          <w:rFonts w:ascii="Consolas" w:eastAsia="宋体" w:hAnsi="Consolas" w:cs="宋体"/>
          <w:color w:val="000000"/>
          <w:kern w:val="0"/>
          <w:szCs w:val="21"/>
        </w:rPr>
        <w:t>    </w:t>
      </w:r>
      <w:r w:rsidRPr="0090212D">
        <w:rPr>
          <w:rFonts w:ascii="Consolas" w:eastAsia="宋体" w:hAnsi="Consolas" w:cs="宋体"/>
          <w:color w:val="0000FF"/>
          <w:kern w:val="0"/>
          <w:szCs w:val="21"/>
        </w:rPr>
        <w:t>char</w:t>
      </w:r>
      <w:r w:rsidRPr="0090212D">
        <w:rPr>
          <w:rFonts w:ascii="Consolas" w:eastAsia="宋体" w:hAnsi="Consolas" w:cs="宋体"/>
          <w:color w:val="000000"/>
          <w:kern w:val="0"/>
          <w:szCs w:val="21"/>
        </w:rPr>
        <w:t> </w:t>
      </w:r>
      <w:r w:rsidRPr="0090212D">
        <w:rPr>
          <w:rFonts w:ascii="Consolas" w:eastAsia="宋体" w:hAnsi="Consolas" w:cs="宋体"/>
          <w:color w:val="001080"/>
          <w:kern w:val="0"/>
          <w:szCs w:val="21"/>
        </w:rPr>
        <w:t>i</w:t>
      </w:r>
      <w:r w:rsidRPr="0090212D">
        <w:rPr>
          <w:rFonts w:ascii="Consolas" w:eastAsia="宋体" w:hAnsi="Consolas" w:cs="宋体"/>
          <w:color w:val="000000"/>
          <w:kern w:val="0"/>
          <w:szCs w:val="21"/>
        </w:rPr>
        <w:t>;</w:t>
      </w:r>
    </w:p>
    <w:p w14:paraId="339AACE0" w14:textId="77777777" w:rsidR="0090212D" w:rsidRPr="0090212D" w:rsidRDefault="0090212D" w:rsidP="0090212D">
      <w:pPr>
        <w:widowControl/>
        <w:shd w:val="clear" w:color="auto" w:fill="FFFFFF"/>
        <w:spacing w:line="285" w:lineRule="atLeast"/>
        <w:jc w:val="left"/>
        <w:rPr>
          <w:rFonts w:ascii="Consolas" w:eastAsia="宋体" w:hAnsi="Consolas" w:cs="宋体"/>
          <w:color w:val="000000"/>
          <w:kern w:val="0"/>
          <w:szCs w:val="21"/>
        </w:rPr>
      </w:pPr>
      <w:r w:rsidRPr="0090212D">
        <w:rPr>
          <w:rFonts w:ascii="Consolas" w:eastAsia="宋体" w:hAnsi="Consolas" w:cs="宋体"/>
          <w:color w:val="000000"/>
          <w:kern w:val="0"/>
          <w:szCs w:val="21"/>
        </w:rPr>
        <w:t>    </w:t>
      </w:r>
      <w:r w:rsidRPr="0090212D">
        <w:rPr>
          <w:rFonts w:ascii="Consolas" w:eastAsia="宋体" w:hAnsi="Consolas" w:cs="宋体"/>
          <w:color w:val="0000FF"/>
          <w:kern w:val="0"/>
          <w:szCs w:val="21"/>
        </w:rPr>
        <w:t>void</w:t>
      </w:r>
      <w:r w:rsidRPr="0090212D">
        <w:rPr>
          <w:rFonts w:ascii="Consolas" w:eastAsia="宋体" w:hAnsi="Consolas" w:cs="宋体"/>
          <w:color w:val="000000"/>
          <w:kern w:val="0"/>
          <w:szCs w:val="21"/>
        </w:rPr>
        <w:t> (*</w:t>
      </w:r>
      <w:r w:rsidRPr="0090212D">
        <w:rPr>
          <w:rFonts w:ascii="Consolas" w:eastAsia="宋体" w:hAnsi="Consolas" w:cs="宋体"/>
          <w:color w:val="001080"/>
          <w:kern w:val="0"/>
          <w:szCs w:val="21"/>
        </w:rPr>
        <w:t>home</w:t>
      </w:r>
      <w:r w:rsidRPr="0090212D">
        <w:rPr>
          <w:rFonts w:ascii="Consolas" w:eastAsia="宋体" w:hAnsi="Consolas" w:cs="宋体"/>
          <w:color w:val="000000"/>
          <w:kern w:val="0"/>
          <w:szCs w:val="21"/>
        </w:rPr>
        <w:t>[</w:t>
      </w:r>
      <w:r w:rsidRPr="0090212D">
        <w:rPr>
          <w:rFonts w:ascii="Consolas" w:eastAsia="宋体" w:hAnsi="Consolas" w:cs="宋体"/>
          <w:color w:val="098658"/>
          <w:kern w:val="0"/>
          <w:szCs w:val="21"/>
        </w:rPr>
        <w:t>20</w:t>
      </w:r>
      <w:r w:rsidRPr="0090212D">
        <w:rPr>
          <w:rFonts w:ascii="Consolas" w:eastAsia="宋体" w:hAnsi="Consolas" w:cs="宋体"/>
          <w:color w:val="000000"/>
          <w:kern w:val="0"/>
          <w:szCs w:val="21"/>
        </w:rPr>
        <w:t>])(</w:t>
      </w:r>
      <w:r w:rsidRPr="0090212D">
        <w:rPr>
          <w:rFonts w:ascii="Consolas" w:eastAsia="宋体" w:hAnsi="Consolas" w:cs="宋体"/>
          <w:color w:val="0000FF"/>
          <w:kern w:val="0"/>
          <w:szCs w:val="21"/>
        </w:rPr>
        <w:t>void</w:t>
      </w:r>
      <w:r w:rsidRPr="0090212D">
        <w:rPr>
          <w:rFonts w:ascii="Consolas" w:eastAsia="宋体" w:hAnsi="Consolas" w:cs="宋体"/>
          <w:color w:val="000000"/>
          <w:kern w:val="0"/>
          <w:szCs w:val="21"/>
        </w:rPr>
        <w:t>);</w:t>
      </w:r>
    </w:p>
    <w:p w14:paraId="4FE6E3EB" w14:textId="77777777" w:rsidR="0090212D" w:rsidRPr="0090212D" w:rsidRDefault="0090212D" w:rsidP="0090212D">
      <w:pPr>
        <w:widowControl/>
        <w:shd w:val="clear" w:color="auto" w:fill="FFFFFF"/>
        <w:spacing w:line="285" w:lineRule="atLeast"/>
        <w:jc w:val="left"/>
        <w:rPr>
          <w:rFonts w:ascii="Consolas" w:eastAsia="宋体" w:hAnsi="Consolas" w:cs="宋体"/>
          <w:color w:val="000000"/>
          <w:kern w:val="0"/>
          <w:szCs w:val="21"/>
        </w:rPr>
      </w:pPr>
      <w:r w:rsidRPr="0090212D">
        <w:rPr>
          <w:rFonts w:ascii="Consolas" w:eastAsia="宋体" w:hAnsi="Consolas" w:cs="宋体"/>
          <w:color w:val="000000"/>
          <w:kern w:val="0"/>
          <w:szCs w:val="21"/>
        </w:rPr>
        <w:t>    </w:t>
      </w:r>
      <w:r w:rsidRPr="0090212D">
        <w:rPr>
          <w:rFonts w:ascii="Consolas" w:eastAsia="宋体" w:hAnsi="Consolas" w:cs="宋体"/>
          <w:color w:val="AF00DB"/>
          <w:kern w:val="0"/>
          <w:szCs w:val="21"/>
        </w:rPr>
        <w:t>while</w:t>
      </w:r>
      <w:r w:rsidRPr="0090212D">
        <w:rPr>
          <w:rFonts w:ascii="Consolas" w:eastAsia="宋体" w:hAnsi="Consolas" w:cs="宋体"/>
          <w:color w:val="000000"/>
          <w:kern w:val="0"/>
          <w:szCs w:val="21"/>
        </w:rPr>
        <w:t>(</w:t>
      </w:r>
      <w:r w:rsidRPr="0090212D">
        <w:rPr>
          <w:rFonts w:ascii="Consolas" w:eastAsia="宋体" w:hAnsi="Consolas" w:cs="宋体"/>
          <w:color w:val="098658"/>
          <w:kern w:val="0"/>
          <w:szCs w:val="21"/>
        </w:rPr>
        <w:t>1</w:t>
      </w:r>
      <w:r w:rsidRPr="0090212D">
        <w:rPr>
          <w:rFonts w:ascii="Consolas" w:eastAsia="宋体" w:hAnsi="Consolas" w:cs="宋体"/>
          <w:color w:val="000000"/>
          <w:kern w:val="0"/>
          <w:szCs w:val="21"/>
        </w:rPr>
        <w:t>)</w:t>
      </w:r>
    </w:p>
    <w:p w14:paraId="67C28057" w14:textId="77777777" w:rsidR="0090212D" w:rsidRPr="0090212D" w:rsidRDefault="0090212D" w:rsidP="0090212D">
      <w:pPr>
        <w:widowControl/>
        <w:shd w:val="clear" w:color="auto" w:fill="FFFFFF"/>
        <w:spacing w:line="285" w:lineRule="atLeast"/>
        <w:jc w:val="left"/>
        <w:rPr>
          <w:rFonts w:ascii="Consolas" w:eastAsia="宋体" w:hAnsi="Consolas" w:cs="宋体"/>
          <w:color w:val="000000"/>
          <w:kern w:val="0"/>
          <w:szCs w:val="21"/>
        </w:rPr>
      </w:pPr>
      <w:r w:rsidRPr="0090212D">
        <w:rPr>
          <w:rFonts w:ascii="Consolas" w:eastAsia="宋体" w:hAnsi="Consolas" w:cs="宋体"/>
          <w:color w:val="000000"/>
          <w:kern w:val="0"/>
          <w:szCs w:val="21"/>
        </w:rPr>
        <w:t>    {</w:t>
      </w:r>
    </w:p>
    <w:p w14:paraId="2BC27EDF" w14:textId="77777777" w:rsidR="0090212D" w:rsidRPr="0090212D" w:rsidRDefault="0090212D" w:rsidP="0090212D">
      <w:pPr>
        <w:widowControl/>
        <w:shd w:val="clear" w:color="auto" w:fill="FFFFFF"/>
        <w:spacing w:line="285" w:lineRule="atLeast"/>
        <w:jc w:val="left"/>
        <w:rPr>
          <w:rFonts w:ascii="Consolas" w:eastAsia="宋体" w:hAnsi="Consolas" w:cs="宋体"/>
          <w:color w:val="000000"/>
          <w:kern w:val="0"/>
          <w:szCs w:val="21"/>
        </w:rPr>
      </w:pPr>
      <w:r w:rsidRPr="0090212D">
        <w:rPr>
          <w:rFonts w:ascii="Consolas" w:eastAsia="宋体" w:hAnsi="Consolas" w:cs="宋体"/>
          <w:color w:val="000000"/>
          <w:kern w:val="0"/>
          <w:szCs w:val="21"/>
        </w:rPr>
        <w:t>        </w:t>
      </w:r>
      <w:r w:rsidRPr="0090212D">
        <w:rPr>
          <w:rFonts w:ascii="Consolas" w:eastAsia="宋体" w:hAnsi="Consolas" w:cs="宋体"/>
          <w:color w:val="AF00DB"/>
          <w:kern w:val="0"/>
          <w:szCs w:val="21"/>
        </w:rPr>
        <w:t>while</w:t>
      </w:r>
      <w:r w:rsidRPr="0090212D">
        <w:rPr>
          <w:rFonts w:ascii="Consolas" w:eastAsia="宋体" w:hAnsi="Consolas" w:cs="宋体"/>
          <w:color w:val="000000"/>
          <w:kern w:val="0"/>
          <w:szCs w:val="21"/>
        </w:rPr>
        <w:t> ((</w:t>
      </w:r>
      <w:r w:rsidRPr="0090212D">
        <w:rPr>
          <w:rFonts w:ascii="Consolas" w:eastAsia="宋体" w:hAnsi="Consolas" w:cs="宋体"/>
          <w:color w:val="001080"/>
          <w:kern w:val="0"/>
          <w:szCs w:val="21"/>
        </w:rPr>
        <w:t>i</w:t>
      </w:r>
      <w:r w:rsidRPr="0090212D">
        <w:rPr>
          <w:rFonts w:ascii="Consolas" w:eastAsia="宋体" w:hAnsi="Consolas" w:cs="宋体"/>
          <w:color w:val="000000"/>
          <w:kern w:val="0"/>
          <w:szCs w:val="21"/>
        </w:rPr>
        <w:t>=</w:t>
      </w:r>
      <w:r w:rsidRPr="0090212D">
        <w:rPr>
          <w:rFonts w:ascii="Consolas" w:eastAsia="宋体" w:hAnsi="Consolas" w:cs="宋体"/>
          <w:color w:val="795E26"/>
          <w:kern w:val="0"/>
          <w:szCs w:val="21"/>
        </w:rPr>
        <w:t>getchar</w:t>
      </w:r>
      <w:r w:rsidRPr="0090212D">
        <w:rPr>
          <w:rFonts w:ascii="Consolas" w:eastAsia="宋体" w:hAnsi="Consolas" w:cs="宋体"/>
          <w:color w:val="000000"/>
          <w:kern w:val="0"/>
          <w:szCs w:val="21"/>
        </w:rPr>
        <w:t>())!=</w:t>
      </w:r>
      <w:r w:rsidRPr="0090212D">
        <w:rPr>
          <w:rFonts w:ascii="Consolas" w:eastAsia="宋体" w:hAnsi="Consolas" w:cs="宋体"/>
          <w:color w:val="A31515"/>
          <w:kern w:val="0"/>
          <w:szCs w:val="21"/>
        </w:rPr>
        <w:t>'</w:t>
      </w:r>
      <w:r w:rsidRPr="0090212D">
        <w:rPr>
          <w:rFonts w:ascii="Consolas" w:eastAsia="宋体" w:hAnsi="Consolas" w:cs="宋体"/>
          <w:color w:val="EE0000"/>
          <w:kern w:val="0"/>
          <w:szCs w:val="21"/>
        </w:rPr>
        <w:t>\n</w:t>
      </w:r>
      <w:r w:rsidRPr="0090212D">
        <w:rPr>
          <w:rFonts w:ascii="Consolas" w:eastAsia="宋体" w:hAnsi="Consolas" w:cs="宋体"/>
          <w:color w:val="A31515"/>
          <w:kern w:val="0"/>
          <w:szCs w:val="21"/>
        </w:rPr>
        <w:t>'</w:t>
      </w:r>
      <w:r w:rsidRPr="0090212D">
        <w:rPr>
          <w:rFonts w:ascii="Consolas" w:eastAsia="宋体" w:hAnsi="Consolas" w:cs="宋体"/>
          <w:color w:val="000000"/>
          <w:kern w:val="0"/>
          <w:szCs w:val="21"/>
        </w:rPr>
        <w:t>)</w:t>
      </w:r>
    </w:p>
    <w:p w14:paraId="5F89EEC0" w14:textId="77777777" w:rsidR="0090212D" w:rsidRPr="0090212D" w:rsidRDefault="0090212D" w:rsidP="0090212D">
      <w:pPr>
        <w:widowControl/>
        <w:shd w:val="clear" w:color="auto" w:fill="FFFFFF"/>
        <w:spacing w:line="285" w:lineRule="atLeast"/>
        <w:jc w:val="left"/>
        <w:rPr>
          <w:rFonts w:ascii="Consolas" w:eastAsia="宋体" w:hAnsi="Consolas" w:cs="宋体"/>
          <w:color w:val="000000"/>
          <w:kern w:val="0"/>
          <w:szCs w:val="21"/>
        </w:rPr>
      </w:pPr>
      <w:r w:rsidRPr="0090212D">
        <w:rPr>
          <w:rFonts w:ascii="Consolas" w:eastAsia="宋体" w:hAnsi="Consolas" w:cs="宋体"/>
          <w:color w:val="000000"/>
          <w:kern w:val="0"/>
          <w:szCs w:val="21"/>
        </w:rPr>
        <w:t>        {</w:t>
      </w:r>
    </w:p>
    <w:p w14:paraId="49992F5D" w14:textId="77777777" w:rsidR="0090212D" w:rsidRPr="0090212D" w:rsidRDefault="0090212D" w:rsidP="0090212D">
      <w:pPr>
        <w:widowControl/>
        <w:shd w:val="clear" w:color="auto" w:fill="FFFFFF"/>
        <w:spacing w:line="285" w:lineRule="atLeast"/>
        <w:jc w:val="left"/>
        <w:rPr>
          <w:rFonts w:ascii="Consolas" w:eastAsia="宋体" w:hAnsi="Consolas" w:cs="宋体"/>
          <w:color w:val="000000"/>
          <w:kern w:val="0"/>
          <w:szCs w:val="21"/>
        </w:rPr>
      </w:pPr>
      <w:r w:rsidRPr="0090212D">
        <w:rPr>
          <w:rFonts w:ascii="Consolas" w:eastAsia="宋体" w:hAnsi="Consolas" w:cs="宋体"/>
          <w:color w:val="000000"/>
          <w:kern w:val="0"/>
          <w:szCs w:val="21"/>
        </w:rPr>
        <w:t>            </w:t>
      </w:r>
      <w:r w:rsidRPr="0090212D">
        <w:rPr>
          <w:rFonts w:ascii="Consolas" w:eastAsia="宋体" w:hAnsi="Consolas" w:cs="宋体"/>
          <w:color w:val="001080"/>
          <w:kern w:val="0"/>
          <w:szCs w:val="21"/>
        </w:rPr>
        <w:t>i</w:t>
      </w:r>
      <w:r w:rsidRPr="0090212D">
        <w:rPr>
          <w:rFonts w:ascii="Consolas" w:eastAsia="宋体" w:hAnsi="Consolas" w:cs="宋体"/>
          <w:color w:val="000000"/>
          <w:kern w:val="0"/>
          <w:szCs w:val="21"/>
        </w:rPr>
        <w:t>=</w:t>
      </w:r>
      <w:r w:rsidRPr="0090212D">
        <w:rPr>
          <w:rFonts w:ascii="Consolas" w:eastAsia="宋体" w:hAnsi="Consolas" w:cs="宋体"/>
          <w:color w:val="001080"/>
          <w:kern w:val="0"/>
          <w:szCs w:val="21"/>
        </w:rPr>
        <w:t>i</w:t>
      </w:r>
      <w:r w:rsidRPr="0090212D">
        <w:rPr>
          <w:rFonts w:ascii="Consolas" w:eastAsia="宋体" w:hAnsi="Consolas" w:cs="宋体"/>
          <w:color w:val="000000"/>
          <w:kern w:val="0"/>
          <w:szCs w:val="21"/>
        </w:rPr>
        <w:t>-</w:t>
      </w:r>
      <w:r w:rsidRPr="0090212D">
        <w:rPr>
          <w:rFonts w:ascii="Consolas" w:eastAsia="宋体" w:hAnsi="Consolas" w:cs="宋体"/>
          <w:color w:val="A31515"/>
          <w:kern w:val="0"/>
          <w:szCs w:val="21"/>
        </w:rPr>
        <w:t>'0'</w:t>
      </w:r>
      <w:r w:rsidRPr="0090212D">
        <w:rPr>
          <w:rFonts w:ascii="Consolas" w:eastAsia="宋体" w:hAnsi="Consolas" w:cs="宋体"/>
          <w:color w:val="000000"/>
          <w:kern w:val="0"/>
          <w:szCs w:val="21"/>
        </w:rPr>
        <w:t>;</w:t>
      </w:r>
    </w:p>
    <w:p w14:paraId="14BAE70B" w14:textId="77777777" w:rsidR="0090212D" w:rsidRPr="0090212D" w:rsidRDefault="0090212D" w:rsidP="0090212D">
      <w:pPr>
        <w:widowControl/>
        <w:shd w:val="clear" w:color="auto" w:fill="FFFFFF"/>
        <w:spacing w:line="285" w:lineRule="atLeast"/>
        <w:jc w:val="left"/>
        <w:rPr>
          <w:rFonts w:ascii="Consolas" w:eastAsia="宋体" w:hAnsi="Consolas" w:cs="宋体"/>
          <w:color w:val="000000"/>
          <w:kern w:val="0"/>
          <w:szCs w:val="21"/>
        </w:rPr>
      </w:pPr>
      <w:r w:rsidRPr="0090212D">
        <w:rPr>
          <w:rFonts w:ascii="Consolas" w:eastAsia="宋体" w:hAnsi="Consolas" w:cs="宋体"/>
          <w:color w:val="000000"/>
          <w:kern w:val="0"/>
          <w:szCs w:val="21"/>
        </w:rPr>
        <w:t>            </w:t>
      </w:r>
      <w:r w:rsidRPr="0090212D">
        <w:rPr>
          <w:rFonts w:ascii="Consolas" w:eastAsia="宋体" w:hAnsi="Consolas" w:cs="宋体"/>
          <w:color w:val="001080"/>
          <w:kern w:val="0"/>
          <w:szCs w:val="21"/>
        </w:rPr>
        <w:t>home</w:t>
      </w:r>
      <w:r w:rsidRPr="0090212D">
        <w:rPr>
          <w:rFonts w:ascii="Consolas" w:eastAsia="宋体" w:hAnsi="Consolas" w:cs="宋体"/>
          <w:color w:val="000000"/>
          <w:kern w:val="0"/>
          <w:szCs w:val="21"/>
        </w:rPr>
        <w:t>[</w:t>
      </w:r>
      <w:r w:rsidRPr="0090212D">
        <w:rPr>
          <w:rFonts w:ascii="Consolas" w:eastAsia="宋体" w:hAnsi="Consolas" w:cs="宋体"/>
          <w:color w:val="001080"/>
          <w:kern w:val="0"/>
          <w:szCs w:val="21"/>
        </w:rPr>
        <w:t>count</w:t>
      </w:r>
      <w:r w:rsidRPr="0090212D">
        <w:rPr>
          <w:rFonts w:ascii="Consolas" w:eastAsia="宋体" w:hAnsi="Consolas" w:cs="宋体"/>
          <w:color w:val="000000"/>
          <w:kern w:val="0"/>
          <w:szCs w:val="21"/>
        </w:rPr>
        <w:t>]=</w:t>
      </w:r>
      <w:r w:rsidRPr="0090212D">
        <w:rPr>
          <w:rFonts w:ascii="Consolas" w:eastAsia="宋体" w:hAnsi="Consolas" w:cs="宋体"/>
          <w:color w:val="001080"/>
          <w:kern w:val="0"/>
          <w:szCs w:val="21"/>
        </w:rPr>
        <w:t>fun</w:t>
      </w:r>
      <w:r w:rsidRPr="0090212D">
        <w:rPr>
          <w:rFonts w:ascii="Consolas" w:eastAsia="宋体" w:hAnsi="Consolas" w:cs="宋体"/>
          <w:color w:val="000000"/>
          <w:kern w:val="0"/>
          <w:szCs w:val="21"/>
        </w:rPr>
        <w:t>[</w:t>
      </w:r>
      <w:r w:rsidRPr="0090212D">
        <w:rPr>
          <w:rFonts w:ascii="Consolas" w:eastAsia="宋体" w:hAnsi="Consolas" w:cs="宋体"/>
          <w:color w:val="001080"/>
          <w:kern w:val="0"/>
          <w:szCs w:val="21"/>
        </w:rPr>
        <w:t>i</w:t>
      </w:r>
      <w:r w:rsidRPr="0090212D">
        <w:rPr>
          <w:rFonts w:ascii="Consolas" w:eastAsia="宋体" w:hAnsi="Consolas" w:cs="宋体"/>
          <w:color w:val="000000"/>
          <w:kern w:val="0"/>
          <w:szCs w:val="21"/>
        </w:rPr>
        <w:t>];</w:t>
      </w:r>
    </w:p>
    <w:p w14:paraId="613E45D2" w14:textId="77777777" w:rsidR="0090212D" w:rsidRPr="0090212D" w:rsidRDefault="0090212D" w:rsidP="0090212D">
      <w:pPr>
        <w:widowControl/>
        <w:shd w:val="clear" w:color="auto" w:fill="FFFFFF"/>
        <w:spacing w:line="285" w:lineRule="atLeast"/>
        <w:jc w:val="left"/>
        <w:rPr>
          <w:rFonts w:ascii="Consolas" w:eastAsia="宋体" w:hAnsi="Consolas" w:cs="宋体"/>
          <w:color w:val="000000"/>
          <w:kern w:val="0"/>
          <w:szCs w:val="21"/>
        </w:rPr>
      </w:pPr>
      <w:r w:rsidRPr="0090212D">
        <w:rPr>
          <w:rFonts w:ascii="Consolas" w:eastAsia="宋体" w:hAnsi="Consolas" w:cs="宋体"/>
          <w:color w:val="000000"/>
          <w:kern w:val="0"/>
          <w:szCs w:val="21"/>
        </w:rPr>
        <w:lastRenderedPageBreak/>
        <w:t>            </w:t>
      </w:r>
      <w:r w:rsidRPr="0090212D">
        <w:rPr>
          <w:rFonts w:ascii="Consolas" w:eastAsia="宋体" w:hAnsi="Consolas" w:cs="宋体"/>
          <w:color w:val="001080"/>
          <w:kern w:val="0"/>
          <w:szCs w:val="21"/>
        </w:rPr>
        <w:t>count</w:t>
      </w:r>
      <w:r w:rsidRPr="0090212D">
        <w:rPr>
          <w:rFonts w:ascii="Consolas" w:eastAsia="宋体" w:hAnsi="Consolas" w:cs="宋体"/>
          <w:color w:val="000000"/>
          <w:kern w:val="0"/>
          <w:szCs w:val="21"/>
        </w:rPr>
        <w:t>++;</w:t>
      </w:r>
    </w:p>
    <w:p w14:paraId="2D09654D" w14:textId="77777777" w:rsidR="0090212D" w:rsidRPr="0090212D" w:rsidRDefault="0090212D" w:rsidP="0090212D">
      <w:pPr>
        <w:widowControl/>
        <w:shd w:val="clear" w:color="auto" w:fill="FFFFFF"/>
        <w:spacing w:line="285" w:lineRule="atLeast"/>
        <w:jc w:val="left"/>
        <w:rPr>
          <w:rFonts w:ascii="Consolas" w:eastAsia="宋体" w:hAnsi="Consolas" w:cs="宋体"/>
          <w:color w:val="000000"/>
          <w:kern w:val="0"/>
          <w:szCs w:val="21"/>
        </w:rPr>
      </w:pPr>
      <w:r w:rsidRPr="0090212D">
        <w:rPr>
          <w:rFonts w:ascii="Consolas" w:eastAsia="宋体" w:hAnsi="Consolas" w:cs="宋体"/>
          <w:color w:val="000000"/>
          <w:kern w:val="0"/>
          <w:szCs w:val="21"/>
        </w:rPr>
        <w:t>        }</w:t>
      </w:r>
    </w:p>
    <w:p w14:paraId="5C8016E9" w14:textId="77777777" w:rsidR="0090212D" w:rsidRPr="0090212D" w:rsidRDefault="0090212D" w:rsidP="0090212D">
      <w:pPr>
        <w:widowControl/>
        <w:shd w:val="clear" w:color="auto" w:fill="FFFFFF"/>
        <w:spacing w:line="285" w:lineRule="atLeast"/>
        <w:jc w:val="left"/>
        <w:rPr>
          <w:rFonts w:ascii="Consolas" w:eastAsia="宋体" w:hAnsi="Consolas" w:cs="宋体"/>
          <w:color w:val="000000"/>
          <w:kern w:val="0"/>
          <w:szCs w:val="21"/>
        </w:rPr>
      </w:pPr>
      <w:r w:rsidRPr="0090212D">
        <w:rPr>
          <w:rFonts w:ascii="Consolas" w:eastAsia="宋体" w:hAnsi="Consolas" w:cs="宋体"/>
          <w:color w:val="000000"/>
          <w:kern w:val="0"/>
          <w:szCs w:val="21"/>
        </w:rPr>
        <w:t>        </w:t>
      </w:r>
      <w:r w:rsidRPr="0090212D">
        <w:rPr>
          <w:rFonts w:ascii="Consolas" w:eastAsia="宋体" w:hAnsi="Consolas" w:cs="宋体"/>
          <w:color w:val="795E26"/>
          <w:kern w:val="0"/>
          <w:szCs w:val="21"/>
        </w:rPr>
        <w:t>execute</w:t>
      </w:r>
      <w:r w:rsidRPr="0090212D">
        <w:rPr>
          <w:rFonts w:ascii="Consolas" w:eastAsia="宋体" w:hAnsi="Consolas" w:cs="宋体"/>
          <w:color w:val="000000"/>
          <w:kern w:val="0"/>
          <w:szCs w:val="21"/>
        </w:rPr>
        <w:t>(</w:t>
      </w:r>
      <w:r w:rsidRPr="0090212D">
        <w:rPr>
          <w:rFonts w:ascii="Consolas" w:eastAsia="宋体" w:hAnsi="Consolas" w:cs="宋体"/>
          <w:color w:val="001080"/>
          <w:kern w:val="0"/>
          <w:szCs w:val="21"/>
        </w:rPr>
        <w:t>home</w:t>
      </w:r>
      <w:r w:rsidRPr="0090212D">
        <w:rPr>
          <w:rFonts w:ascii="Consolas" w:eastAsia="宋体" w:hAnsi="Consolas" w:cs="宋体"/>
          <w:color w:val="000000"/>
          <w:kern w:val="0"/>
          <w:szCs w:val="21"/>
        </w:rPr>
        <w:t>,</w:t>
      </w:r>
      <w:r w:rsidRPr="0090212D">
        <w:rPr>
          <w:rFonts w:ascii="Consolas" w:eastAsia="宋体" w:hAnsi="Consolas" w:cs="宋体"/>
          <w:color w:val="001080"/>
          <w:kern w:val="0"/>
          <w:szCs w:val="21"/>
        </w:rPr>
        <w:t>count</w:t>
      </w:r>
      <w:r w:rsidRPr="0090212D">
        <w:rPr>
          <w:rFonts w:ascii="Consolas" w:eastAsia="宋体" w:hAnsi="Consolas" w:cs="宋体"/>
          <w:color w:val="000000"/>
          <w:kern w:val="0"/>
          <w:szCs w:val="21"/>
        </w:rPr>
        <w:t>);</w:t>
      </w:r>
    </w:p>
    <w:p w14:paraId="38FBBD9D" w14:textId="77777777" w:rsidR="0090212D" w:rsidRPr="0090212D" w:rsidRDefault="0090212D" w:rsidP="0090212D">
      <w:pPr>
        <w:widowControl/>
        <w:shd w:val="clear" w:color="auto" w:fill="FFFFFF"/>
        <w:spacing w:line="285" w:lineRule="atLeast"/>
        <w:jc w:val="left"/>
        <w:rPr>
          <w:rFonts w:ascii="Consolas" w:eastAsia="宋体" w:hAnsi="Consolas" w:cs="宋体"/>
          <w:color w:val="000000"/>
          <w:kern w:val="0"/>
          <w:szCs w:val="21"/>
        </w:rPr>
      </w:pPr>
      <w:r w:rsidRPr="0090212D">
        <w:rPr>
          <w:rFonts w:ascii="Consolas" w:eastAsia="宋体" w:hAnsi="Consolas" w:cs="宋体"/>
          <w:color w:val="000000"/>
          <w:kern w:val="0"/>
          <w:szCs w:val="21"/>
        </w:rPr>
        <w:t>        </w:t>
      </w:r>
      <w:r w:rsidRPr="0090212D">
        <w:rPr>
          <w:rFonts w:ascii="Consolas" w:eastAsia="宋体" w:hAnsi="Consolas" w:cs="宋体"/>
          <w:color w:val="001080"/>
          <w:kern w:val="0"/>
          <w:szCs w:val="21"/>
        </w:rPr>
        <w:t>count</w:t>
      </w:r>
      <w:r w:rsidRPr="0090212D">
        <w:rPr>
          <w:rFonts w:ascii="Consolas" w:eastAsia="宋体" w:hAnsi="Consolas" w:cs="宋体"/>
          <w:color w:val="000000"/>
          <w:kern w:val="0"/>
          <w:szCs w:val="21"/>
        </w:rPr>
        <w:t>=</w:t>
      </w:r>
      <w:r w:rsidRPr="0090212D">
        <w:rPr>
          <w:rFonts w:ascii="Consolas" w:eastAsia="宋体" w:hAnsi="Consolas" w:cs="宋体"/>
          <w:color w:val="098658"/>
          <w:kern w:val="0"/>
          <w:szCs w:val="21"/>
        </w:rPr>
        <w:t>0</w:t>
      </w:r>
      <w:r w:rsidRPr="0090212D">
        <w:rPr>
          <w:rFonts w:ascii="Consolas" w:eastAsia="宋体" w:hAnsi="Consolas" w:cs="宋体"/>
          <w:color w:val="000000"/>
          <w:kern w:val="0"/>
          <w:szCs w:val="21"/>
        </w:rPr>
        <w:t>;</w:t>
      </w:r>
    </w:p>
    <w:p w14:paraId="2CA60920" w14:textId="77777777" w:rsidR="0090212D" w:rsidRPr="0090212D" w:rsidRDefault="0090212D" w:rsidP="0090212D">
      <w:pPr>
        <w:widowControl/>
        <w:shd w:val="clear" w:color="auto" w:fill="FFFFFF"/>
        <w:spacing w:line="285" w:lineRule="atLeast"/>
        <w:jc w:val="left"/>
        <w:rPr>
          <w:rFonts w:ascii="Consolas" w:eastAsia="宋体" w:hAnsi="Consolas" w:cs="宋体"/>
          <w:color w:val="000000"/>
          <w:kern w:val="0"/>
          <w:szCs w:val="21"/>
        </w:rPr>
      </w:pPr>
      <w:r w:rsidRPr="0090212D">
        <w:rPr>
          <w:rFonts w:ascii="Consolas" w:eastAsia="宋体" w:hAnsi="Consolas" w:cs="宋体"/>
          <w:color w:val="000000"/>
          <w:kern w:val="0"/>
          <w:szCs w:val="21"/>
        </w:rPr>
        <w:t>    }</w:t>
      </w:r>
    </w:p>
    <w:p w14:paraId="78B8E956" w14:textId="77777777" w:rsidR="0090212D" w:rsidRPr="0090212D" w:rsidRDefault="0090212D" w:rsidP="0090212D">
      <w:pPr>
        <w:widowControl/>
        <w:shd w:val="clear" w:color="auto" w:fill="FFFFFF"/>
        <w:spacing w:line="285" w:lineRule="atLeast"/>
        <w:jc w:val="left"/>
        <w:rPr>
          <w:rFonts w:ascii="Consolas" w:eastAsia="宋体" w:hAnsi="Consolas" w:cs="宋体"/>
          <w:color w:val="000000"/>
          <w:kern w:val="0"/>
          <w:szCs w:val="21"/>
        </w:rPr>
      </w:pPr>
      <w:r w:rsidRPr="0090212D">
        <w:rPr>
          <w:rFonts w:ascii="Consolas" w:eastAsia="宋体" w:hAnsi="Consolas" w:cs="宋体"/>
          <w:color w:val="000000"/>
          <w:kern w:val="0"/>
          <w:szCs w:val="21"/>
        </w:rPr>
        <w:t>}</w:t>
      </w:r>
    </w:p>
    <w:p w14:paraId="68DC8AD7" w14:textId="77777777" w:rsidR="0090212D" w:rsidRPr="0090212D" w:rsidRDefault="0090212D" w:rsidP="0090212D">
      <w:pPr>
        <w:widowControl/>
        <w:shd w:val="clear" w:color="auto" w:fill="FFFFFF"/>
        <w:spacing w:line="285" w:lineRule="atLeast"/>
        <w:jc w:val="left"/>
        <w:rPr>
          <w:rFonts w:ascii="Consolas" w:eastAsia="宋体" w:hAnsi="Consolas" w:cs="宋体"/>
          <w:color w:val="000000"/>
          <w:kern w:val="0"/>
          <w:szCs w:val="21"/>
        </w:rPr>
      </w:pPr>
      <w:r w:rsidRPr="0090212D">
        <w:rPr>
          <w:rFonts w:ascii="Consolas" w:eastAsia="宋体" w:hAnsi="Consolas" w:cs="宋体"/>
          <w:color w:val="0000FF"/>
          <w:kern w:val="0"/>
          <w:szCs w:val="21"/>
        </w:rPr>
        <w:t>int</w:t>
      </w:r>
      <w:r w:rsidRPr="0090212D">
        <w:rPr>
          <w:rFonts w:ascii="Consolas" w:eastAsia="宋体" w:hAnsi="Consolas" w:cs="宋体"/>
          <w:color w:val="000000"/>
          <w:kern w:val="0"/>
          <w:szCs w:val="21"/>
        </w:rPr>
        <w:t> </w:t>
      </w:r>
      <w:r w:rsidRPr="0090212D">
        <w:rPr>
          <w:rFonts w:ascii="Consolas" w:eastAsia="宋体" w:hAnsi="Consolas" w:cs="宋体"/>
          <w:color w:val="795E26"/>
          <w:kern w:val="0"/>
          <w:szCs w:val="21"/>
        </w:rPr>
        <w:t>main</w:t>
      </w:r>
      <w:r w:rsidRPr="0090212D">
        <w:rPr>
          <w:rFonts w:ascii="Consolas" w:eastAsia="宋体" w:hAnsi="Consolas" w:cs="宋体"/>
          <w:color w:val="000000"/>
          <w:kern w:val="0"/>
          <w:szCs w:val="21"/>
        </w:rPr>
        <w:t>()</w:t>
      </w:r>
    </w:p>
    <w:p w14:paraId="6FC74B05" w14:textId="77777777" w:rsidR="0090212D" w:rsidRPr="0090212D" w:rsidRDefault="0090212D" w:rsidP="0090212D">
      <w:pPr>
        <w:widowControl/>
        <w:shd w:val="clear" w:color="auto" w:fill="FFFFFF"/>
        <w:spacing w:line="285" w:lineRule="atLeast"/>
        <w:jc w:val="left"/>
        <w:rPr>
          <w:rFonts w:ascii="Consolas" w:eastAsia="宋体" w:hAnsi="Consolas" w:cs="宋体"/>
          <w:color w:val="000000"/>
          <w:kern w:val="0"/>
          <w:szCs w:val="21"/>
        </w:rPr>
      </w:pPr>
      <w:r w:rsidRPr="0090212D">
        <w:rPr>
          <w:rFonts w:ascii="Consolas" w:eastAsia="宋体" w:hAnsi="Consolas" w:cs="宋体"/>
          <w:color w:val="000000"/>
          <w:kern w:val="0"/>
          <w:szCs w:val="21"/>
        </w:rPr>
        <w:t>{</w:t>
      </w:r>
    </w:p>
    <w:p w14:paraId="4B95F4C1" w14:textId="77777777" w:rsidR="0090212D" w:rsidRPr="0090212D" w:rsidRDefault="0090212D" w:rsidP="0090212D">
      <w:pPr>
        <w:widowControl/>
        <w:shd w:val="clear" w:color="auto" w:fill="FFFFFF"/>
        <w:spacing w:line="285" w:lineRule="atLeast"/>
        <w:jc w:val="left"/>
        <w:rPr>
          <w:rFonts w:ascii="Consolas" w:eastAsia="宋体" w:hAnsi="Consolas" w:cs="宋体"/>
          <w:color w:val="000000"/>
          <w:kern w:val="0"/>
          <w:szCs w:val="21"/>
        </w:rPr>
      </w:pPr>
      <w:r w:rsidRPr="0090212D">
        <w:rPr>
          <w:rFonts w:ascii="Consolas" w:eastAsia="宋体" w:hAnsi="Consolas" w:cs="宋体"/>
          <w:color w:val="000000"/>
          <w:kern w:val="0"/>
          <w:szCs w:val="21"/>
        </w:rPr>
        <w:t>    </w:t>
      </w:r>
      <w:r w:rsidRPr="0090212D">
        <w:rPr>
          <w:rFonts w:ascii="Consolas" w:eastAsia="宋体" w:hAnsi="Consolas" w:cs="宋体"/>
          <w:color w:val="795E26"/>
          <w:kern w:val="0"/>
          <w:szCs w:val="21"/>
        </w:rPr>
        <w:t>scheduler</w:t>
      </w:r>
      <w:r w:rsidRPr="0090212D">
        <w:rPr>
          <w:rFonts w:ascii="Consolas" w:eastAsia="宋体" w:hAnsi="Consolas" w:cs="宋体"/>
          <w:color w:val="000000"/>
          <w:kern w:val="0"/>
          <w:szCs w:val="21"/>
        </w:rPr>
        <w:t>();</w:t>
      </w:r>
    </w:p>
    <w:p w14:paraId="52DB665B" w14:textId="77777777" w:rsidR="0090212D" w:rsidRPr="0090212D" w:rsidRDefault="0090212D" w:rsidP="0090212D">
      <w:pPr>
        <w:widowControl/>
        <w:shd w:val="clear" w:color="auto" w:fill="FFFFFF"/>
        <w:spacing w:line="285" w:lineRule="atLeast"/>
        <w:jc w:val="left"/>
        <w:rPr>
          <w:rFonts w:ascii="Consolas" w:eastAsia="宋体" w:hAnsi="Consolas" w:cs="宋体"/>
          <w:color w:val="000000"/>
          <w:kern w:val="0"/>
          <w:szCs w:val="21"/>
        </w:rPr>
      </w:pPr>
      <w:r w:rsidRPr="0090212D">
        <w:rPr>
          <w:rFonts w:ascii="Consolas" w:eastAsia="宋体" w:hAnsi="Consolas" w:cs="宋体"/>
          <w:color w:val="000000"/>
          <w:kern w:val="0"/>
          <w:szCs w:val="21"/>
        </w:rPr>
        <w:t>    </w:t>
      </w:r>
      <w:r w:rsidRPr="0090212D">
        <w:rPr>
          <w:rFonts w:ascii="Consolas" w:eastAsia="宋体" w:hAnsi="Consolas" w:cs="宋体"/>
          <w:color w:val="AF00DB"/>
          <w:kern w:val="0"/>
          <w:szCs w:val="21"/>
        </w:rPr>
        <w:t>return</w:t>
      </w:r>
      <w:r w:rsidRPr="0090212D">
        <w:rPr>
          <w:rFonts w:ascii="Consolas" w:eastAsia="宋体" w:hAnsi="Consolas" w:cs="宋体"/>
          <w:color w:val="000000"/>
          <w:kern w:val="0"/>
          <w:szCs w:val="21"/>
        </w:rPr>
        <w:t> </w:t>
      </w:r>
      <w:r w:rsidRPr="0090212D">
        <w:rPr>
          <w:rFonts w:ascii="Consolas" w:eastAsia="宋体" w:hAnsi="Consolas" w:cs="宋体"/>
          <w:color w:val="098658"/>
          <w:kern w:val="0"/>
          <w:szCs w:val="21"/>
        </w:rPr>
        <w:t>0</w:t>
      </w:r>
      <w:r w:rsidRPr="0090212D">
        <w:rPr>
          <w:rFonts w:ascii="Consolas" w:eastAsia="宋体" w:hAnsi="Consolas" w:cs="宋体"/>
          <w:color w:val="000000"/>
          <w:kern w:val="0"/>
          <w:szCs w:val="21"/>
        </w:rPr>
        <w:t>;</w:t>
      </w:r>
    </w:p>
    <w:p w14:paraId="45F28D85" w14:textId="77777777" w:rsidR="0090212D" w:rsidRPr="0090212D" w:rsidRDefault="0090212D" w:rsidP="0090212D">
      <w:pPr>
        <w:widowControl/>
        <w:shd w:val="clear" w:color="auto" w:fill="FFFFFF"/>
        <w:spacing w:line="285" w:lineRule="atLeast"/>
        <w:jc w:val="left"/>
        <w:rPr>
          <w:rFonts w:ascii="Consolas" w:eastAsia="宋体" w:hAnsi="Consolas" w:cs="宋体"/>
          <w:color w:val="000000"/>
          <w:kern w:val="0"/>
          <w:szCs w:val="21"/>
        </w:rPr>
      </w:pPr>
      <w:r w:rsidRPr="0090212D">
        <w:rPr>
          <w:rFonts w:ascii="Consolas" w:eastAsia="宋体" w:hAnsi="Consolas" w:cs="宋体"/>
          <w:color w:val="000000"/>
          <w:kern w:val="0"/>
          <w:szCs w:val="21"/>
        </w:rPr>
        <w:t>}</w:t>
      </w:r>
    </w:p>
    <w:p w14:paraId="1229598D" w14:textId="7769231B" w:rsidR="0090212D" w:rsidRPr="0090212D" w:rsidRDefault="0090212D" w:rsidP="0090212D">
      <w:pPr>
        <w:pStyle w:val="a8"/>
        <w:widowControl/>
        <w:numPr>
          <w:ilvl w:val="0"/>
          <w:numId w:val="33"/>
        </w:numPr>
        <w:shd w:val="clear" w:color="auto" w:fill="FFFFFF"/>
        <w:spacing w:line="285" w:lineRule="atLeast"/>
        <w:ind w:firstLineChars="0"/>
        <w:jc w:val="left"/>
        <w:rPr>
          <w:rFonts w:ascii="Times New Roman" w:eastAsia="宋体" w:hAnsi="Times New Roman" w:cs="Times New Roman"/>
          <w:sz w:val="24"/>
          <w:szCs w:val="24"/>
        </w:rPr>
      </w:pPr>
      <w:r w:rsidRPr="0090212D">
        <w:rPr>
          <w:rFonts w:ascii="Times New Roman" w:eastAsia="宋体" w:hAnsi="Times New Roman" w:cs="Times New Roman" w:hint="eastAsia"/>
          <w:sz w:val="24"/>
          <w:szCs w:val="24"/>
        </w:rPr>
        <w:t>程序运行结果：</w:t>
      </w:r>
    </w:p>
    <w:p w14:paraId="2AC818B4" w14:textId="052E3A5A" w:rsidR="0090212D" w:rsidRDefault="0090212D" w:rsidP="0090212D">
      <w:pPr>
        <w:pStyle w:val="a8"/>
        <w:widowControl/>
        <w:shd w:val="clear" w:color="auto" w:fill="FFFFFF"/>
        <w:spacing w:line="285" w:lineRule="atLeast"/>
        <w:ind w:left="1140" w:firstLineChars="0" w:firstLine="0"/>
        <w:jc w:val="left"/>
        <w:rPr>
          <w:rFonts w:ascii="Times New Roman" w:eastAsia="宋体" w:hAnsi="Times New Roman" w:cs="Times New Roman"/>
          <w:sz w:val="24"/>
          <w:szCs w:val="24"/>
        </w:rPr>
      </w:pPr>
      <w:r w:rsidRPr="0090212D">
        <w:rPr>
          <w:rFonts w:ascii="Times New Roman" w:eastAsia="宋体" w:hAnsi="Times New Roman" w:cs="Times New Roman"/>
          <w:sz w:val="24"/>
          <w:szCs w:val="24"/>
        </w:rPr>
        <w:drawing>
          <wp:inline distT="0" distB="0" distL="0" distR="0" wp14:anchorId="1F281411" wp14:editId="5F968F30">
            <wp:extent cx="5019933" cy="3333921"/>
            <wp:effectExtent l="0" t="0" r="952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19933" cy="3333921"/>
                    </a:xfrm>
                    <a:prstGeom prst="rect">
                      <a:avLst/>
                    </a:prstGeom>
                  </pic:spPr>
                </pic:pic>
              </a:graphicData>
            </a:graphic>
          </wp:inline>
        </w:drawing>
      </w:r>
    </w:p>
    <w:p w14:paraId="5421A801" w14:textId="77777777" w:rsidR="0090212D" w:rsidRPr="0090212D" w:rsidRDefault="0090212D" w:rsidP="0090212D">
      <w:pPr>
        <w:widowControl/>
        <w:spacing w:beforeLines="10" w:before="31"/>
        <w:ind w:firstLineChars="176" w:firstLine="422"/>
        <w:jc w:val="left"/>
        <w:outlineLvl w:val="2"/>
        <w:rPr>
          <w:rFonts w:ascii="Times New Roman" w:eastAsia="等线" w:hAnsi="Times New Roman" w:cs="Times New Roman" w:hint="eastAsia"/>
          <w:b/>
          <w:bCs/>
          <w:kern w:val="28"/>
          <w:sz w:val="24"/>
          <w:szCs w:val="32"/>
        </w:rPr>
      </w:pPr>
      <w:r w:rsidRPr="0090212D">
        <w:rPr>
          <w:rFonts w:ascii="Times New Roman" w:eastAsia="等线" w:hAnsi="Times New Roman" w:cs="Times New Roman" w:hint="eastAsia"/>
          <w:b/>
          <w:bCs/>
          <w:kern w:val="28"/>
          <w:sz w:val="24"/>
          <w:szCs w:val="32"/>
        </w:rPr>
        <w:t>5</w:t>
      </w:r>
      <w:r w:rsidRPr="0090212D">
        <w:rPr>
          <w:rFonts w:ascii="Times New Roman" w:eastAsia="等线" w:hAnsi="Times New Roman" w:cs="Times New Roman" w:hint="eastAsia"/>
          <w:b/>
          <w:bCs/>
          <w:kern w:val="28"/>
          <w:sz w:val="24"/>
          <w:szCs w:val="32"/>
        </w:rPr>
        <w:t>、选做题</w:t>
      </w:r>
    </w:p>
    <w:p w14:paraId="2A371C5C" w14:textId="77777777" w:rsidR="0090212D" w:rsidRPr="0090212D" w:rsidRDefault="0090212D" w:rsidP="0090212D">
      <w:pPr>
        <w:spacing w:line="360" w:lineRule="auto"/>
        <w:rPr>
          <w:rFonts w:ascii="宋体" w:eastAsia="宋体" w:hAnsi="Times New Roman" w:cs="宋体" w:hint="eastAsia"/>
          <w:sz w:val="24"/>
          <w:szCs w:val="21"/>
        </w:rPr>
      </w:pPr>
      <w:r w:rsidRPr="0090212D">
        <w:rPr>
          <w:rFonts w:ascii="宋体" w:eastAsia="宋体" w:hAnsi="Times New Roman" w:cs="宋体" w:hint="eastAsia"/>
          <w:sz w:val="24"/>
          <w:szCs w:val="21"/>
        </w:rPr>
        <w:t>（1）设有N位整数和M位小数（N=20，M=10）的数据a,b。编程计算a+b并输出结果。</w:t>
      </w:r>
    </w:p>
    <w:p w14:paraId="59813907" w14:textId="52A756BC" w:rsidR="0090212D" w:rsidRDefault="0090212D" w:rsidP="0090212D">
      <w:pPr>
        <w:widowControl/>
        <w:shd w:val="clear" w:color="auto" w:fill="FFFFFF"/>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解答：</w:t>
      </w:r>
    </w:p>
    <w:p w14:paraId="78B749C1" w14:textId="637E2754" w:rsidR="0090212D" w:rsidRPr="0090212D" w:rsidRDefault="0090212D" w:rsidP="0090212D">
      <w:pPr>
        <w:pStyle w:val="a8"/>
        <w:widowControl/>
        <w:numPr>
          <w:ilvl w:val="0"/>
          <w:numId w:val="34"/>
        </w:numPr>
        <w:shd w:val="clear" w:color="auto" w:fill="FFFFFF"/>
        <w:spacing w:line="285" w:lineRule="atLeast"/>
        <w:ind w:firstLineChars="0"/>
        <w:jc w:val="left"/>
        <w:rPr>
          <w:rFonts w:ascii="Times New Roman" w:eastAsia="宋体" w:hAnsi="Times New Roman" w:cs="Times New Roman"/>
          <w:sz w:val="24"/>
          <w:szCs w:val="24"/>
        </w:rPr>
      </w:pPr>
      <w:r w:rsidRPr="0090212D">
        <w:rPr>
          <w:rFonts w:ascii="Times New Roman" w:eastAsia="宋体" w:hAnsi="Times New Roman" w:cs="Times New Roman" w:hint="eastAsia"/>
          <w:sz w:val="24"/>
          <w:szCs w:val="24"/>
        </w:rPr>
        <w:t>程序设计思路：</w:t>
      </w:r>
    </w:p>
    <w:p w14:paraId="45A4EF53" w14:textId="13A5B527" w:rsidR="0090212D" w:rsidRDefault="0090212D" w:rsidP="0090212D">
      <w:pPr>
        <w:widowControl/>
        <w:shd w:val="clear" w:color="auto" w:fill="FFFFFF"/>
        <w:spacing w:line="285" w:lineRule="atLeast"/>
        <w:ind w:left="114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将输入的两个数字存储到两个数组中，再取出相应的位进行相加，把得到的数字全部放入一个新的数组，如果数组中有点位</w:t>
      </w:r>
      <w:r w:rsidR="006A6497">
        <w:rPr>
          <w:rFonts w:ascii="Times New Roman" w:eastAsia="宋体" w:hAnsi="Times New Roman" w:cs="Times New Roman" w:hint="eastAsia"/>
          <w:sz w:val="24"/>
          <w:szCs w:val="24"/>
        </w:rPr>
        <w:t>置数字的值大于</w:t>
      </w:r>
      <w:r w:rsidR="006A6497">
        <w:rPr>
          <w:rFonts w:ascii="Times New Roman" w:eastAsia="宋体" w:hAnsi="Times New Roman" w:cs="Times New Roman" w:hint="eastAsia"/>
          <w:sz w:val="24"/>
          <w:szCs w:val="24"/>
        </w:rPr>
        <w:t>9</w:t>
      </w:r>
      <w:r w:rsidR="006A6497">
        <w:rPr>
          <w:rFonts w:ascii="Times New Roman" w:eastAsia="宋体" w:hAnsi="Times New Roman" w:cs="Times New Roman" w:hint="eastAsia"/>
          <w:sz w:val="24"/>
          <w:szCs w:val="24"/>
        </w:rPr>
        <w:t>，则该位数字自减</w:t>
      </w:r>
      <w:r w:rsidR="006A6497">
        <w:rPr>
          <w:rFonts w:ascii="Times New Roman" w:eastAsia="宋体" w:hAnsi="Times New Roman" w:cs="Times New Roman" w:hint="eastAsia"/>
          <w:sz w:val="24"/>
          <w:szCs w:val="24"/>
        </w:rPr>
        <w:t>9</w:t>
      </w:r>
      <w:r w:rsidR="006A6497">
        <w:rPr>
          <w:rFonts w:ascii="Times New Roman" w:eastAsia="宋体" w:hAnsi="Times New Roman" w:cs="Times New Roman" w:hint="eastAsia"/>
          <w:sz w:val="24"/>
          <w:szCs w:val="24"/>
        </w:rPr>
        <w:t>，且它的高一位加</w:t>
      </w:r>
      <w:r w:rsidR="006A6497">
        <w:rPr>
          <w:rFonts w:ascii="Times New Roman" w:eastAsia="宋体" w:hAnsi="Times New Roman" w:cs="Times New Roman" w:hint="eastAsia"/>
          <w:sz w:val="24"/>
          <w:szCs w:val="24"/>
        </w:rPr>
        <w:t>1</w:t>
      </w:r>
      <w:r w:rsidR="006A6497">
        <w:rPr>
          <w:rFonts w:ascii="Times New Roman" w:eastAsia="宋体" w:hAnsi="Times New Roman" w:cs="Times New Roman" w:hint="eastAsia"/>
          <w:sz w:val="24"/>
          <w:szCs w:val="24"/>
        </w:rPr>
        <w:t>，最后输出结果数组。</w:t>
      </w:r>
    </w:p>
    <w:p w14:paraId="57234A8B" w14:textId="45B0393E" w:rsidR="006A6497" w:rsidRPr="006A6497" w:rsidRDefault="006A6497" w:rsidP="006A6497">
      <w:pPr>
        <w:pStyle w:val="a8"/>
        <w:widowControl/>
        <w:numPr>
          <w:ilvl w:val="0"/>
          <w:numId w:val="34"/>
        </w:numPr>
        <w:shd w:val="clear" w:color="auto" w:fill="FFFFFF"/>
        <w:spacing w:line="285" w:lineRule="atLeast"/>
        <w:ind w:firstLineChars="0"/>
        <w:jc w:val="left"/>
        <w:rPr>
          <w:rFonts w:ascii="Times New Roman" w:eastAsia="宋体" w:hAnsi="Times New Roman" w:cs="Times New Roman"/>
          <w:sz w:val="24"/>
          <w:szCs w:val="24"/>
        </w:rPr>
      </w:pPr>
      <w:r w:rsidRPr="006A6497">
        <w:rPr>
          <w:rFonts w:ascii="Times New Roman" w:eastAsia="宋体" w:hAnsi="Times New Roman" w:cs="Times New Roman" w:hint="eastAsia"/>
          <w:sz w:val="24"/>
          <w:szCs w:val="24"/>
        </w:rPr>
        <w:t>程序源代码：</w:t>
      </w:r>
    </w:p>
    <w:p w14:paraId="30B9098D" w14:textId="77777777" w:rsidR="006A6497" w:rsidRPr="006A6497" w:rsidRDefault="006A6497" w:rsidP="006A6497">
      <w:pPr>
        <w:pStyle w:val="a8"/>
        <w:widowControl/>
        <w:shd w:val="clear" w:color="auto" w:fill="FFFFFF"/>
        <w:spacing w:line="285" w:lineRule="atLeast"/>
        <w:ind w:left="1140" w:firstLineChars="0" w:firstLine="0"/>
        <w:jc w:val="left"/>
        <w:rPr>
          <w:rFonts w:ascii="Times New Roman" w:eastAsia="宋体" w:hAnsi="Times New Roman" w:cs="Times New Roman" w:hint="eastAsia"/>
          <w:sz w:val="24"/>
          <w:szCs w:val="24"/>
        </w:rPr>
      </w:pPr>
    </w:p>
    <w:p w14:paraId="5A340322"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AF00DB"/>
          <w:kern w:val="0"/>
          <w:szCs w:val="21"/>
        </w:rPr>
        <w:t>#include</w:t>
      </w:r>
      <w:r w:rsidRPr="006A6497">
        <w:rPr>
          <w:rFonts w:ascii="Consolas" w:eastAsia="宋体" w:hAnsi="Consolas" w:cs="宋体"/>
          <w:color w:val="A31515"/>
          <w:kern w:val="0"/>
          <w:szCs w:val="21"/>
        </w:rPr>
        <w:t>&lt;stdio.h&gt;</w:t>
      </w:r>
    </w:p>
    <w:p w14:paraId="186918A1"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AF00DB"/>
          <w:kern w:val="0"/>
          <w:szCs w:val="21"/>
        </w:rPr>
        <w:t>#include</w:t>
      </w:r>
      <w:r w:rsidRPr="006A6497">
        <w:rPr>
          <w:rFonts w:ascii="Consolas" w:eastAsia="宋体" w:hAnsi="Consolas" w:cs="宋体"/>
          <w:color w:val="A31515"/>
          <w:kern w:val="0"/>
          <w:szCs w:val="21"/>
        </w:rPr>
        <w:t>&lt;stdlib.h&gt;</w:t>
      </w:r>
    </w:p>
    <w:p w14:paraId="12E293D6"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AF00DB"/>
          <w:kern w:val="0"/>
          <w:szCs w:val="21"/>
        </w:rPr>
        <w:lastRenderedPageBreak/>
        <w:t>#include</w:t>
      </w:r>
      <w:r w:rsidRPr="006A6497">
        <w:rPr>
          <w:rFonts w:ascii="Consolas" w:eastAsia="宋体" w:hAnsi="Consolas" w:cs="宋体"/>
          <w:color w:val="A31515"/>
          <w:kern w:val="0"/>
          <w:szCs w:val="21"/>
        </w:rPr>
        <w:t>&lt;string.h&gt;</w:t>
      </w:r>
    </w:p>
    <w:p w14:paraId="194E26D3"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AF00DB"/>
          <w:kern w:val="0"/>
          <w:szCs w:val="21"/>
        </w:rPr>
        <w:t>#define</w:t>
      </w:r>
      <w:r w:rsidRPr="006A6497">
        <w:rPr>
          <w:rFonts w:ascii="Consolas" w:eastAsia="宋体" w:hAnsi="Consolas" w:cs="宋体"/>
          <w:color w:val="0000FF"/>
          <w:kern w:val="0"/>
          <w:szCs w:val="21"/>
        </w:rPr>
        <w:t> N </w:t>
      </w:r>
      <w:r w:rsidRPr="006A6497">
        <w:rPr>
          <w:rFonts w:ascii="Consolas" w:eastAsia="宋体" w:hAnsi="Consolas" w:cs="宋体"/>
          <w:color w:val="098658"/>
          <w:kern w:val="0"/>
          <w:szCs w:val="21"/>
        </w:rPr>
        <w:t>20</w:t>
      </w:r>
    </w:p>
    <w:p w14:paraId="66343B53"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AF00DB"/>
          <w:kern w:val="0"/>
          <w:szCs w:val="21"/>
        </w:rPr>
        <w:t>#define</w:t>
      </w:r>
      <w:r w:rsidRPr="006A6497">
        <w:rPr>
          <w:rFonts w:ascii="Consolas" w:eastAsia="宋体" w:hAnsi="Consolas" w:cs="宋体"/>
          <w:color w:val="0000FF"/>
          <w:kern w:val="0"/>
          <w:szCs w:val="21"/>
        </w:rPr>
        <w:t> M </w:t>
      </w:r>
      <w:r w:rsidRPr="006A6497">
        <w:rPr>
          <w:rFonts w:ascii="Consolas" w:eastAsia="宋体" w:hAnsi="Consolas" w:cs="宋体"/>
          <w:color w:val="098658"/>
          <w:kern w:val="0"/>
          <w:szCs w:val="21"/>
        </w:rPr>
        <w:t>10</w:t>
      </w:r>
    </w:p>
    <w:p w14:paraId="7CD4D4B6"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FF"/>
          <w:kern w:val="0"/>
          <w:szCs w:val="21"/>
        </w:rPr>
        <w:t>char</w:t>
      </w:r>
      <w:r w:rsidRPr="006A6497">
        <w:rPr>
          <w:rFonts w:ascii="Consolas" w:eastAsia="宋体" w:hAnsi="Consolas" w:cs="宋体"/>
          <w:color w:val="000000"/>
          <w:kern w:val="0"/>
          <w:szCs w:val="21"/>
        </w:rPr>
        <w:t> * </w:t>
      </w:r>
      <w:r w:rsidRPr="006A6497">
        <w:rPr>
          <w:rFonts w:ascii="Consolas" w:eastAsia="宋体" w:hAnsi="Consolas" w:cs="宋体"/>
          <w:color w:val="795E26"/>
          <w:kern w:val="0"/>
          <w:szCs w:val="21"/>
        </w:rPr>
        <w:t>s_gets</w:t>
      </w:r>
      <w:r w:rsidRPr="006A6497">
        <w:rPr>
          <w:rFonts w:ascii="Consolas" w:eastAsia="宋体" w:hAnsi="Consolas" w:cs="宋体"/>
          <w:color w:val="000000"/>
          <w:kern w:val="0"/>
          <w:szCs w:val="21"/>
        </w:rPr>
        <w:t>(</w:t>
      </w:r>
      <w:r w:rsidRPr="006A6497">
        <w:rPr>
          <w:rFonts w:ascii="Consolas" w:eastAsia="宋体" w:hAnsi="Consolas" w:cs="宋体"/>
          <w:color w:val="0000FF"/>
          <w:kern w:val="0"/>
          <w:szCs w:val="21"/>
        </w:rPr>
        <w:t>char</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st</w:t>
      </w:r>
      <w:r w:rsidRPr="006A6497">
        <w:rPr>
          <w:rFonts w:ascii="Consolas" w:eastAsia="宋体" w:hAnsi="Consolas" w:cs="宋体"/>
          <w:color w:val="000000"/>
          <w:kern w:val="0"/>
          <w:szCs w:val="21"/>
        </w:rPr>
        <w:t>,</w:t>
      </w:r>
      <w:r w:rsidRPr="006A6497">
        <w:rPr>
          <w:rFonts w:ascii="Consolas" w:eastAsia="宋体" w:hAnsi="Consolas" w:cs="宋体"/>
          <w:color w:val="0000FF"/>
          <w:kern w:val="0"/>
          <w:szCs w:val="21"/>
        </w:rPr>
        <w:t>int</w:t>
      </w:r>
      <w:r w:rsidRPr="006A6497">
        <w:rPr>
          <w:rFonts w:ascii="Consolas" w:eastAsia="宋体" w:hAnsi="Consolas" w:cs="宋体"/>
          <w:color w:val="000000"/>
          <w:kern w:val="0"/>
          <w:szCs w:val="21"/>
        </w:rPr>
        <w:t> </w:t>
      </w:r>
      <w:r w:rsidRPr="006A6497">
        <w:rPr>
          <w:rFonts w:ascii="Consolas" w:eastAsia="宋体" w:hAnsi="Consolas" w:cs="宋体"/>
          <w:color w:val="001080"/>
          <w:kern w:val="0"/>
          <w:szCs w:val="21"/>
        </w:rPr>
        <w:t>n</w:t>
      </w:r>
      <w:r w:rsidRPr="006A6497">
        <w:rPr>
          <w:rFonts w:ascii="Consolas" w:eastAsia="宋体" w:hAnsi="Consolas" w:cs="宋体"/>
          <w:color w:val="000000"/>
          <w:kern w:val="0"/>
          <w:szCs w:val="21"/>
        </w:rPr>
        <w:t>)</w:t>
      </w:r>
    </w:p>
    <w:p w14:paraId="0BF14A19"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w:t>
      </w:r>
    </w:p>
    <w:p w14:paraId="42B45DD9"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00FF"/>
          <w:kern w:val="0"/>
          <w:szCs w:val="21"/>
        </w:rPr>
        <w:t>char</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ret_val</w:t>
      </w:r>
      <w:r w:rsidRPr="006A6497">
        <w:rPr>
          <w:rFonts w:ascii="Consolas" w:eastAsia="宋体" w:hAnsi="Consolas" w:cs="宋体"/>
          <w:color w:val="000000"/>
          <w:kern w:val="0"/>
          <w:szCs w:val="21"/>
        </w:rPr>
        <w:t>;</w:t>
      </w:r>
    </w:p>
    <w:p w14:paraId="1C813396"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00FF"/>
          <w:kern w:val="0"/>
          <w:szCs w:val="21"/>
        </w:rPr>
        <w:t>int</w:t>
      </w:r>
      <w:r w:rsidRPr="006A6497">
        <w:rPr>
          <w:rFonts w:ascii="Consolas" w:eastAsia="宋体" w:hAnsi="Consolas" w:cs="宋体"/>
          <w:color w:val="000000"/>
          <w:kern w:val="0"/>
          <w:szCs w:val="21"/>
        </w:rPr>
        <w:t> </w:t>
      </w:r>
      <w:r w:rsidRPr="006A6497">
        <w:rPr>
          <w:rFonts w:ascii="Consolas" w:eastAsia="宋体" w:hAnsi="Consolas" w:cs="宋体"/>
          <w:color w:val="001080"/>
          <w:kern w:val="0"/>
          <w:szCs w:val="21"/>
        </w:rPr>
        <w:t>i</w:t>
      </w:r>
      <w:r w:rsidRPr="006A6497">
        <w:rPr>
          <w:rFonts w:ascii="Consolas" w:eastAsia="宋体" w:hAnsi="Consolas" w:cs="宋体"/>
          <w:color w:val="000000"/>
          <w:kern w:val="0"/>
          <w:szCs w:val="21"/>
        </w:rPr>
        <w:t>=</w:t>
      </w:r>
      <w:r w:rsidRPr="006A6497">
        <w:rPr>
          <w:rFonts w:ascii="Consolas" w:eastAsia="宋体" w:hAnsi="Consolas" w:cs="宋体"/>
          <w:color w:val="098658"/>
          <w:kern w:val="0"/>
          <w:szCs w:val="21"/>
        </w:rPr>
        <w:t>0</w:t>
      </w:r>
      <w:r w:rsidRPr="006A6497">
        <w:rPr>
          <w:rFonts w:ascii="Consolas" w:eastAsia="宋体" w:hAnsi="Consolas" w:cs="宋体"/>
          <w:color w:val="000000"/>
          <w:kern w:val="0"/>
          <w:szCs w:val="21"/>
        </w:rPr>
        <w:t>;</w:t>
      </w:r>
    </w:p>
    <w:p w14:paraId="23A4CE98"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p>
    <w:p w14:paraId="0496738A"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1080"/>
          <w:kern w:val="0"/>
          <w:szCs w:val="21"/>
        </w:rPr>
        <w:t>ret_val</w:t>
      </w:r>
      <w:r w:rsidRPr="006A6497">
        <w:rPr>
          <w:rFonts w:ascii="Consolas" w:eastAsia="宋体" w:hAnsi="Consolas" w:cs="宋体"/>
          <w:color w:val="000000"/>
          <w:kern w:val="0"/>
          <w:szCs w:val="21"/>
        </w:rPr>
        <w:t>=</w:t>
      </w:r>
      <w:r w:rsidRPr="006A6497">
        <w:rPr>
          <w:rFonts w:ascii="Consolas" w:eastAsia="宋体" w:hAnsi="Consolas" w:cs="宋体"/>
          <w:color w:val="795E26"/>
          <w:kern w:val="0"/>
          <w:szCs w:val="21"/>
        </w:rPr>
        <w:t>fgets</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st</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n</w:t>
      </w:r>
      <w:r w:rsidRPr="006A6497">
        <w:rPr>
          <w:rFonts w:ascii="Consolas" w:eastAsia="宋体" w:hAnsi="Consolas" w:cs="宋体"/>
          <w:color w:val="000000"/>
          <w:kern w:val="0"/>
          <w:szCs w:val="21"/>
        </w:rPr>
        <w:t>,</w:t>
      </w:r>
      <w:r w:rsidRPr="006A6497">
        <w:rPr>
          <w:rFonts w:ascii="Consolas" w:eastAsia="宋体" w:hAnsi="Consolas" w:cs="宋体"/>
          <w:color w:val="0000FF"/>
          <w:kern w:val="0"/>
          <w:szCs w:val="21"/>
        </w:rPr>
        <w:t>stdin</w:t>
      </w:r>
      <w:r w:rsidRPr="006A6497">
        <w:rPr>
          <w:rFonts w:ascii="Consolas" w:eastAsia="宋体" w:hAnsi="Consolas" w:cs="宋体"/>
          <w:color w:val="000000"/>
          <w:kern w:val="0"/>
          <w:szCs w:val="21"/>
        </w:rPr>
        <w:t>);</w:t>
      </w:r>
    </w:p>
    <w:p w14:paraId="1ADB3234"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AF00DB"/>
          <w:kern w:val="0"/>
          <w:szCs w:val="21"/>
        </w:rPr>
        <w:t>if</w:t>
      </w:r>
      <w:r w:rsidRPr="006A6497">
        <w:rPr>
          <w:rFonts w:ascii="Consolas" w:eastAsia="宋体" w:hAnsi="Consolas" w:cs="宋体"/>
          <w:color w:val="000000"/>
          <w:kern w:val="0"/>
          <w:szCs w:val="21"/>
        </w:rPr>
        <w:t> (</w:t>
      </w:r>
      <w:r w:rsidRPr="006A6497">
        <w:rPr>
          <w:rFonts w:ascii="Consolas" w:eastAsia="宋体" w:hAnsi="Consolas" w:cs="宋体"/>
          <w:color w:val="001080"/>
          <w:kern w:val="0"/>
          <w:szCs w:val="21"/>
        </w:rPr>
        <w:t>ret_val</w:t>
      </w:r>
      <w:r w:rsidRPr="006A6497">
        <w:rPr>
          <w:rFonts w:ascii="Consolas" w:eastAsia="宋体" w:hAnsi="Consolas" w:cs="宋体"/>
          <w:color w:val="000000"/>
          <w:kern w:val="0"/>
          <w:szCs w:val="21"/>
        </w:rPr>
        <w:t>)</w:t>
      </w:r>
    </w:p>
    <w:p w14:paraId="6621A9CA"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p>
    <w:p w14:paraId="347B8D5D"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AF00DB"/>
          <w:kern w:val="0"/>
          <w:szCs w:val="21"/>
        </w:rPr>
        <w:t>while</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st</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i</w:t>
      </w:r>
      <w:r w:rsidRPr="006A6497">
        <w:rPr>
          <w:rFonts w:ascii="Consolas" w:eastAsia="宋体" w:hAnsi="Consolas" w:cs="宋体"/>
          <w:color w:val="000000"/>
          <w:kern w:val="0"/>
          <w:szCs w:val="21"/>
        </w:rPr>
        <w:t>]!=</w:t>
      </w:r>
      <w:r w:rsidRPr="006A6497">
        <w:rPr>
          <w:rFonts w:ascii="Consolas" w:eastAsia="宋体" w:hAnsi="Consolas" w:cs="宋体"/>
          <w:color w:val="A31515"/>
          <w:kern w:val="0"/>
          <w:szCs w:val="21"/>
        </w:rPr>
        <w:t>'</w:t>
      </w:r>
      <w:r w:rsidRPr="006A6497">
        <w:rPr>
          <w:rFonts w:ascii="Consolas" w:eastAsia="宋体" w:hAnsi="Consolas" w:cs="宋体"/>
          <w:color w:val="EE0000"/>
          <w:kern w:val="0"/>
          <w:szCs w:val="21"/>
        </w:rPr>
        <w:t>\n</w:t>
      </w:r>
      <w:r w:rsidRPr="006A6497">
        <w:rPr>
          <w:rFonts w:ascii="Consolas" w:eastAsia="宋体" w:hAnsi="Consolas" w:cs="宋体"/>
          <w:color w:val="A31515"/>
          <w:kern w:val="0"/>
          <w:szCs w:val="21"/>
        </w:rPr>
        <w:t>'</w:t>
      </w:r>
      <w:r w:rsidRPr="006A6497">
        <w:rPr>
          <w:rFonts w:ascii="Consolas" w:eastAsia="宋体" w:hAnsi="Consolas" w:cs="宋体"/>
          <w:color w:val="000000"/>
          <w:kern w:val="0"/>
          <w:szCs w:val="21"/>
        </w:rPr>
        <w:t>&amp;&amp;</w:t>
      </w:r>
      <w:r w:rsidRPr="006A6497">
        <w:rPr>
          <w:rFonts w:ascii="Consolas" w:eastAsia="宋体" w:hAnsi="Consolas" w:cs="宋体"/>
          <w:color w:val="001080"/>
          <w:kern w:val="0"/>
          <w:szCs w:val="21"/>
        </w:rPr>
        <w:t>st</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i</w:t>
      </w:r>
      <w:r w:rsidRPr="006A6497">
        <w:rPr>
          <w:rFonts w:ascii="Consolas" w:eastAsia="宋体" w:hAnsi="Consolas" w:cs="宋体"/>
          <w:color w:val="000000"/>
          <w:kern w:val="0"/>
          <w:szCs w:val="21"/>
        </w:rPr>
        <w:t>]!=</w:t>
      </w:r>
      <w:r w:rsidRPr="006A6497">
        <w:rPr>
          <w:rFonts w:ascii="Consolas" w:eastAsia="宋体" w:hAnsi="Consolas" w:cs="宋体"/>
          <w:color w:val="A31515"/>
          <w:kern w:val="0"/>
          <w:szCs w:val="21"/>
        </w:rPr>
        <w:t>'</w:t>
      </w:r>
      <w:r w:rsidRPr="006A6497">
        <w:rPr>
          <w:rFonts w:ascii="Consolas" w:eastAsia="宋体" w:hAnsi="Consolas" w:cs="宋体"/>
          <w:color w:val="EE0000"/>
          <w:kern w:val="0"/>
          <w:szCs w:val="21"/>
        </w:rPr>
        <w:t>\0</w:t>
      </w:r>
      <w:r w:rsidRPr="006A6497">
        <w:rPr>
          <w:rFonts w:ascii="Consolas" w:eastAsia="宋体" w:hAnsi="Consolas" w:cs="宋体"/>
          <w:color w:val="A31515"/>
          <w:kern w:val="0"/>
          <w:szCs w:val="21"/>
        </w:rPr>
        <w:t>'</w:t>
      </w:r>
      <w:r w:rsidRPr="006A6497">
        <w:rPr>
          <w:rFonts w:ascii="Consolas" w:eastAsia="宋体" w:hAnsi="Consolas" w:cs="宋体"/>
          <w:color w:val="000000"/>
          <w:kern w:val="0"/>
          <w:szCs w:val="21"/>
        </w:rPr>
        <w:t>)</w:t>
      </w:r>
    </w:p>
    <w:p w14:paraId="02EB009B"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1080"/>
          <w:kern w:val="0"/>
          <w:szCs w:val="21"/>
        </w:rPr>
        <w:t>i</w:t>
      </w:r>
      <w:r w:rsidRPr="006A6497">
        <w:rPr>
          <w:rFonts w:ascii="Consolas" w:eastAsia="宋体" w:hAnsi="Consolas" w:cs="宋体"/>
          <w:color w:val="000000"/>
          <w:kern w:val="0"/>
          <w:szCs w:val="21"/>
        </w:rPr>
        <w:t>++;</w:t>
      </w:r>
    </w:p>
    <w:p w14:paraId="0C82E94B"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AF00DB"/>
          <w:kern w:val="0"/>
          <w:szCs w:val="21"/>
        </w:rPr>
        <w:t>if</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st</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i</w:t>
      </w:r>
      <w:r w:rsidRPr="006A6497">
        <w:rPr>
          <w:rFonts w:ascii="Consolas" w:eastAsia="宋体" w:hAnsi="Consolas" w:cs="宋体"/>
          <w:color w:val="000000"/>
          <w:kern w:val="0"/>
          <w:szCs w:val="21"/>
        </w:rPr>
        <w:t>]==</w:t>
      </w:r>
      <w:r w:rsidRPr="006A6497">
        <w:rPr>
          <w:rFonts w:ascii="Consolas" w:eastAsia="宋体" w:hAnsi="Consolas" w:cs="宋体"/>
          <w:color w:val="A31515"/>
          <w:kern w:val="0"/>
          <w:szCs w:val="21"/>
        </w:rPr>
        <w:t>'</w:t>
      </w:r>
      <w:r w:rsidRPr="006A6497">
        <w:rPr>
          <w:rFonts w:ascii="Consolas" w:eastAsia="宋体" w:hAnsi="Consolas" w:cs="宋体"/>
          <w:color w:val="EE0000"/>
          <w:kern w:val="0"/>
          <w:szCs w:val="21"/>
        </w:rPr>
        <w:t>\n</w:t>
      </w:r>
      <w:r w:rsidRPr="006A6497">
        <w:rPr>
          <w:rFonts w:ascii="Consolas" w:eastAsia="宋体" w:hAnsi="Consolas" w:cs="宋体"/>
          <w:color w:val="A31515"/>
          <w:kern w:val="0"/>
          <w:szCs w:val="21"/>
        </w:rPr>
        <w:t>'</w:t>
      </w:r>
      <w:r w:rsidRPr="006A6497">
        <w:rPr>
          <w:rFonts w:ascii="Consolas" w:eastAsia="宋体" w:hAnsi="Consolas" w:cs="宋体"/>
          <w:color w:val="000000"/>
          <w:kern w:val="0"/>
          <w:szCs w:val="21"/>
        </w:rPr>
        <w:t>)</w:t>
      </w:r>
    </w:p>
    <w:p w14:paraId="153C9175"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1080"/>
          <w:kern w:val="0"/>
          <w:szCs w:val="21"/>
        </w:rPr>
        <w:t>st</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i</w:t>
      </w:r>
      <w:r w:rsidRPr="006A6497">
        <w:rPr>
          <w:rFonts w:ascii="Consolas" w:eastAsia="宋体" w:hAnsi="Consolas" w:cs="宋体"/>
          <w:color w:val="000000"/>
          <w:kern w:val="0"/>
          <w:szCs w:val="21"/>
        </w:rPr>
        <w:t>]=</w:t>
      </w:r>
      <w:r w:rsidRPr="006A6497">
        <w:rPr>
          <w:rFonts w:ascii="Consolas" w:eastAsia="宋体" w:hAnsi="Consolas" w:cs="宋体"/>
          <w:color w:val="A31515"/>
          <w:kern w:val="0"/>
          <w:szCs w:val="21"/>
        </w:rPr>
        <w:t>'</w:t>
      </w:r>
      <w:r w:rsidRPr="006A6497">
        <w:rPr>
          <w:rFonts w:ascii="Consolas" w:eastAsia="宋体" w:hAnsi="Consolas" w:cs="宋体"/>
          <w:color w:val="EE0000"/>
          <w:kern w:val="0"/>
          <w:szCs w:val="21"/>
        </w:rPr>
        <w:t>\0</w:t>
      </w:r>
      <w:r w:rsidRPr="006A6497">
        <w:rPr>
          <w:rFonts w:ascii="Consolas" w:eastAsia="宋体" w:hAnsi="Consolas" w:cs="宋体"/>
          <w:color w:val="A31515"/>
          <w:kern w:val="0"/>
          <w:szCs w:val="21"/>
        </w:rPr>
        <w:t>'</w:t>
      </w:r>
      <w:r w:rsidRPr="006A6497">
        <w:rPr>
          <w:rFonts w:ascii="Consolas" w:eastAsia="宋体" w:hAnsi="Consolas" w:cs="宋体"/>
          <w:color w:val="000000"/>
          <w:kern w:val="0"/>
          <w:szCs w:val="21"/>
        </w:rPr>
        <w:t>;</w:t>
      </w:r>
    </w:p>
    <w:p w14:paraId="4FA4EA3E"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AF00DB"/>
          <w:kern w:val="0"/>
          <w:szCs w:val="21"/>
        </w:rPr>
        <w:t>else</w:t>
      </w:r>
    </w:p>
    <w:p w14:paraId="04BB38B0"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AF00DB"/>
          <w:kern w:val="0"/>
          <w:szCs w:val="21"/>
        </w:rPr>
        <w:t>while</w:t>
      </w:r>
      <w:r w:rsidRPr="006A6497">
        <w:rPr>
          <w:rFonts w:ascii="Consolas" w:eastAsia="宋体" w:hAnsi="Consolas" w:cs="宋体"/>
          <w:color w:val="000000"/>
          <w:kern w:val="0"/>
          <w:szCs w:val="21"/>
        </w:rPr>
        <w:t>(</w:t>
      </w:r>
      <w:r w:rsidRPr="006A6497">
        <w:rPr>
          <w:rFonts w:ascii="Consolas" w:eastAsia="宋体" w:hAnsi="Consolas" w:cs="宋体"/>
          <w:color w:val="795E26"/>
          <w:kern w:val="0"/>
          <w:szCs w:val="21"/>
        </w:rPr>
        <w:t>getchar</w:t>
      </w:r>
      <w:r w:rsidRPr="006A6497">
        <w:rPr>
          <w:rFonts w:ascii="Consolas" w:eastAsia="宋体" w:hAnsi="Consolas" w:cs="宋体"/>
          <w:color w:val="000000"/>
          <w:kern w:val="0"/>
          <w:szCs w:val="21"/>
        </w:rPr>
        <w:t>()!=</w:t>
      </w:r>
      <w:r w:rsidRPr="006A6497">
        <w:rPr>
          <w:rFonts w:ascii="Consolas" w:eastAsia="宋体" w:hAnsi="Consolas" w:cs="宋体"/>
          <w:color w:val="A31515"/>
          <w:kern w:val="0"/>
          <w:szCs w:val="21"/>
        </w:rPr>
        <w:t>'</w:t>
      </w:r>
      <w:r w:rsidRPr="006A6497">
        <w:rPr>
          <w:rFonts w:ascii="Consolas" w:eastAsia="宋体" w:hAnsi="Consolas" w:cs="宋体"/>
          <w:color w:val="EE0000"/>
          <w:kern w:val="0"/>
          <w:szCs w:val="21"/>
        </w:rPr>
        <w:t>\n</w:t>
      </w:r>
      <w:r w:rsidRPr="006A6497">
        <w:rPr>
          <w:rFonts w:ascii="Consolas" w:eastAsia="宋体" w:hAnsi="Consolas" w:cs="宋体"/>
          <w:color w:val="A31515"/>
          <w:kern w:val="0"/>
          <w:szCs w:val="21"/>
        </w:rPr>
        <w:t>'</w:t>
      </w:r>
      <w:r w:rsidRPr="006A6497">
        <w:rPr>
          <w:rFonts w:ascii="Consolas" w:eastAsia="宋体" w:hAnsi="Consolas" w:cs="宋体"/>
          <w:color w:val="000000"/>
          <w:kern w:val="0"/>
          <w:szCs w:val="21"/>
        </w:rPr>
        <w:t>)</w:t>
      </w:r>
    </w:p>
    <w:p w14:paraId="1D7A5FCD"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AF00DB"/>
          <w:kern w:val="0"/>
          <w:szCs w:val="21"/>
        </w:rPr>
        <w:t>continue</w:t>
      </w:r>
      <w:r w:rsidRPr="006A6497">
        <w:rPr>
          <w:rFonts w:ascii="Consolas" w:eastAsia="宋体" w:hAnsi="Consolas" w:cs="宋体"/>
          <w:color w:val="000000"/>
          <w:kern w:val="0"/>
          <w:szCs w:val="21"/>
        </w:rPr>
        <w:t>;</w:t>
      </w:r>
    </w:p>
    <w:p w14:paraId="7ABA0739"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p>
    <w:p w14:paraId="4DB4080C"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AF00DB"/>
          <w:kern w:val="0"/>
          <w:szCs w:val="21"/>
        </w:rPr>
        <w:t>return</w:t>
      </w:r>
      <w:r w:rsidRPr="006A6497">
        <w:rPr>
          <w:rFonts w:ascii="Consolas" w:eastAsia="宋体" w:hAnsi="Consolas" w:cs="宋体"/>
          <w:color w:val="000000"/>
          <w:kern w:val="0"/>
          <w:szCs w:val="21"/>
        </w:rPr>
        <w:t> </w:t>
      </w:r>
      <w:r w:rsidRPr="006A6497">
        <w:rPr>
          <w:rFonts w:ascii="Consolas" w:eastAsia="宋体" w:hAnsi="Consolas" w:cs="宋体"/>
          <w:color w:val="001080"/>
          <w:kern w:val="0"/>
          <w:szCs w:val="21"/>
        </w:rPr>
        <w:t>ret_val</w:t>
      </w:r>
      <w:r w:rsidRPr="006A6497">
        <w:rPr>
          <w:rFonts w:ascii="Consolas" w:eastAsia="宋体" w:hAnsi="Consolas" w:cs="宋体"/>
          <w:color w:val="000000"/>
          <w:kern w:val="0"/>
          <w:szCs w:val="21"/>
        </w:rPr>
        <w:t>;</w:t>
      </w:r>
    </w:p>
    <w:p w14:paraId="0EA59565"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w:t>
      </w:r>
    </w:p>
    <w:p w14:paraId="0160FFCA"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FF"/>
          <w:kern w:val="0"/>
          <w:szCs w:val="21"/>
        </w:rPr>
        <w:t>int</w:t>
      </w:r>
      <w:r w:rsidRPr="006A6497">
        <w:rPr>
          <w:rFonts w:ascii="Consolas" w:eastAsia="宋体" w:hAnsi="Consolas" w:cs="宋体"/>
          <w:color w:val="000000"/>
          <w:kern w:val="0"/>
          <w:szCs w:val="21"/>
        </w:rPr>
        <w:t> </w:t>
      </w:r>
      <w:r w:rsidRPr="006A6497">
        <w:rPr>
          <w:rFonts w:ascii="Consolas" w:eastAsia="宋体" w:hAnsi="Consolas" w:cs="宋体"/>
          <w:color w:val="795E26"/>
          <w:kern w:val="0"/>
          <w:szCs w:val="21"/>
        </w:rPr>
        <w:t>main</w:t>
      </w:r>
      <w:r w:rsidRPr="006A6497">
        <w:rPr>
          <w:rFonts w:ascii="Consolas" w:eastAsia="宋体" w:hAnsi="Consolas" w:cs="宋体"/>
          <w:color w:val="000000"/>
          <w:kern w:val="0"/>
          <w:szCs w:val="21"/>
        </w:rPr>
        <w:t>()</w:t>
      </w:r>
    </w:p>
    <w:p w14:paraId="01418F6D"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w:t>
      </w:r>
    </w:p>
    <w:p w14:paraId="4B27EE10"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00FF"/>
          <w:kern w:val="0"/>
          <w:szCs w:val="21"/>
        </w:rPr>
        <w:t>char</w:t>
      </w:r>
      <w:r w:rsidRPr="006A6497">
        <w:rPr>
          <w:rFonts w:ascii="Consolas" w:eastAsia="宋体" w:hAnsi="Consolas" w:cs="宋体"/>
          <w:color w:val="000000"/>
          <w:kern w:val="0"/>
          <w:szCs w:val="21"/>
        </w:rPr>
        <w:t> </w:t>
      </w:r>
      <w:r w:rsidRPr="006A6497">
        <w:rPr>
          <w:rFonts w:ascii="Consolas" w:eastAsia="宋体" w:hAnsi="Consolas" w:cs="宋体"/>
          <w:color w:val="001080"/>
          <w:kern w:val="0"/>
          <w:szCs w:val="21"/>
        </w:rPr>
        <w:t>a</w:t>
      </w:r>
      <w:r w:rsidRPr="006A6497">
        <w:rPr>
          <w:rFonts w:ascii="Consolas" w:eastAsia="宋体" w:hAnsi="Consolas" w:cs="宋体"/>
          <w:color w:val="000000"/>
          <w:kern w:val="0"/>
          <w:szCs w:val="21"/>
        </w:rPr>
        <w:t>[</w:t>
      </w:r>
      <w:r w:rsidRPr="006A6497">
        <w:rPr>
          <w:rFonts w:ascii="Consolas" w:eastAsia="宋体" w:hAnsi="Consolas" w:cs="宋体"/>
          <w:color w:val="0000FF"/>
          <w:kern w:val="0"/>
          <w:szCs w:val="21"/>
        </w:rPr>
        <w:t>M</w:t>
      </w:r>
      <w:r w:rsidRPr="006A6497">
        <w:rPr>
          <w:rFonts w:ascii="Consolas" w:eastAsia="宋体" w:hAnsi="Consolas" w:cs="宋体"/>
          <w:color w:val="000000"/>
          <w:kern w:val="0"/>
          <w:szCs w:val="21"/>
        </w:rPr>
        <w:t>+</w:t>
      </w:r>
      <w:r w:rsidRPr="006A6497">
        <w:rPr>
          <w:rFonts w:ascii="Consolas" w:eastAsia="宋体" w:hAnsi="Consolas" w:cs="宋体"/>
          <w:color w:val="0000FF"/>
          <w:kern w:val="0"/>
          <w:szCs w:val="21"/>
        </w:rPr>
        <w:t>N</w:t>
      </w:r>
      <w:r w:rsidRPr="006A6497">
        <w:rPr>
          <w:rFonts w:ascii="Consolas" w:eastAsia="宋体" w:hAnsi="Consolas" w:cs="宋体"/>
          <w:color w:val="000000"/>
          <w:kern w:val="0"/>
          <w:szCs w:val="21"/>
        </w:rPr>
        <w:t>+</w:t>
      </w:r>
      <w:r w:rsidRPr="006A6497">
        <w:rPr>
          <w:rFonts w:ascii="Consolas" w:eastAsia="宋体" w:hAnsi="Consolas" w:cs="宋体"/>
          <w:color w:val="098658"/>
          <w:kern w:val="0"/>
          <w:szCs w:val="21"/>
        </w:rPr>
        <w:t>1</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b</w:t>
      </w:r>
      <w:r w:rsidRPr="006A6497">
        <w:rPr>
          <w:rFonts w:ascii="Consolas" w:eastAsia="宋体" w:hAnsi="Consolas" w:cs="宋体"/>
          <w:color w:val="000000"/>
          <w:kern w:val="0"/>
          <w:szCs w:val="21"/>
        </w:rPr>
        <w:t>[</w:t>
      </w:r>
      <w:r w:rsidRPr="006A6497">
        <w:rPr>
          <w:rFonts w:ascii="Consolas" w:eastAsia="宋体" w:hAnsi="Consolas" w:cs="宋体"/>
          <w:color w:val="0000FF"/>
          <w:kern w:val="0"/>
          <w:szCs w:val="21"/>
        </w:rPr>
        <w:t>M</w:t>
      </w:r>
      <w:r w:rsidRPr="006A6497">
        <w:rPr>
          <w:rFonts w:ascii="Consolas" w:eastAsia="宋体" w:hAnsi="Consolas" w:cs="宋体"/>
          <w:color w:val="000000"/>
          <w:kern w:val="0"/>
          <w:szCs w:val="21"/>
        </w:rPr>
        <w:t>+</w:t>
      </w:r>
      <w:r w:rsidRPr="006A6497">
        <w:rPr>
          <w:rFonts w:ascii="Consolas" w:eastAsia="宋体" w:hAnsi="Consolas" w:cs="宋体"/>
          <w:color w:val="0000FF"/>
          <w:kern w:val="0"/>
          <w:szCs w:val="21"/>
        </w:rPr>
        <w:t>N</w:t>
      </w:r>
      <w:r w:rsidRPr="006A6497">
        <w:rPr>
          <w:rFonts w:ascii="Consolas" w:eastAsia="宋体" w:hAnsi="Consolas" w:cs="宋体"/>
          <w:color w:val="000000"/>
          <w:kern w:val="0"/>
          <w:szCs w:val="21"/>
        </w:rPr>
        <w:t>+</w:t>
      </w:r>
      <w:r w:rsidRPr="006A6497">
        <w:rPr>
          <w:rFonts w:ascii="Consolas" w:eastAsia="宋体" w:hAnsi="Consolas" w:cs="宋体"/>
          <w:color w:val="098658"/>
          <w:kern w:val="0"/>
          <w:szCs w:val="21"/>
        </w:rPr>
        <w:t>1</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result</w:t>
      </w:r>
      <w:r w:rsidRPr="006A6497">
        <w:rPr>
          <w:rFonts w:ascii="Consolas" w:eastAsia="宋体" w:hAnsi="Consolas" w:cs="宋体"/>
          <w:color w:val="000000"/>
          <w:kern w:val="0"/>
          <w:szCs w:val="21"/>
        </w:rPr>
        <w:t>[</w:t>
      </w:r>
      <w:r w:rsidRPr="006A6497">
        <w:rPr>
          <w:rFonts w:ascii="Consolas" w:eastAsia="宋体" w:hAnsi="Consolas" w:cs="宋体"/>
          <w:color w:val="0000FF"/>
          <w:kern w:val="0"/>
          <w:szCs w:val="21"/>
        </w:rPr>
        <w:t>N</w:t>
      </w:r>
      <w:r w:rsidRPr="006A6497">
        <w:rPr>
          <w:rFonts w:ascii="Consolas" w:eastAsia="宋体" w:hAnsi="Consolas" w:cs="宋体"/>
          <w:color w:val="000000"/>
          <w:kern w:val="0"/>
          <w:szCs w:val="21"/>
        </w:rPr>
        <w:t>+</w:t>
      </w:r>
      <w:r w:rsidRPr="006A6497">
        <w:rPr>
          <w:rFonts w:ascii="Consolas" w:eastAsia="宋体" w:hAnsi="Consolas" w:cs="宋体"/>
          <w:color w:val="0000FF"/>
          <w:kern w:val="0"/>
          <w:szCs w:val="21"/>
        </w:rPr>
        <w:t>M</w:t>
      </w:r>
      <w:r w:rsidRPr="006A6497">
        <w:rPr>
          <w:rFonts w:ascii="Consolas" w:eastAsia="宋体" w:hAnsi="Consolas" w:cs="宋体"/>
          <w:color w:val="000000"/>
          <w:kern w:val="0"/>
          <w:szCs w:val="21"/>
        </w:rPr>
        <w:t>+</w:t>
      </w:r>
      <w:r w:rsidRPr="006A6497">
        <w:rPr>
          <w:rFonts w:ascii="Consolas" w:eastAsia="宋体" w:hAnsi="Consolas" w:cs="宋体"/>
          <w:color w:val="098658"/>
          <w:kern w:val="0"/>
          <w:szCs w:val="21"/>
        </w:rPr>
        <w:t>1</w:t>
      </w:r>
      <w:r w:rsidRPr="006A6497">
        <w:rPr>
          <w:rFonts w:ascii="Consolas" w:eastAsia="宋体" w:hAnsi="Consolas" w:cs="宋体"/>
          <w:color w:val="000000"/>
          <w:kern w:val="0"/>
          <w:szCs w:val="21"/>
        </w:rPr>
        <w:t>];</w:t>
      </w:r>
    </w:p>
    <w:p w14:paraId="55E4BA42"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795E26"/>
          <w:kern w:val="0"/>
          <w:szCs w:val="21"/>
        </w:rPr>
        <w:t>printf</w:t>
      </w:r>
      <w:r w:rsidRPr="006A6497">
        <w:rPr>
          <w:rFonts w:ascii="Consolas" w:eastAsia="宋体" w:hAnsi="Consolas" w:cs="宋体"/>
          <w:color w:val="000000"/>
          <w:kern w:val="0"/>
          <w:szCs w:val="21"/>
        </w:rPr>
        <w:t>(</w:t>
      </w:r>
      <w:r w:rsidRPr="006A6497">
        <w:rPr>
          <w:rFonts w:ascii="Consolas" w:eastAsia="宋体" w:hAnsi="Consolas" w:cs="宋体"/>
          <w:color w:val="A31515"/>
          <w:kern w:val="0"/>
          <w:szCs w:val="21"/>
        </w:rPr>
        <w:t>"Input a:"</w:t>
      </w:r>
      <w:r w:rsidRPr="006A6497">
        <w:rPr>
          <w:rFonts w:ascii="Consolas" w:eastAsia="宋体" w:hAnsi="Consolas" w:cs="宋体"/>
          <w:color w:val="000000"/>
          <w:kern w:val="0"/>
          <w:szCs w:val="21"/>
        </w:rPr>
        <w:t>);</w:t>
      </w:r>
    </w:p>
    <w:p w14:paraId="42CA4A6C"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795E26"/>
          <w:kern w:val="0"/>
          <w:szCs w:val="21"/>
        </w:rPr>
        <w:t>s_gets</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a</w:t>
      </w:r>
      <w:r w:rsidRPr="006A6497">
        <w:rPr>
          <w:rFonts w:ascii="Consolas" w:eastAsia="宋体" w:hAnsi="Consolas" w:cs="宋体"/>
          <w:color w:val="000000"/>
          <w:kern w:val="0"/>
          <w:szCs w:val="21"/>
        </w:rPr>
        <w:t>,</w:t>
      </w:r>
      <w:r w:rsidRPr="006A6497">
        <w:rPr>
          <w:rFonts w:ascii="Consolas" w:eastAsia="宋体" w:hAnsi="Consolas" w:cs="宋体"/>
          <w:color w:val="0000FF"/>
          <w:kern w:val="0"/>
          <w:szCs w:val="21"/>
        </w:rPr>
        <w:t>M</w:t>
      </w:r>
      <w:r w:rsidRPr="006A6497">
        <w:rPr>
          <w:rFonts w:ascii="Consolas" w:eastAsia="宋体" w:hAnsi="Consolas" w:cs="宋体"/>
          <w:color w:val="000000"/>
          <w:kern w:val="0"/>
          <w:szCs w:val="21"/>
        </w:rPr>
        <w:t>+</w:t>
      </w:r>
      <w:r w:rsidRPr="006A6497">
        <w:rPr>
          <w:rFonts w:ascii="Consolas" w:eastAsia="宋体" w:hAnsi="Consolas" w:cs="宋体"/>
          <w:color w:val="0000FF"/>
          <w:kern w:val="0"/>
          <w:szCs w:val="21"/>
        </w:rPr>
        <w:t>N</w:t>
      </w:r>
      <w:r w:rsidRPr="006A6497">
        <w:rPr>
          <w:rFonts w:ascii="Consolas" w:eastAsia="宋体" w:hAnsi="Consolas" w:cs="宋体"/>
          <w:color w:val="000000"/>
          <w:kern w:val="0"/>
          <w:szCs w:val="21"/>
        </w:rPr>
        <w:t>+</w:t>
      </w:r>
      <w:r w:rsidRPr="006A6497">
        <w:rPr>
          <w:rFonts w:ascii="Consolas" w:eastAsia="宋体" w:hAnsi="Consolas" w:cs="宋体"/>
          <w:color w:val="098658"/>
          <w:kern w:val="0"/>
          <w:szCs w:val="21"/>
        </w:rPr>
        <w:t>1</w:t>
      </w:r>
      <w:r w:rsidRPr="006A6497">
        <w:rPr>
          <w:rFonts w:ascii="Consolas" w:eastAsia="宋体" w:hAnsi="Consolas" w:cs="宋体"/>
          <w:color w:val="000000"/>
          <w:kern w:val="0"/>
          <w:szCs w:val="21"/>
        </w:rPr>
        <w:t>);</w:t>
      </w:r>
    </w:p>
    <w:p w14:paraId="6595DFE8"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795E26"/>
          <w:kern w:val="0"/>
          <w:szCs w:val="21"/>
        </w:rPr>
        <w:t>printf</w:t>
      </w:r>
      <w:r w:rsidRPr="006A6497">
        <w:rPr>
          <w:rFonts w:ascii="Consolas" w:eastAsia="宋体" w:hAnsi="Consolas" w:cs="宋体"/>
          <w:color w:val="000000"/>
          <w:kern w:val="0"/>
          <w:szCs w:val="21"/>
        </w:rPr>
        <w:t>(</w:t>
      </w:r>
      <w:r w:rsidRPr="006A6497">
        <w:rPr>
          <w:rFonts w:ascii="Consolas" w:eastAsia="宋体" w:hAnsi="Consolas" w:cs="宋体"/>
          <w:color w:val="A31515"/>
          <w:kern w:val="0"/>
          <w:szCs w:val="21"/>
        </w:rPr>
        <w:t>"</w:t>
      </w:r>
      <w:r w:rsidRPr="006A6497">
        <w:rPr>
          <w:rFonts w:ascii="Consolas" w:eastAsia="宋体" w:hAnsi="Consolas" w:cs="宋体"/>
          <w:color w:val="EE0000"/>
          <w:kern w:val="0"/>
          <w:szCs w:val="21"/>
        </w:rPr>
        <w:t>\n</w:t>
      </w:r>
      <w:r w:rsidRPr="006A6497">
        <w:rPr>
          <w:rFonts w:ascii="Consolas" w:eastAsia="宋体" w:hAnsi="Consolas" w:cs="宋体"/>
          <w:color w:val="A31515"/>
          <w:kern w:val="0"/>
          <w:szCs w:val="21"/>
        </w:rPr>
        <w:t>Input b:"</w:t>
      </w:r>
      <w:r w:rsidRPr="006A6497">
        <w:rPr>
          <w:rFonts w:ascii="Consolas" w:eastAsia="宋体" w:hAnsi="Consolas" w:cs="宋体"/>
          <w:color w:val="000000"/>
          <w:kern w:val="0"/>
          <w:szCs w:val="21"/>
        </w:rPr>
        <w:t>);</w:t>
      </w:r>
    </w:p>
    <w:p w14:paraId="41BBBCD8"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795E26"/>
          <w:kern w:val="0"/>
          <w:szCs w:val="21"/>
        </w:rPr>
        <w:t>s_gets</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b</w:t>
      </w:r>
      <w:r w:rsidRPr="006A6497">
        <w:rPr>
          <w:rFonts w:ascii="Consolas" w:eastAsia="宋体" w:hAnsi="Consolas" w:cs="宋体"/>
          <w:color w:val="000000"/>
          <w:kern w:val="0"/>
          <w:szCs w:val="21"/>
        </w:rPr>
        <w:t>,</w:t>
      </w:r>
      <w:r w:rsidRPr="006A6497">
        <w:rPr>
          <w:rFonts w:ascii="Consolas" w:eastAsia="宋体" w:hAnsi="Consolas" w:cs="宋体"/>
          <w:color w:val="0000FF"/>
          <w:kern w:val="0"/>
          <w:szCs w:val="21"/>
        </w:rPr>
        <w:t>N</w:t>
      </w:r>
      <w:r w:rsidRPr="006A6497">
        <w:rPr>
          <w:rFonts w:ascii="Consolas" w:eastAsia="宋体" w:hAnsi="Consolas" w:cs="宋体"/>
          <w:color w:val="000000"/>
          <w:kern w:val="0"/>
          <w:szCs w:val="21"/>
        </w:rPr>
        <w:t>+</w:t>
      </w:r>
      <w:r w:rsidRPr="006A6497">
        <w:rPr>
          <w:rFonts w:ascii="Consolas" w:eastAsia="宋体" w:hAnsi="Consolas" w:cs="宋体"/>
          <w:color w:val="0000FF"/>
          <w:kern w:val="0"/>
          <w:szCs w:val="21"/>
        </w:rPr>
        <w:t>M</w:t>
      </w:r>
      <w:r w:rsidRPr="006A6497">
        <w:rPr>
          <w:rFonts w:ascii="Consolas" w:eastAsia="宋体" w:hAnsi="Consolas" w:cs="宋体"/>
          <w:color w:val="000000"/>
          <w:kern w:val="0"/>
          <w:szCs w:val="21"/>
        </w:rPr>
        <w:t>+</w:t>
      </w:r>
      <w:r w:rsidRPr="006A6497">
        <w:rPr>
          <w:rFonts w:ascii="Consolas" w:eastAsia="宋体" w:hAnsi="Consolas" w:cs="宋体"/>
          <w:color w:val="098658"/>
          <w:kern w:val="0"/>
          <w:szCs w:val="21"/>
        </w:rPr>
        <w:t>1</w:t>
      </w:r>
      <w:r w:rsidRPr="006A6497">
        <w:rPr>
          <w:rFonts w:ascii="Consolas" w:eastAsia="宋体" w:hAnsi="Consolas" w:cs="宋体"/>
          <w:color w:val="000000"/>
          <w:kern w:val="0"/>
          <w:szCs w:val="21"/>
        </w:rPr>
        <w:t>);</w:t>
      </w:r>
    </w:p>
    <w:p w14:paraId="5A488415"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00FF"/>
          <w:kern w:val="0"/>
          <w:szCs w:val="21"/>
        </w:rPr>
        <w:t>char</w:t>
      </w:r>
      <w:r w:rsidRPr="006A6497">
        <w:rPr>
          <w:rFonts w:ascii="Consolas" w:eastAsia="宋体" w:hAnsi="Consolas" w:cs="宋体"/>
          <w:color w:val="000000"/>
          <w:kern w:val="0"/>
          <w:szCs w:val="21"/>
        </w:rPr>
        <w:t> *</w:t>
      </w:r>
      <w:r w:rsidRPr="006A6497">
        <w:rPr>
          <w:rFonts w:ascii="Consolas" w:eastAsia="宋体" w:hAnsi="Consolas" w:cs="宋体"/>
          <w:color w:val="001080"/>
          <w:kern w:val="0"/>
          <w:szCs w:val="21"/>
        </w:rPr>
        <w:t>pPoia</w:t>
      </w:r>
      <w:r w:rsidRPr="006A6497">
        <w:rPr>
          <w:rFonts w:ascii="Consolas" w:eastAsia="宋体" w:hAnsi="Consolas" w:cs="宋体"/>
          <w:color w:val="000000"/>
          <w:kern w:val="0"/>
          <w:szCs w:val="21"/>
        </w:rPr>
        <w:t>;</w:t>
      </w:r>
    </w:p>
    <w:p w14:paraId="2AFFFCC3"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00FF"/>
          <w:kern w:val="0"/>
          <w:szCs w:val="21"/>
        </w:rPr>
        <w:t>char</w:t>
      </w:r>
      <w:r w:rsidRPr="006A6497">
        <w:rPr>
          <w:rFonts w:ascii="Consolas" w:eastAsia="宋体" w:hAnsi="Consolas" w:cs="宋体"/>
          <w:color w:val="000000"/>
          <w:kern w:val="0"/>
          <w:szCs w:val="21"/>
        </w:rPr>
        <w:t> *</w:t>
      </w:r>
      <w:r w:rsidRPr="006A6497">
        <w:rPr>
          <w:rFonts w:ascii="Consolas" w:eastAsia="宋体" w:hAnsi="Consolas" w:cs="宋体"/>
          <w:color w:val="001080"/>
          <w:kern w:val="0"/>
          <w:szCs w:val="21"/>
        </w:rPr>
        <w:t>pPoib</w:t>
      </w:r>
      <w:r w:rsidRPr="006A6497">
        <w:rPr>
          <w:rFonts w:ascii="Consolas" w:eastAsia="宋体" w:hAnsi="Consolas" w:cs="宋体"/>
          <w:color w:val="000000"/>
          <w:kern w:val="0"/>
          <w:szCs w:val="21"/>
        </w:rPr>
        <w:t>;</w:t>
      </w:r>
    </w:p>
    <w:p w14:paraId="3990843B"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00FF"/>
          <w:kern w:val="0"/>
          <w:szCs w:val="21"/>
        </w:rPr>
        <w:t>int</w:t>
      </w:r>
      <w:r w:rsidRPr="006A6497">
        <w:rPr>
          <w:rFonts w:ascii="Consolas" w:eastAsia="宋体" w:hAnsi="Consolas" w:cs="宋体"/>
          <w:color w:val="000000"/>
          <w:kern w:val="0"/>
          <w:szCs w:val="21"/>
        </w:rPr>
        <w:t> </w:t>
      </w:r>
      <w:r w:rsidRPr="006A6497">
        <w:rPr>
          <w:rFonts w:ascii="Consolas" w:eastAsia="宋体" w:hAnsi="Consolas" w:cs="宋体"/>
          <w:color w:val="001080"/>
          <w:kern w:val="0"/>
          <w:szCs w:val="21"/>
        </w:rPr>
        <w:t>lena</w:t>
      </w:r>
      <w:r w:rsidRPr="006A6497">
        <w:rPr>
          <w:rFonts w:ascii="Consolas" w:eastAsia="宋体" w:hAnsi="Consolas" w:cs="宋体"/>
          <w:color w:val="000000"/>
          <w:kern w:val="0"/>
          <w:szCs w:val="21"/>
        </w:rPr>
        <w:t>=</w:t>
      </w:r>
      <w:r w:rsidRPr="006A6497">
        <w:rPr>
          <w:rFonts w:ascii="Consolas" w:eastAsia="宋体" w:hAnsi="Consolas" w:cs="宋体"/>
          <w:color w:val="795E26"/>
          <w:kern w:val="0"/>
          <w:szCs w:val="21"/>
        </w:rPr>
        <w:t>strlen</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a</w:t>
      </w:r>
      <w:r w:rsidRPr="006A6497">
        <w:rPr>
          <w:rFonts w:ascii="Consolas" w:eastAsia="宋体" w:hAnsi="Consolas" w:cs="宋体"/>
          <w:color w:val="000000"/>
          <w:kern w:val="0"/>
          <w:szCs w:val="21"/>
        </w:rPr>
        <w:t>);</w:t>
      </w:r>
    </w:p>
    <w:p w14:paraId="782D9888"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00FF"/>
          <w:kern w:val="0"/>
          <w:szCs w:val="21"/>
        </w:rPr>
        <w:t>int</w:t>
      </w:r>
      <w:r w:rsidRPr="006A6497">
        <w:rPr>
          <w:rFonts w:ascii="Consolas" w:eastAsia="宋体" w:hAnsi="Consolas" w:cs="宋体"/>
          <w:color w:val="000000"/>
          <w:kern w:val="0"/>
          <w:szCs w:val="21"/>
        </w:rPr>
        <w:t> </w:t>
      </w:r>
      <w:r w:rsidRPr="006A6497">
        <w:rPr>
          <w:rFonts w:ascii="Consolas" w:eastAsia="宋体" w:hAnsi="Consolas" w:cs="宋体"/>
          <w:color w:val="001080"/>
          <w:kern w:val="0"/>
          <w:szCs w:val="21"/>
        </w:rPr>
        <w:t>lenb</w:t>
      </w:r>
      <w:r w:rsidRPr="006A6497">
        <w:rPr>
          <w:rFonts w:ascii="Consolas" w:eastAsia="宋体" w:hAnsi="Consolas" w:cs="宋体"/>
          <w:color w:val="000000"/>
          <w:kern w:val="0"/>
          <w:szCs w:val="21"/>
        </w:rPr>
        <w:t>=</w:t>
      </w:r>
      <w:r w:rsidRPr="006A6497">
        <w:rPr>
          <w:rFonts w:ascii="Consolas" w:eastAsia="宋体" w:hAnsi="Consolas" w:cs="宋体"/>
          <w:color w:val="795E26"/>
          <w:kern w:val="0"/>
          <w:szCs w:val="21"/>
        </w:rPr>
        <w:t>strlen</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b</w:t>
      </w:r>
      <w:r w:rsidRPr="006A6497">
        <w:rPr>
          <w:rFonts w:ascii="Consolas" w:eastAsia="宋体" w:hAnsi="Consolas" w:cs="宋体"/>
          <w:color w:val="000000"/>
          <w:kern w:val="0"/>
          <w:szCs w:val="21"/>
        </w:rPr>
        <w:t>);</w:t>
      </w:r>
    </w:p>
    <w:p w14:paraId="08419617"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1080"/>
          <w:kern w:val="0"/>
          <w:szCs w:val="21"/>
        </w:rPr>
        <w:t>pPoia</w:t>
      </w:r>
      <w:r w:rsidRPr="006A6497">
        <w:rPr>
          <w:rFonts w:ascii="Consolas" w:eastAsia="宋体" w:hAnsi="Consolas" w:cs="宋体"/>
          <w:color w:val="000000"/>
          <w:kern w:val="0"/>
          <w:szCs w:val="21"/>
        </w:rPr>
        <w:t>=</w:t>
      </w:r>
      <w:r w:rsidRPr="006A6497">
        <w:rPr>
          <w:rFonts w:ascii="Consolas" w:eastAsia="宋体" w:hAnsi="Consolas" w:cs="宋体"/>
          <w:color w:val="795E26"/>
          <w:kern w:val="0"/>
          <w:szCs w:val="21"/>
        </w:rPr>
        <w:t>strchr</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a</w:t>
      </w:r>
      <w:r w:rsidRPr="006A6497">
        <w:rPr>
          <w:rFonts w:ascii="Consolas" w:eastAsia="宋体" w:hAnsi="Consolas" w:cs="宋体"/>
          <w:color w:val="000000"/>
          <w:kern w:val="0"/>
          <w:szCs w:val="21"/>
        </w:rPr>
        <w:t>,</w:t>
      </w:r>
      <w:r w:rsidRPr="006A6497">
        <w:rPr>
          <w:rFonts w:ascii="Consolas" w:eastAsia="宋体" w:hAnsi="Consolas" w:cs="宋体"/>
          <w:color w:val="A31515"/>
          <w:kern w:val="0"/>
          <w:szCs w:val="21"/>
        </w:rPr>
        <w:t>'.'</w:t>
      </w:r>
      <w:r w:rsidRPr="006A6497">
        <w:rPr>
          <w:rFonts w:ascii="Consolas" w:eastAsia="宋体" w:hAnsi="Consolas" w:cs="宋体"/>
          <w:color w:val="000000"/>
          <w:kern w:val="0"/>
          <w:szCs w:val="21"/>
        </w:rPr>
        <w:t>);</w:t>
      </w:r>
    </w:p>
    <w:p w14:paraId="5727AD6C"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1080"/>
          <w:kern w:val="0"/>
          <w:szCs w:val="21"/>
        </w:rPr>
        <w:t>pPoib</w:t>
      </w:r>
      <w:r w:rsidRPr="006A6497">
        <w:rPr>
          <w:rFonts w:ascii="Consolas" w:eastAsia="宋体" w:hAnsi="Consolas" w:cs="宋体"/>
          <w:color w:val="000000"/>
          <w:kern w:val="0"/>
          <w:szCs w:val="21"/>
        </w:rPr>
        <w:t>=</w:t>
      </w:r>
      <w:r w:rsidRPr="006A6497">
        <w:rPr>
          <w:rFonts w:ascii="Consolas" w:eastAsia="宋体" w:hAnsi="Consolas" w:cs="宋体"/>
          <w:color w:val="795E26"/>
          <w:kern w:val="0"/>
          <w:szCs w:val="21"/>
        </w:rPr>
        <w:t>strchr</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b</w:t>
      </w:r>
      <w:r w:rsidRPr="006A6497">
        <w:rPr>
          <w:rFonts w:ascii="Consolas" w:eastAsia="宋体" w:hAnsi="Consolas" w:cs="宋体"/>
          <w:color w:val="000000"/>
          <w:kern w:val="0"/>
          <w:szCs w:val="21"/>
        </w:rPr>
        <w:t>,</w:t>
      </w:r>
      <w:r w:rsidRPr="006A6497">
        <w:rPr>
          <w:rFonts w:ascii="Consolas" w:eastAsia="宋体" w:hAnsi="Consolas" w:cs="宋体"/>
          <w:color w:val="A31515"/>
          <w:kern w:val="0"/>
          <w:szCs w:val="21"/>
        </w:rPr>
        <w:t>'.'</w:t>
      </w:r>
      <w:r w:rsidRPr="006A6497">
        <w:rPr>
          <w:rFonts w:ascii="Consolas" w:eastAsia="宋体" w:hAnsi="Consolas" w:cs="宋体"/>
          <w:color w:val="000000"/>
          <w:kern w:val="0"/>
          <w:szCs w:val="21"/>
        </w:rPr>
        <w:t>);</w:t>
      </w:r>
    </w:p>
    <w:p w14:paraId="2834E380"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00FF"/>
          <w:kern w:val="0"/>
          <w:szCs w:val="21"/>
        </w:rPr>
        <w:t>int</w:t>
      </w:r>
      <w:r w:rsidRPr="006A6497">
        <w:rPr>
          <w:rFonts w:ascii="Consolas" w:eastAsia="宋体" w:hAnsi="Consolas" w:cs="宋体"/>
          <w:color w:val="000000"/>
          <w:kern w:val="0"/>
          <w:szCs w:val="21"/>
        </w:rPr>
        <w:t> </w:t>
      </w:r>
      <w:r w:rsidRPr="006A6497">
        <w:rPr>
          <w:rFonts w:ascii="Consolas" w:eastAsia="宋体" w:hAnsi="Consolas" w:cs="宋体"/>
          <w:color w:val="001080"/>
          <w:kern w:val="0"/>
          <w:szCs w:val="21"/>
        </w:rPr>
        <w:t>difa</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pPoia</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a</w:t>
      </w:r>
      <w:r w:rsidRPr="006A6497">
        <w:rPr>
          <w:rFonts w:ascii="Consolas" w:eastAsia="宋体" w:hAnsi="Consolas" w:cs="宋体"/>
          <w:color w:val="000000"/>
          <w:kern w:val="0"/>
          <w:szCs w:val="21"/>
        </w:rPr>
        <w:t>;</w:t>
      </w:r>
    </w:p>
    <w:p w14:paraId="1008621F"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00FF"/>
          <w:kern w:val="0"/>
          <w:szCs w:val="21"/>
        </w:rPr>
        <w:t>int</w:t>
      </w:r>
      <w:r w:rsidRPr="006A6497">
        <w:rPr>
          <w:rFonts w:ascii="Consolas" w:eastAsia="宋体" w:hAnsi="Consolas" w:cs="宋体"/>
          <w:color w:val="000000"/>
          <w:kern w:val="0"/>
          <w:szCs w:val="21"/>
        </w:rPr>
        <w:t> </w:t>
      </w:r>
      <w:r w:rsidRPr="006A6497">
        <w:rPr>
          <w:rFonts w:ascii="Consolas" w:eastAsia="宋体" w:hAnsi="Consolas" w:cs="宋体"/>
          <w:color w:val="001080"/>
          <w:kern w:val="0"/>
          <w:szCs w:val="21"/>
        </w:rPr>
        <w:t>difb</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pPoib</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b</w:t>
      </w:r>
      <w:r w:rsidRPr="006A6497">
        <w:rPr>
          <w:rFonts w:ascii="Consolas" w:eastAsia="宋体" w:hAnsi="Consolas" w:cs="宋体"/>
          <w:color w:val="000000"/>
          <w:kern w:val="0"/>
          <w:szCs w:val="21"/>
        </w:rPr>
        <w:t>;</w:t>
      </w:r>
    </w:p>
    <w:p w14:paraId="2CA8F0B7"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00FF"/>
          <w:kern w:val="0"/>
          <w:szCs w:val="21"/>
        </w:rPr>
        <w:t>int</w:t>
      </w:r>
      <w:r w:rsidRPr="006A6497">
        <w:rPr>
          <w:rFonts w:ascii="Consolas" w:eastAsia="宋体" w:hAnsi="Consolas" w:cs="宋体"/>
          <w:color w:val="000000"/>
          <w:kern w:val="0"/>
          <w:szCs w:val="21"/>
        </w:rPr>
        <w:t> </w:t>
      </w:r>
      <w:r w:rsidRPr="006A6497">
        <w:rPr>
          <w:rFonts w:ascii="Consolas" w:eastAsia="宋体" w:hAnsi="Consolas" w:cs="宋体"/>
          <w:color w:val="001080"/>
          <w:kern w:val="0"/>
          <w:szCs w:val="21"/>
        </w:rPr>
        <w:t>decdifa</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lena</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difa</w:t>
      </w:r>
      <w:r w:rsidRPr="006A6497">
        <w:rPr>
          <w:rFonts w:ascii="Consolas" w:eastAsia="宋体" w:hAnsi="Consolas" w:cs="宋体"/>
          <w:color w:val="000000"/>
          <w:kern w:val="0"/>
          <w:szCs w:val="21"/>
        </w:rPr>
        <w:t>-</w:t>
      </w:r>
      <w:r w:rsidRPr="006A6497">
        <w:rPr>
          <w:rFonts w:ascii="Consolas" w:eastAsia="宋体" w:hAnsi="Consolas" w:cs="宋体"/>
          <w:color w:val="098658"/>
          <w:kern w:val="0"/>
          <w:szCs w:val="21"/>
        </w:rPr>
        <w:t>1</w:t>
      </w:r>
      <w:r w:rsidRPr="006A6497">
        <w:rPr>
          <w:rFonts w:ascii="Consolas" w:eastAsia="宋体" w:hAnsi="Consolas" w:cs="宋体"/>
          <w:color w:val="000000"/>
          <w:kern w:val="0"/>
          <w:szCs w:val="21"/>
        </w:rPr>
        <w:t>;</w:t>
      </w:r>
    </w:p>
    <w:p w14:paraId="682771D2"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00FF"/>
          <w:kern w:val="0"/>
          <w:szCs w:val="21"/>
        </w:rPr>
        <w:t>int</w:t>
      </w:r>
      <w:r w:rsidRPr="006A6497">
        <w:rPr>
          <w:rFonts w:ascii="Consolas" w:eastAsia="宋体" w:hAnsi="Consolas" w:cs="宋体"/>
          <w:color w:val="000000"/>
          <w:kern w:val="0"/>
          <w:szCs w:val="21"/>
        </w:rPr>
        <w:t> </w:t>
      </w:r>
      <w:r w:rsidRPr="006A6497">
        <w:rPr>
          <w:rFonts w:ascii="Consolas" w:eastAsia="宋体" w:hAnsi="Consolas" w:cs="宋体"/>
          <w:color w:val="001080"/>
          <w:kern w:val="0"/>
          <w:szCs w:val="21"/>
        </w:rPr>
        <w:t>decdifb</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lenb</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difb</w:t>
      </w:r>
      <w:r w:rsidRPr="006A6497">
        <w:rPr>
          <w:rFonts w:ascii="Consolas" w:eastAsia="宋体" w:hAnsi="Consolas" w:cs="宋体"/>
          <w:color w:val="000000"/>
          <w:kern w:val="0"/>
          <w:szCs w:val="21"/>
        </w:rPr>
        <w:t>-</w:t>
      </w:r>
      <w:r w:rsidRPr="006A6497">
        <w:rPr>
          <w:rFonts w:ascii="Consolas" w:eastAsia="宋体" w:hAnsi="Consolas" w:cs="宋体"/>
          <w:color w:val="098658"/>
          <w:kern w:val="0"/>
          <w:szCs w:val="21"/>
        </w:rPr>
        <w:t>1</w:t>
      </w:r>
      <w:r w:rsidRPr="006A6497">
        <w:rPr>
          <w:rFonts w:ascii="Consolas" w:eastAsia="宋体" w:hAnsi="Consolas" w:cs="宋体"/>
          <w:color w:val="000000"/>
          <w:kern w:val="0"/>
          <w:szCs w:val="21"/>
        </w:rPr>
        <w:t>;</w:t>
      </w:r>
    </w:p>
    <w:p w14:paraId="4C468138"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00FF"/>
          <w:kern w:val="0"/>
          <w:szCs w:val="21"/>
        </w:rPr>
        <w:t>int</w:t>
      </w:r>
      <w:r w:rsidRPr="006A6497">
        <w:rPr>
          <w:rFonts w:ascii="Consolas" w:eastAsia="宋体" w:hAnsi="Consolas" w:cs="宋体"/>
          <w:color w:val="000000"/>
          <w:kern w:val="0"/>
          <w:szCs w:val="21"/>
        </w:rPr>
        <w:t> </w:t>
      </w:r>
      <w:r w:rsidRPr="006A6497">
        <w:rPr>
          <w:rFonts w:ascii="Consolas" w:eastAsia="宋体" w:hAnsi="Consolas" w:cs="宋体"/>
          <w:color w:val="001080"/>
          <w:kern w:val="0"/>
          <w:szCs w:val="21"/>
        </w:rPr>
        <w:t>flag</w:t>
      </w:r>
      <w:r w:rsidRPr="006A6497">
        <w:rPr>
          <w:rFonts w:ascii="Consolas" w:eastAsia="宋体" w:hAnsi="Consolas" w:cs="宋体"/>
          <w:color w:val="000000"/>
          <w:kern w:val="0"/>
          <w:szCs w:val="21"/>
        </w:rPr>
        <w:t>;</w:t>
      </w:r>
    </w:p>
    <w:p w14:paraId="47D82BD1"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AF00DB"/>
          <w:kern w:val="0"/>
          <w:szCs w:val="21"/>
        </w:rPr>
        <w:t>if</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decdifa</w:t>
      </w:r>
      <w:r w:rsidRPr="006A6497">
        <w:rPr>
          <w:rFonts w:ascii="Consolas" w:eastAsia="宋体" w:hAnsi="Consolas" w:cs="宋体"/>
          <w:color w:val="000000"/>
          <w:kern w:val="0"/>
          <w:szCs w:val="21"/>
        </w:rPr>
        <w:t>&gt;</w:t>
      </w:r>
      <w:r w:rsidRPr="006A6497">
        <w:rPr>
          <w:rFonts w:ascii="Consolas" w:eastAsia="宋体" w:hAnsi="Consolas" w:cs="宋体"/>
          <w:color w:val="001080"/>
          <w:kern w:val="0"/>
          <w:szCs w:val="21"/>
        </w:rPr>
        <w:t>decdifb</w:t>
      </w:r>
      <w:r w:rsidRPr="006A6497">
        <w:rPr>
          <w:rFonts w:ascii="Consolas" w:eastAsia="宋体" w:hAnsi="Consolas" w:cs="宋体"/>
          <w:color w:val="000000"/>
          <w:kern w:val="0"/>
          <w:szCs w:val="21"/>
        </w:rPr>
        <w:t>)</w:t>
      </w:r>
    </w:p>
    <w:p w14:paraId="4B15CF09"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p>
    <w:p w14:paraId="1EB46B81"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00FF"/>
          <w:kern w:val="0"/>
          <w:szCs w:val="21"/>
        </w:rPr>
        <w:t>int</w:t>
      </w:r>
      <w:r w:rsidRPr="006A6497">
        <w:rPr>
          <w:rFonts w:ascii="Consolas" w:eastAsia="宋体" w:hAnsi="Consolas" w:cs="宋体"/>
          <w:color w:val="000000"/>
          <w:kern w:val="0"/>
          <w:szCs w:val="21"/>
        </w:rPr>
        <w:t> </w:t>
      </w:r>
      <w:r w:rsidRPr="006A6497">
        <w:rPr>
          <w:rFonts w:ascii="Consolas" w:eastAsia="宋体" w:hAnsi="Consolas" w:cs="宋体"/>
          <w:color w:val="001080"/>
          <w:kern w:val="0"/>
          <w:szCs w:val="21"/>
        </w:rPr>
        <w:t>i</w:t>
      </w:r>
      <w:r w:rsidRPr="006A6497">
        <w:rPr>
          <w:rFonts w:ascii="Consolas" w:eastAsia="宋体" w:hAnsi="Consolas" w:cs="宋体"/>
          <w:color w:val="000000"/>
          <w:kern w:val="0"/>
          <w:szCs w:val="21"/>
        </w:rPr>
        <w:t>=</w:t>
      </w:r>
      <w:r w:rsidRPr="006A6497">
        <w:rPr>
          <w:rFonts w:ascii="Consolas" w:eastAsia="宋体" w:hAnsi="Consolas" w:cs="宋体"/>
          <w:color w:val="098658"/>
          <w:kern w:val="0"/>
          <w:szCs w:val="21"/>
        </w:rPr>
        <w:t>0</w:t>
      </w:r>
      <w:r w:rsidRPr="006A6497">
        <w:rPr>
          <w:rFonts w:ascii="Consolas" w:eastAsia="宋体" w:hAnsi="Consolas" w:cs="宋体"/>
          <w:color w:val="000000"/>
          <w:kern w:val="0"/>
          <w:szCs w:val="21"/>
        </w:rPr>
        <w:t>;</w:t>
      </w:r>
    </w:p>
    <w:p w14:paraId="0A8D0889"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AF00DB"/>
          <w:kern w:val="0"/>
          <w:szCs w:val="21"/>
        </w:rPr>
        <w:t>for</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i</w:t>
      </w:r>
      <w:r w:rsidRPr="006A6497">
        <w:rPr>
          <w:rFonts w:ascii="Consolas" w:eastAsia="宋体" w:hAnsi="Consolas" w:cs="宋体"/>
          <w:color w:val="000000"/>
          <w:kern w:val="0"/>
          <w:szCs w:val="21"/>
        </w:rPr>
        <w:t>&lt;</w:t>
      </w:r>
      <w:r w:rsidRPr="006A6497">
        <w:rPr>
          <w:rFonts w:ascii="Consolas" w:eastAsia="宋体" w:hAnsi="Consolas" w:cs="宋体"/>
          <w:color w:val="001080"/>
          <w:kern w:val="0"/>
          <w:szCs w:val="21"/>
        </w:rPr>
        <w:t>decdifa</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decdifb</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i</w:t>
      </w:r>
      <w:r w:rsidRPr="006A6497">
        <w:rPr>
          <w:rFonts w:ascii="Consolas" w:eastAsia="宋体" w:hAnsi="Consolas" w:cs="宋体"/>
          <w:color w:val="000000"/>
          <w:kern w:val="0"/>
          <w:szCs w:val="21"/>
        </w:rPr>
        <w:t>++)</w:t>
      </w:r>
    </w:p>
    <w:p w14:paraId="5F8D2CFC"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1080"/>
          <w:kern w:val="0"/>
          <w:szCs w:val="21"/>
        </w:rPr>
        <w:t>result</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i</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a</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lena</w:t>
      </w:r>
      <w:r w:rsidRPr="006A6497">
        <w:rPr>
          <w:rFonts w:ascii="Consolas" w:eastAsia="宋体" w:hAnsi="Consolas" w:cs="宋体"/>
          <w:color w:val="000000"/>
          <w:kern w:val="0"/>
          <w:szCs w:val="21"/>
        </w:rPr>
        <w:t>-</w:t>
      </w:r>
      <w:r w:rsidRPr="006A6497">
        <w:rPr>
          <w:rFonts w:ascii="Consolas" w:eastAsia="宋体" w:hAnsi="Consolas" w:cs="宋体"/>
          <w:color w:val="098658"/>
          <w:kern w:val="0"/>
          <w:szCs w:val="21"/>
        </w:rPr>
        <w:t>1</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i</w:t>
      </w:r>
      <w:r w:rsidRPr="006A6497">
        <w:rPr>
          <w:rFonts w:ascii="Consolas" w:eastAsia="宋体" w:hAnsi="Consolas" w:cs="宋体"/>
          <w:color w:val="000000"/>
          <w:kern w:val="0"/>
          <w:szCs w:val="21"/>
        </w:rPr>
        <w:t>];</w:t>
      </w:r>
    </w:p>
    <w:p w14:paraId="4603A8BF"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lastRenderedPageBreak/>
        <w:t>        </w:t>
      </w:r>
      <w:r w:rsidRPr="006A6497">
        <w:rPr>
          <w:rFonts w:ascii="Consolas" w:eastAsia="宋体" w:hAnsi="Consolas" w:cs="宋体"/>
          <w:color w:val="AF00DB"/>
          <w:kern w:val="0"/>
          <w:szCs w:val="21"/>
        </w:rPr>
        <w:t>for</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i</w:t>
      </w:r>
      <w:r w:rsidRPr="006A6497">
        <w:rPr>
          <w:rFonts w:ascii="Consolas" w:eastAsia="宋体" w:hAnsi="Consolas" w:cs="宋体"/>
          <w:color w:val="000000"/>
          <w:kern w:val="0"/>
          <w:szCs w:val="21"/>
        </w:rPr>
        <w:t>&lt;</w:t>
      </w:r>
      <w:r w:rsidRPr="006A6497">
        <w:rPr>
          <w:rFonts w:ascii="Consolas" w:eastAsia="宋体" w:hAnsi="Consolas" w:cs="宋体"/>
          <w:color w:val="001080"/>
          <w:kern w:val="0"/>
          <w:szCs w:val="21"/>
        </w:rPr>
        <w:t>decdifa</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i</w:t>
      </w:r>
      <w:r w:rsidRPr="006A6497">
        <w:rPr>
          <w:rFonts w:ascii="Consolas" w:eastAsia="宋体" w:hAnsi="Consolas" w:cs="宋体"/>
          <w:color w:val="000000"/>
          <w:kern w:val="0"/>
          <w:szCs w:val="21"/>
        </w:rPr>
        <w:t>++)</w:t>
      </w:r>
    </w:p>
    <w:p w14:paraId="156D8221"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1080"/>
          <w:kern w:val="0"/>
          <w:szCs w:val="21"/>
        </w:rPr>
        <w:t>result</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i</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a</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lena</w:t>
      </w:r>
      <w:r w:rsidRPr="006A6497">
        <w:rPr>
          <w:rFonts w:ascii="Consolas" w:eastAsia="宋体" w:hAnsi="Consolas" w:cs="宋体"/>
          <w:color w:val="000000"/>
          <w:kern w:val="0"/>
          <w:szCs w:val="21"/>
        </w:rPr>
        <w:t>-</w:t>
      </w:r>
      <w:r w:rsidRPr="006A6497">
        <w:rPr>
          <w:rFonts w:ascii="Consolas" w:eastAsia="宋体" w:hAnsi="Consolas" w:cs="宋体"/>
          <w:color w:val="098658"/>
          <w:kern w:val="0"/>
          <w:szCs w:val="21"/>
        </w:rPr>
        <w:t>1</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i</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b</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lenb</w:t>
      </w:r>
      <w:r w:rsidRPr="006A6497">
        <w:rPr>
          <w:rFonts w:ascii="Consolas" w:eastAsia="宋体" w:hAnsi="Consolas" w:cs="宋体"/>
          <w:color w:val="000000"/>
          <w:kern w:val="0"/>
          <w:szCs w:val="21"/>
        </w:rPr>
        <w:t>-</w:t>
      </w:r>
      <w:r w:rsidRPr="006A6497">
        <w:rPr>
          <w:rFonts w:ascii="Consolas" w:eastAsia="宋体" w:hAnsi="Consolas" w:cs="宋体"/>
          <w:color w:val="098658"/>
          <w:kern w:val="0"/>
          <w:szCs w:val="21"/>
        </w:rPr>
        <w:t>1</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i</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decdifa</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decdifb</w:t>
      </w:r>
      <w:r w:rsidRPr="006A6497">
        <w:rPr>
          <w:rFonts w:ascii="Consolas" w:eastAsia="宋体" w:hAnsi="Consolas" w:cs="宋体"/>
          <w:color w:val="000000"/>
          <w:kern w:val="0"/>
          <w:szCs w:val="21"/>
        </w:rPr>
        <w:t>)]-</w:t>
      </w:r>
      <w:r w:rsidRPr="006A6497">
        <w:rPr>
          <w:rFonts w:ascii="Consolas" w:eastAsia="宋体" w:hAnsi="Consolas" w:cs="宋体"/>
          <w:color w:val="A31515"/>
          <w:kern w:val="0"/>
          <w:szCs w:val="21"/>
        </w:rPr>
        <w:t>'0'</w:t>
      </w:r>
      <w:r w:rsidRPr="006A6497">
        <w:rPr>
          <w:rFonts w:ascii="Consolas" w:eastAsia="宋体" w:hAnsi="Consolas" w:cs="宋体"/>
          <w:color w:val="000000"/>
          <w:kern w:val="0"/>
          <w:szCs w:val="21"/>
        </w:rPr>
        <w:t>;</w:t>
      </w:r>
    </w:p>
    <w:p w14:paraId="2525DE31"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1080"/>
          <w:kern w:val="0"/>
          <w:szCs w:val="21"/>
        </w:rPr>
        <w:t>flag</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i</w:t>
      </w:r>
      <w:r w:rsidRPr="006A6497">
        <w:rPr>
          <w:rFonts w:ascii="Consolas" w:eastAsia="宋体" w:hAnsi="Consolas" w:cs="宋体"/>
          <w:color w:val="000000"/>
          <w:kern w:val="0"/>
          <w:szCs w:val="21"/>
        </w:rPr>
        <w:t>;</w:t>
      </w:r>
    </w:p>
    <w:p w14:paraId="38C9CC1A"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p>
    <w:p w14:paraId="30A7D42B"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AF00DB"/>
          <w:kern w:val="0"/>
          <w:szCs w:val="21"/>
        </w:rPr>
        <w:t>else</w:t>
      </w:r>
      <w:r w:rsidRPr="006A6497">
        <w:rPr>
          <w:rFonts w:ascii="Consolas" w:eastAsia="宋体" w:hAnsi="Consolas" w:cs="宋体"/>
          <w:color w:val="000000"/>
          <w:kern w:val="0"/>
          <w:szCs w:val="21"/>
        </w:rPr>
        <w:t>{</w:t>
      </w:r>
    </w:p>
    <w:p w14:paraId="31833D7B"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00FF"/>
          <w:kern w:val="0"/>
          <w:szCs w:val="21"/>
        </w:rPr>
        <w:t>int</w:t>
      </w:r>
      <w:r w:rsidRPr="006A6497">
        <w:rPr>
          <w:rFonts w:ascii="Consolas" w:eastAsia="宋体" w:hAnsi="Consolas" w:cs="宋体"/>
          <w:color w:val="000000"/>
          <w:kern w:val="0"/>
          <w:szCs w:val="21"/>
        </w:rPr>
        <w:t> </w:t>
      </w:r>
      <w:r w:rsidRPr="006A6497">
        <w:rPr>
          <w:rFonts w:ascii="Consolas" w:eastAsia="宋体" w:hAnsi="Consolas" w:cs="宋体"/>
          <w:color w:val="001080"/>
          <w:kern w:val="0"/>
          <w:szCs w:val="21"/>
        </w:rPr>
        <w:t>i</w:t>
      </w:r>
      <w:r w:rsidRPr="006A6497">
        <w:rPr>
          <w:rFonts w:ascii="Consolas" w:eastAsia="宋体" w:hAnsi="Consolas" w:cs="宋体"/>
          <w:color w:val="000000"/>
          <w:kern w:val="0"/>
          <w:szCs w:val="21"/>
        </w:rPr>
        <w:t>=</w:t>
      </w:r>
      <w:r w:rsidRPr="006A6497">
        <w:rPr>
          <w:rFonts w:ascii="Consolas" w:eastAsia="宋体" w:hAnsi="Consolas" w:cs="宋体"/>
          <w:color w:val="098658"/>
          <w:kern w:val="0"/>
          <w:szCs w:val="21"/>
        </w:rPr>
        <w:t>0</w:t>
      </w:r>
      <w:r w:rsidRPr="006A6497">
        <w:rPr>
          <w:rFonts w:ascii="Consolas" w:eastAsia="宋体" w:hAnsi="Consolas" w:cs="宋体"/>
          <w:color w:val="000000"/>
          <w:kern w:val="0"/>
          <w:szCs w:val="21"/>
        </w:rPr>
        <w:t>;</w:t>
      </w:r>
    </w:p>
    <w:p w14:paraId="12DA5295"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AF00DB"/>
          <w:kern w:val="0"/>
          <w:szCs w:val="21"/>
        </w:rPr>
        <w:t>for</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i</w:t>
      </w:r>
      <w:r w:rsidRPr="006A6497">
        <w:rPr>
          <w:rFonts w:ascii="Consolas" w:eastAsia="宋体" w:hAnsi="Consolas" w:cs="宋体"/>
          <w:color w:val="000000"/>
          <w:kern w:val="0"/>
          <w:szCs w:val="21"/>
        </w:rPr>
        <w:t>&lt;</w:t>
      </w:r>
      <w:r w:rsidRPr="006A6497">
        <w:rPr>
          <w:rFonts w:ascii="Consolas" w:eastAsia="宋体" w:hAnsi="Consolas" w:cs="宋体"/>
          <w:color w:val="001080"/>
          <w:kern w:val="0"/>
          <w:szCs w:val="21"/>
        </w:rPr>
        <w:t>decdifb</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decdifa</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i</w:t>
      </w:r>
      <w:r w:rsidRPr="006A6497">
        <w:rPr>
          <w:rFonts w:ascii="Consolas" w:eastAsia="宋体" w:hAnsi="Consolas" w:cs="宋体"/>
          <w:color w:val="000000"/>
          <w:kern w:val="0"/>
          <w:szCs w:val="21"/>
        </w:rPr>
        <w:t>++)</w:t>
      </w:r>
    </w:p>
    <w:p w14:paraId="5C9EC8C3"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1080"/>
          <w:kern w:val="0"/>
          <w:szCs w:val="21"/>
        </w:rPr>
        <w:t>result</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i</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b</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lenb</w:t>
      </w:r>
      <w:r w:rsidRPr="006A6497">
        <w:rPr>
          <w:rFonts w:ascii="Consolas" w:eastAsia="宋体" w:hAnsi="Consolas" w:cs="宋体"/>
          <w:color w:val="000000"/>
          <w:kern w:val="0"/>
          <w:szCs w:val="21"/>
        </w:rPr>
        <w:t>-</w:t>
      </w:r>
      <w:r w:rsidRPr="006A6497">
        <w:rPr>
          <w:rFonts w:ascii="Consolas" w:eastAsia="宋体" w:hAnsi="Consolas" w:cs="宋体"/>
          <w:color w:val="098658"/>
          <w:kern w:val="0"/>
          <w:szCs w:val="21"/>
        </w:rPr>
        <w:t>1</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i</w:t>
      </w:r>
      <w:r w:rsidRPr="006A6497">
        <w:rPr>
          <w:rFonts w:ascii="Consolas" w:eastAsia="宋体" w:hAnsi="Consolas" w:cs="宋体"/>
          <w:color w:val="000000"/>
          <w:kern w:val="0"/>
          <w:szCs w:val="21"/>
        </w:rPr>
        <w:t>];</w:t>
      </w:r>
    </w:p>
    <w:p w14:paraId="5288C83D"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AF00DB"/>
          <w:kern w:val="0"/>
          <w:szCs w:val="21"/>
        </w:rPr>
        <w:t>for</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i</w:t>
      </w:r>
      <w:r w:rsidRPr="006A6497">
        <w:rPr>
          <w:rFonts w:ascii="Consolas" w:eastAsia="宋体" w:hAnsi="Consolas" w:cs="宋体"/>
          <w:color w:val="000000"/>
          <w:kern w:val="0"/>
          <w:szCs w:val="21"/>
        </w:rPr>
        <w:t>&lt;</w:t>
      </w:r>
      <w:r w:rsidRPr="006A6497">
        <w:rPr>
          <w:rFonts w:ascii="Consolas" w:eastAsia="宋体" w:hAnsi="Consolas" w:cs="宋体"/>
          <w:color w:val="001080"/>
          <w:kern w:val="0"/>
          <w:szCs w:val="21"/>
        </w:rPr>
        <w:t>decdifb</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i</w:t>
      </w:r>
      <w:r w:rsidRPr="006A6497">
        <w:rPr>
          <w:rFonts w:ascii="Consolas" w:eastAsia="宋体" w:hAnsi="Consolas" w:cs="宋体"/>
          <w:color w:val="000000"/>
          <w:kern w:val="0"/>
          <w:szCs w:val="21"/>
        </w:rPr>
        <w:t>++)</w:t>
      </w:r>
    </w:p>
    <w:p w14:paraId="6476BF79"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1080"/>
          <w:kern w:val="0"/>
          <w:szCs w:val="21"/>
        </w:rPr>
        <w:t>result</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i</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b</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lenb</w:t>
      </w:r>
      <w:r w:rsidRPr="006A6497">
        <w:rPr>
          <w:rFonts w:ascii="Consolas" w:eastAsia="宋体" w:hAnsi="Consolas" w:cs="宋体"/>
          <w:color w:val="000000"/>
          <w:kern w:val="0"/>
          <w:szCs w:val="21"/>
        </w:rPr>
        <w:t>-</w:t>
      </w:r>
      <w:r w:rsidRPr="006A6497">
        <w:rPr>
          <w:rFonts w:ascii="Consolas" w:eastAsia="宋体" w:hAnsi="Consolas" w:cs="宋体"/>
          <w:color w:val="098658"/>
          <w:kern w:val="0"/>
          <w:szCs w:val="21"/>
        </w:rPr>
        <w:t>1</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i</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a</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lena</w:t>
      </w:r>
      <w:r w:rsidRPr="006A6497">
        <w:rPr>
          <w:rFonts w:ascii="Consolas" w:eastAsia="宋体" w:hAnsi="Consolas" w:cs="宋体"/>
          <w:color w:val="000000"/>
          <w:kern w:val="0"/>
          <w:szCs w:val="21"/>
        </w:rPr>
        <w:t>-</w:t>
      </w:r>
      <w:r w:rsidRPr="006A6497">
        <w:rPr>
          <w:rFonts w:ascii="Consolas" w:eastAsia="宋体" w:hAnsi="Consolas" w:cs="宋体"/>
          <w:color w:val="098658"/>
          <w:kern w:val="0"/>
          <w:szCs w:val="21"/>
        </w:rPr>
        <w:t>1</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i</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decdifb</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decdifa</w:t>
      </w:r>
      <w:r w:rsidRPr="006A6497">
        <w:rPr>
          <w:rFonts w:ascii="Consolas" w:eastAsia="宋体" w:hAnsi="Consolas" w:cs="宋体"/>
          <w:color w:val="000000"/>
          <w:kern w:val="0"/>
          <w:szCs w:val="21"/>
        </w:rPr>
        <w:t>)]-</w:t>
      </w:r>
      <w:r w:rsidRPr="006A6497">
        <w:rPr>
          <w:rFonts w:ascii="Consolas" w:eastAsia="宋体" w:hAnsi="Consolas" w:cs="宋体"/>
          <w:color w:val="A31515"/>
          <w:kern w:val="0"/>
          <w:szCs w:val="21"/>
        </w:rPr>
        <w:t>'0'</w:t>
      </w:r>
      <w:r w:rsidRPr="006A6497">
        <w:rPr>
          <w:rFonts w:ascii="Consolas" w:eastAsia="宋体" w:hAnsi="Consolas" w:cs="宋体"/>
          <w:color w:val="000000"/>
          <w:kern w:val="0"/>
          <w:szCs w:val="21"/>
        </w:rPr>
        <w:t>;</w:t>
      </w:r>
    </w:p>
    <w:p w14:paraId="3A9C73B4"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1080"/>
          <w:kern w:val="0"/>
          <w:szCs w:val="21"/>
        </w:rPr>
        <w:t>flag</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i</w:t>
      </w:r>
      <w:r w:rsidRPr="006A6497">
        <w:rPr>
          <w:rFonts w:ascii="Consolas" w:eastAsia="宋体" w:hAnsi="Consolas" w:cs="宋体"/>
          <w:color w:val="000000"/>
          <w:kern w:val="0"/>
          <w:szCs w:val="21"/>
        </w:rPr>
        <w:t>;</w:t>
      </w:r>
    </w:p>
    <w:p w14:paraId="1F0F85B4"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p>
    <w:p w14:paraId="3188FE8B"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1080"/>
          <w:kern w:val="0"/>
          <w:szCs w:val="21"/>
        </w:rPr>
        <w:t>result</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flag</w:t>
      </w:r>
      <w:r w:rsidRPr="006A6497">
        <w:rPr>
          <w:rFonts w:ascii="Consolas" w:eastAsia="宋体" w:hAnsi="Consolas" w:cs="宋体"/>
          <w:color w:val="000000"/>
          <w:kern w:val="0"/>
          <w:szCs w:val="21"/>
        </w:rPr>
        <w:t>++]=</w:t>
      </w:r>
      <w:r w:rsidRPr="006A6497">
        <w:rPr>
          <w:rFonts w:ascii="Consolas" w:eastAsia="宋体" w:hAnsi="Consolas" w:cs="宋体"/>
          <w:color w:val="A31515"/>
          <w:kern w:val="0"/>
          <w:szCs w:val="21"/>
        </w:rPr>
        <w:t>'.'</w:t>
      </w:r>
      <w:r w:rsidRPr="006A6497">
        <w:rPr>
          <w:rFonts w:ascii="Consolas" w:eastAsia="宋体" w:hAnsi="Consolas" w:cs="宋体"/>
          <w:color w:val="000000"/>
          <w:kern w:val="0"/>
          <w:szCs w:val="21"/>
        </w:rPr>
        <w:t>;</w:t>
      </w:r>
    </w:p>
    <w:p w14:paraId="6F99DE27"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AF00DB"/>
          <w:kern w:val="0"/>
          <w:szCs w:val="21"/>
        </w:rPr>
        <w:t>if</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difa</w:t>
      </w:r>
      <w:r w:rsidRPr="006A6497">
        <w:rPr>
          <w:rFonts w:ascii="Consolas" w:eastAsia="宋体" w:hAnsi="Consolas" w:cs="宋体"/>
          <w:color w:val="000000"/>
          <w:kern w:val="0"/>
          <w:szCs w:val="21"/>
        </w:rPr>
        <w:t>&gt;</w:t>
      </w:r>
      <w:r w:rsidRPr="006A6497">
        <w:rPr>
          <w:rFonts w:ascii="Consolas" w:eastAsia="宋体" w:hAnsi="Consolas" w:cs="宋体"/>
          <w:color w:val="001080"/>
          <w:kern w:val="0"/>
          <w:szCs w:val="21"/>
        </w:rPr>
        <w:t>difb</w:t>
      </w:r>
      <w:r w:rsidRPr="006A6497">
        <w:rPr>
          <w:rFonts w:ascii="Consolas" w:eastAsia="宋体" w:hAnsi="Consolas" w:cs="宋体"/>
          <w:color w:val="000000"/>
          <w:kern w:val="0"/>
          <w:szCs w:val="21"/>
        </w:rPr>
        <w:t>)</w:t>
      </w:r>
    </w:p>
    <w:p w14:paraId="7CEC7F31"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p>
    <w:p w14:paraId="17D872EA"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00FF"/>
          <w:kern w:val="0"/>
          <w:szCs w:val="21"/>
        </w:rPr>
        <w:t>int</w:t>
      </w:r>
      <w:r w:rsidRPr="006A6497">
        <w:rPr>
          <w:rFonts w:ascii="Consolas" w:eastAsia="宋体" w:hAnsi="Consolas" w:cs="宋体"/>
          <w:color w:val="000000"/>
          <w:kern w:val="0"/>
          <w:szCs w:val="21"/>
        </w:rPr>
        <w:t> </w:t>
      </w:r>
      <w:r w:rsidRPr="006A6497">
        <w:rPr>
          <w:rFonts w:ascii="Consolas" w:eastAsia="宋体" w:hAnsi="Consolas" w:cs="宋体"/>
          <w:color w:val="001080"/>
          <w:kern w:val="0"/>
          <w:szCs w:val="21"/>
        </w:rPr>
        <w:t>j</w:t>
      </w:r>
      <w:r w:rsidRPr="006A6497">
        <w:rPr>
          <w:rFonts w:ascii="Consolas" w:eastAsia="宋体" w:hAnsi="Consolas" w:cs="宋体"/>
          <w:color w:val="000000"/>
          <w:kern w:val="0"/>
          <w:szCs w:val="21"/>
        </w:rPr>
        <w:t>=</w:t>
      </w:r>
      <w:r w:rsidRPr="006A6497">
        <w:rPr>
          <w:rFonts w:ascii="Consolas" w:eastAsia="宋体" w:hAnsi="Consolas" w:cs="宋体"/>
          <w:color w:val="098658"/>
          <w:kern w:val="0"/>
          <w:szCs w:val="21"/>
        </w:rPr>
        <w:t>0</w:t>
      </w:r>
      <w:r w:rsidRPr="006A6497">
        <w:rPr>
          <w:rFonts w:ascii="Consolas" w:eastAsia="宋体" w:hAnsi="Consolas" w:cs="宋体"/>
          <w:color w:val="000000"/>
          <w:kern w:val="0"/>
          <w:szCs w:val="21"/>
        </w:rPr>
        <w:t>;</w:t>
      </w:r>
    </w:p>
    <w:p w14:paraId="65BD3513"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AF00DB"/>
          <w:kern w:val="0"/>
          <w:szCs w:val="21"/>
        </w:rPr>
        <w:t>for</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j</w:t>
      </w:r>
      <w:r w:rsidRPr="006A6497">
        <w:rPr>
          <w:rFonts w:ascii="Consolas" w:eastAsia="宋体" w:hAnsi="Consolas" w:cs="宋体"/>
          <w:color w:val="000000"/>
          <w:kern w:val="0"/>
          <w:szCs w:val="21"/>
        </w:rPr>
        <w:t>&lt;</w:t>
      </w:r>
      <w:r w:rsidRPr="006A6497">
        <w:rPr>
          <w:rFonts w:ascii="Consolas" w:eastAsia="宋体" w:hAnsi="Consolas" w:cs="宋体"/>
          <w:color w:val="001080"/>
          <w:kern w:val="0"/>
          <w:szCs w:val="21"/>
        </w:rPr>
        <w:t>difb</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j</w:t>
      </w:r>
      <w:r w:rsidRPr="006A6497">
        <w:rPr>
          <w:rFonts w:ascii="Consolas" w:eastAsia="宋体" w:hAnsi="Consolas" w:cs="宋体"/>
          <w:color w:val="000000"/>
          <w:kern w:val="0"/>
          <w:szCs w:val="21"/>
        </w:rPr>
        <w:t>++)</w:t>
      </w:r>
    </w:p>
    <w:p w14:paraId="26AA1157"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1080"/>
          <w:kern w:val="0"/>
          <w:szCs w:val="21"/>
        </w:rPr>
        <w:t>result</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flag</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a</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difa</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j</w:t>
      </w:r>
      <w:r w:rsidRPr="006A6497">
        <w:rPr>
          <w:rFonts w:ascii="Consolas" w:eastAsia="宋体" w:hAnsi="Consolas" w:cs="宋体"/>
          <w:color w:val="000000"/>
          <w:kern w:val="0"/>
          <w:szCs w:val="21"/>
        </w:rPr>
        <w:t>-</w:t>
      </w:r>
      <w:r w:rsidRPr="006A6497">
        <w:rPr>
          <w:rFonts w:ascii="Consolas" w:eastAsia="宋体" w:hAnsi="Consolas" w:cs="宋体"/>
          <w:color w:val="098658"/>
          <w:kern w:val="0"/>
          <w:szCs w:val="21"/>
        </w:rPr>
        <w:t>1</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b</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difb</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j</w:t>
      </w:r>
      <w:r w:rsidRPr="006A6497">
        <w:rPr>
          <w:rFonts w:ascii="Consolas" w:eastAsia="宋体" w:hAnsi="Consolas" w:cs="宋体"/>
          <w:color w:val="000000"/>
          <w:kern w:val="0"/>
          <w:szCs w:val="21"/>
        </w:rPr>
        <w:t>-</w:t>
      </w:r>
      <w:r w:rsidRPr="006A6497">
        <w:rPr>
          <w:rFonts w:ascii="Consolas" w:eastAsia="宋体" w:hAnsi="Consolas" w:cs="宋体"/>
          <w:color w:val="098658"/>
          <w:kern w:val="0"/>
          <w:szCs w:val="21"/>
        </w:rPr>
        <w:t>1</w:t>
      </w:r>
      <w:r w:rsidRPr="006A6497">
        <w:rPr>
          <w:rFonts w:ascii="Consolas" w:eastAsia="宋体" w:hAnsi="Consolas" w:cs="宋体"/>
          <w:color w:val="000000"/>
          <w:kern w:val="0"/>
          <w:szCs w:val="21"/>
        </w:rPr>
        <w:t>]-</w:t>
      </w:r>
      <w:r w:rsidRPr="006A6497">
        <w:rPr>
          <w:rFonts w:ascii="Consolas" w:eastAsia="宋体" w:hAnsi="Consolas" w:cs="宋体"/>
          <w:color w:val="A31515"/>
          <w:kern w:val="0"/>
          <w:szCs w:val="21"/>
        </w:rPr>
        <w:t>'0'</w:t>
      </w:r>
      <w:r w:rsidRPr="006A6497">
        <w:rPr>
          <w:rFonts w:ascii="Consolas" w:eastAsia="宋体" w:hAnsi="Consolas" w:cs="宋体"/>
          <w:color w:val="000000"/>
          <w:kern w:val="0"/>
          <w:szCs w:val="21"/>
        </w:rPr>
        <w:t>;</w:t>
      </w:r>
    </w:p>
    <w:p w14:paraId="6567FE9C"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AF00DB"/>
          <w:kern w:val="0"/>
          <w:szCs w:val="21"/>
        </w:rPr>
        <w:t>for</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j</w:t>
      </w:r>
      <w:r w:rsidRPr="006A6497">
        <w:rPr>
          <w:rFonts w:ascii="Consolas" w:eastAsia="宋体" w:hAnsi="Consolas" w:cs="宋体"/>
          <w:color w:val="000000"/>
          <w:kern w:val="0"/>
          <w:szCs w:val="21"/>
        </w:rPr>
        <w:t>&lt;</w:t>
      </w:r>
      <w:r w:rsidRPr="006A6497">
        <w:rPr>
          <w:rFonts w:ascii="Consolas" w:eastAsia="宋体" w:hAnsi="Consolas" w:cs="宋体"/>
          <w:color w:val="001080"/>
          <w:kern w:val="0"/>
          <w:szCs w:val="21"/>
        </w:rPr>
        <w:t>difa</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j</w:t>
      </w:r>
      <w:r w:rsidRPr="006A6497">
        <w:rPr>
          <w:rFonts w:ascii="Consolas" w:eastAsia="宋体" w:hAnsi="Consolas" w:cs="宋体"/>
          <w:color w:val="000000"/>
          <w:kern w:val="0"/>
          <w:szCs w:val="21"/>
        </w:rPr>
        <w:t>++)</w:t>
      </w:r>
    </w:p>
    <w:p w14:paraId="619F95DD"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1080"/>
          <w:kern w:val="0"/>
          <w:szCs w:val="21"/>
        </w:rPr>
        <w:t>result</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flag</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a</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difa</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j</w:t>
      </w:r>
      <w:r w:rsidRPr="006A6497">
        <w:rPr>
          <w:rFonts w:ascii="Consolas" w:eastAsia="宋体" w:hAnsi="Consolas" w:cs="宋体"/>
          <w:color w:val="000000"/>
          <w:kern w:val="0"/>
          <w:szCs w:val="21"/>
        </w:rPr>
        <w:t>-</w:t>
      </w:r>
      <w:r w:rsidRPr="006A6497">
        <w:rPr>
          <w:rFonts w:ascii="Consolas" w:eastAsia="宋体" w:hAnsi="Consolas" w:cs="宋体"/>
          <w:color w:val="098658"/>
          <w:kern w:val="0"/>
          <w:szCs w:val="21"/>
        </w:rPr>
        <w:t>1</w:t>
      </w:r>
      <w:r w:rsidRPr="006A6497">
        <w:rPr>
          <w:rFonts w:ascii="Consolas" w:eastAsia="宋体" w:hAnsi="Consolas" w:cs="宋体"/>
          <w:color w:val="000000"/>
          <w:kern w:val="0"/>
          <w:szCs w:val="21"/>
        </w:rPr>
        <w:t>];</w:t>
      </w:r>
    </w:p>
    <w:p w14:paraId="42452E67"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p>
    <w:p w14:paraId="73120D91"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AF00DB"/>
          <w:kern w:val="0"/>
          <w:szCs w:val="21"/>
        </w:rPr>
        <w:t>else</w:t>
      </w:r>
      <w:r w:rsidRPr="006A6497">
        <w:rPr>
          <w:rFonts w:ascii="Consolas" w:eastAsia="宋体" w:hAnsi="Consolas" w:cs="宋体"/>
          <w:color w:val="000000"/>
          <w:kern w:val="0"/>
          <w:szCs w:val="21"/>
        </w:rPr>
        <w:t>{</w:t>
      </w:r>
    </w:p>
    <w:p w14:paraId="169F5FF3"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00FF"/>
          <w:kern w:val="0"/>
          <w:szCs w:val="21"/>
        </w:rPr>
        <w:t>int</w:t>
      </w:r>
      <w:r w:rsidRPr="006A6497">
        <w:rPr>
          <w:rFonts w:ascii="Consolas" w:eastAsia="宋体" w:hAnsi="Consolas" w:cs="宋体"/>
          <w:color w:val="000000"/>
          <w:kern w:val="0"/>
          <w:szCs w:val="21"/>
        </w:rPr>
        <w:t> </w:t>
      </w:r>
      <w:r w:rsidRPr="006A6497">
        <w:rPr>
          <w:rFonts w:ascii="Consolas" w:eastAsia="宋体" w:hAnsi="Consolas" w:cs="宋体"/>
          <w:color w:val="001080"/>
          <w:kern w:val="0"/>
          <w:szCs w:val="21"/>
        </w:rPr>
        <w:t>j</w:t>
      </w:r>
      <w:r w:rsidRPr="006A6497">
        <w:rPr>
          <w:rFonts w:ascii="Consolas" w:eastAsia="宋体" w:hAnsi="Consolas" w:cs="宋体"/>
          <w:color w:val="000000"/>
          <w:kern w:val="0"/>
          <w:szCs w:val="21"/>
        </w:rPr>
        <w:t>=</w:t>
      </w:r>
      <w:r w:rsidRPr="006A6497">
        <w:rPr>
          <w:rFonts w:ascii="Consolas" w:eastAsia="宋体" w:hAnsi="Consolas" w:cs="宋体"/>
          <w:color w:val="098658"/>
          <w:kern w:val="0"/>
          <w:szCs w:val="21"/>
        </w:rPr>
        <w:t>0</w:t>
      </w:r>
      <w:r w:rsidRPr="006A6497">
        <w:rPr>
          <w:rFonts w:ascii="Consolas" w:eastAsia="宋体" w:hAnsi="Consolas" w:cs="宋体"/>
          <w:color w:val="000000"/>
          <w:kern w:val="0"/>
          <w:szCs w:val="21"/>
        </w:rPr>
        <w:t>;</w:t>
      </w:r>
    </w:p>
    <w:p w14:paraId="7B30B2E2"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AF00DB"/>
          <w:kern w:val="0"/>
          <w:szCs w:val="21"/>
        </w:rPr>
        <w:t>for</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j</w:t>
      </w:r>
      <w:r w:rsidRPr="006A6497">
        <w:rPr>
          <w:rFonts w:ascii="Consolas" w:eastAsia="宋体" w:hAnsi="Consolas" w:cs="宋体"/>
          <w:color w:val="000000"/>
          <w:kern w:val="0"/>
          <w:szCs w:val="21"/>
        </w:rPr>
        <w:t>&lt;</w:t>
      </w:r>
      <w:r w:rsidRPr="006A6497">
        <w:rPr>
          <w:rFonts w:ascii="Consolas" w:eastAsia="宋体" w:hAnsi="Consolas" w:cs="宋体"/>
          <w:color w:val="001080"/>
          <w:kern w:val="0"/>
          <w:szCs w:val="21"/>
        </w:rPr>
        <w:t>difa</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j</w:t>
      </w:r>
      <w:r w:rsidRPr="006A6497">
        <w:rPr>
          <w:rFonts w:ascii="Consolas" w:eastAsia="宋体" w:hAnsi="Consolas" w:cs="宋体"/>
          <w:color w:val="000000"/>
          <w:kern w:val="0"/>
          <w:szCs w:val="21"/>
        </w:rPr>
        <w:t>++)</w:t>
      </w:r>
    </w:p>
    <w:p w14:paraId="164B7E7E"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1080"/>
          <w:kern w:val="0"/>
          <w:szCs w:val="21"/>
        </w:rPr>
        <w:t>result</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flag</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b</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difb</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j</w:t>
      </w:r>
      <w:r w:rsidRPr="006A6497">
        <w:rPr>
          <w:rFonts w:ascii="Consolas" w:eastAsia="宋体" w:hAnsi="Consolas" w:cs="宋体"/>
          <w:color w:val="000000"/>
          <w:kern w:val="0"/>
          <w:szCs w:val="21"/>
        </w:rPr>
        <w:t>-</w:t>
      </w:r>
      <w:r w:rsidRPr="006A6497">
        <w:rPr>
          <w:rFonts w:ascii="Consolas" w:eastAsia="宋体" w:hAnsi="Consolas" w:cs="宋体"/>
          <w:color w:val="098658"/>
          <w:kern w:val="0"/>
          <w:szCs w:val="21"/>
        </w:rPr>
        <w:t>1</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a</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difa</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j</w:t>
      </w:r>
      <w:r w:rsidRPr="006A6497">
        <w:rPr>
          <w:rFonts w:ascii="Consolas" w:eastAsia="宋体" w:hAnsi="Consolas" w:cs="宋体"/>
          <w:color w:val="000000"/>
          <w:kern w:val="0"/>
          <w:szCs w:val="21"/>
        </w:rPr>
        <w:t>-</w:t>
      </w:r>
      <w:r w:rsidRPr="006A6497">
        <w:rPr>
          <w:rFonts w:ascii="Consolas" w:eastAsia="宋体" w:hAnsi="Consolas" w:cs="宋体"/>
          <w:color w:val="098658"/>
          <w:kern w:val="0"/>
          <w:szCs w:val="21"/>
        </w:rPr>
        <w:t>1</w:t>
      </w:r>
      <w:r w:rsidRPr="006A6497">
        <w:rPr>
          <w:rFonts w:ascii="Consolas" w:eastAsia="宋体" w:hAnsi="Consolas" w:cs="宋体"/>
          <w:color w:val="000000"/>
          <w:kern w:val="0"/>
          <w:szCs w:val="21"/>
        </w:rPr>
        <w:t>]-</w:t>
      </w:r>
      <w:r w:rsidRPr="006A6497">
        <w:rPr>
          <w:rFonts w:ascii="Consolas" w:eastAsia="宋体" w:hAnsi="Consolas" w:cs="宋体"/>
          <w:color w:val="A31515"/>
          <w:kern w:val="0"/>
          <w:szCs w:val="21"/>
        </w:rPr>
        <w:t>'0'</w:t>
      </w:r>
      <w:r w:rsidRPr="006A6497">
        <w:rPr>
          <w:rFonts w:ascii="Consolas" w:eastAsia="宋体" w:hAnsi="Consolas" w:cs="宋体"/>
          <w:color w:val="000000"/>
          <w:kern w:val="0"/>
          <w:szCs w:val="21"/>
        </w:rPr>
        <w:t>;</w:t>
      </w:r>
    </w:p>
    <w:p w14:paraId="69405AF3"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AF00DB"/>
          <w:kern w:val="0"/>
          <w:szCs w:val="21"/>
        </w:rPr>
        <w:t>for</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j</w:t>
      </w:r>
      <w:r w:rsidRPr="006A6497">
        <w:rPr>
          <w:rFonts w:ascii="Consolas" w:eastAsia="宋体" w:hAnsi="Consolas" w:cs="宋体"/>
          <w:color w:val="000000"/>
          <w:kern w:val="0"/>
          <w:szCs w:val="21"/>
        </w:rPr>
        <w:t>&lt;</w:t>
      </w:r>
      <w:r w:rsidRPr="006A6497">
        <w:rPr>
          <w:rFonts w:ascii="Consolas" w:eastAsia="宋体" w:hAnsi="Consolas" w:cs="宋体"/>
          <w:color w:val="001080"/>
          <w:kern w:val="0"/>
          <w:szCs w:val="21"/>
        </w:rPr>
        <w:t>difb</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j</w:t>
      </w:r>
      <w:r w:rsidRPr="006A6497">
        <w:rPr>
          <w:rFonts w:ascii="Consolas" w:eastAsia="宋体" w:hAnsi="Consolas" w:cs="宋体"/>
          <w:color w:val="000000"/>
          <w:kern w:val="0"/>
          <w:szCs w:val="21"/>
        </w:rPr>
        <w:t>++)</w:t>
      </w:r>
    </w:p>
    <w:p w14:paraId="64EDF870"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1080"/>
          <w:kern w:val="0"/>
          <w:szCs w:val="21"/>
        </w:rPr>
        <w:t>result</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flag</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b</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difb</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j</w:t>
      </w:r>
      <w:r w:rsidRPr="006A6497">
        <w:rPr>
          <w:rFonts w:ascii="Consolas" w:eastAsia="宋体" w:hAnsi="Consolas" w:cs="宋体"/>
          <w:color w:val="000000"/>
          <w:kern w:val="0"/>
          <w:szCs w:val="21"/>
        </w:rPr>
        <w:t>-</w:t>
      </w:r>
      <w:r w:rsidRPr="006A6497">
        <w:rPr>
          <w:rFonts w:ascii="Consolas" w:eastAsia="宋体" w:hAnsi="Consolas" w:cs="宋体"/>
          <w:color w:val="098658"/>
          <w:kern w:val="0"/>
          <w:szCs w:val="21"/>
        </w:rPr>
        <w:t>1</w:t>
      </w:r>
      <w:r w:rsidRPr="006A6497">
        <w:rPr>
          <w:rFonts w:ascii="Consolas" w:eastAsia="宋体" w:hAnsi="Consolas" w:cs="宋体"/>
          <w:color w:val="000000"/>
          <w:kern w:val="0"/>
          <w:szCs w:val="21"/>
        </w:rPr>
        <w:t>];</w:t>
      </w:r>
    </w:p>
    <w:p w14:paraId="1860CA90"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p>
    <w:p w14:paraId="5447C30A"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AF00DB"/>
          <w:kern w:val="0"/>
          <w:szCs w:val="21"/>
        </w:rPr>
        <w:t>for</w:t>
      </w:r>
      <w:r w:rsidRPr="006A6497">
        <w:rPr>
          <w:rFonts w:ascii="Consolas" w:eastAsia="宋体" w:hAnsi="Consolas" w:cs="宋体"/>
          <w:color w:val="000000"/>
          <w:kern w:val="0"/>
          <w:szCs w:val="21"/>
        </w:rPr>
        <w:t>(</w:t>
      </w:r>
      <w:r w:rsidRPr="006A6497">
        <w:rPr>
          <w:rFonts w:ascii="Consolas" w:eastAsia="宋体" w:hAnsi="Consolas" w:cs="宋体"/>
          <w:color w:val="0000FF"/>
          <w:kern w:val="0"/>
          <w:szCs w:val="21"/>
        </w:rPr>
        <w:t>int</w:t>
      </w:r>
      <w:r w:rsidRPr="006A6497">
        <w:rPr>
          <w:rFonts w:ascii="Consolas" w:eastAsia="宋体" w:hAnsi="Consolas" w:cs="宋体"/>
          <w:color w:val="000000"/>
          <w:kern w:val="0"/>
          <w:szCs w:val="21"/>
        </w:rPr>
        <w:t> </w:t>
      </w:r>
      <w:r w:rsidRPr="006A6497">
        <w:rPr>
          <w:rFonts w:ascii="Consolas" w:eastAsia="宋体" w:hAnsi="Consolas" w:cs="宋体"/>
          <w:color w:val="001080"/>
          <w:kern w:val="0"/>
          <w:szCs w:val="21"/>
        </w:rPr>
        <w:t>i</w:t>
      </w:r>
      <w:r w:rsidRPr="006A6497">
        <w:rPr>
          <w:rFonts w:ascii="Consolas" w:eastAsia="宋体" w:hAnsi="Consolas" w:cs="宋体"/>
          <w:color w:val="000000"/>
          <w:kern w:val="0"/>
          <w:szCs w:val="21"/>
        </w:rPr>
        <w:t>=</w:t>
      </w:r>
      <w:r w:rsidRPr="006A6497">
        <w:rPr>
          <w:rFonts w:ascii="Consolas" w:eastAsia="宋体" w:hAnsi="Consolas" w:cs="宋体"/>
          <w:color w:val="098658"/>
          <w:kern w:val="0"/>
          <w:szCs w:val="21"/>
        </w:rPr>
        <w:t>0</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i</w:t>
      </w:r>
      <w:r w:rsidRPr="006A6497">
        <w:rPr>
          <w:rFonts w:ascii="Consolas" w:eastAsia="宋体" w:hAnsi="Consolas" w:cs="宋体"/>
          <w:color w:val="000000"/>
          <w:kern w:val="0"/>
          <w:szCs w:val="21"/>
        </w:rPr>
        <w:t>&lt;</w:t>
      </w:r>
      <w:r w:rsidRPr="006A6497">
        <w:rPr>
          <w:rFonts w:ascii="Consolas" w:eastAsia="宋体" w:hAnsi="Consolas" w:cs="宋体"/>
          <w:color w:val="001080"/>
          <w:kern w:val="0"/>
          <w:szCs w:val="21"/>
        </w:rPr>
        <w:t>flag</w:t>
      </w:r>
      <w:r w:rsidRPr="006A6497">
        <w:rPr>
          <w:rFonts w:ascii="Consolas" w:eastAsia="宋体" w:hAnsi="Consolas" w:cs="宋体"/>
          <w:color w:val="000000"/>
          <w:kern w:val="0"/>
          <w:szCs w:val="21"/>
        </w:rPr>
        <w:t>-</w:t>
      </w:r>
      <w:r w:rsidRPr="006A6497">
        <w:rPr>
          <w:rFonts w:ascii="Consolas" w:eastAsia="宋体" w:hAnsi="Consolas" w:cs="宋体"/>
          <w:color w:val="098658"/>
          <w:kern w:val="0"/>
          <w:szCs w:val="21"/>
        </w:rPr>
        <w:t>1</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i</w:t>
      </w:r>
      <w:r w:rsidRPr="006A6497">
        <w:rPr>
          <w:rFonts w:ascii="Consolas" w:eastAsia="宋体" w:hAnsi="Consolas" w:cs="宋体"/>
          <w:color w:val="000000"/>
          <w:kern w:val="0"/>
          <w:szCs w:val="21"/>
        </w:rPr>
        <w:t>++)</w:t>
      </w:r>
    </w:p>
    <w:p w14:paraId="60123078"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p>
    <w:p w14:paraId="34DA63A1"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AF00DB"/>
          <w:kern w:val="0"/>
          <w:szCs w:val="21"/>
        </w:rPr>
        <w:t>if</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result</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i</w:t>
      </w:r>
      <w:r w:rsidRPr="006A6497">
        <w:rPr>
          <w:rFonts w:ascii="Consolas" w:eastAsia="宋体" w:hAnsi="Consolas" w:cs="宋体"/>
          <w:color w:val="000000"/>
          <w:kern w:val="0"/>
          <w:szCs w:val="21"/>
        </w:rPr>
        <w:t>]&gt;</w:t>
      </w:r>
      <w:r w:rsidRPr="006A6497">
        <w:rPr>
          <w:rFonts w:ascii="Consolas" w:eastAsia="宋体" w:hAnsi="Consolas" w:cs="宋体"/>
          <w:color w:val="A31515"/>
          <w:kern w:val="0"/>
          <w:szCs w:val="21"/>
        </w:rPr>
        <w:t>'9'</w:t>
      </w:r>
      <w:r w:rsidRPr="006A6497">
        <w:rPr>
          <w:rFonts w:ascii="Consolas" w:eastAsia="宋体" w:hAnsi="Consolas" w:cs="宋体"/>
          <w:color w:val="000000"/>
          <w:kern w:val="0"/>
          <w:szCs w:val="21"/>
        </w:rPr>
        <w:t>)</w:t>
      </w:r>
    </w:p>
    <w:p w14:paraId="392CF0E1"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p>
    <w:p w14:paraId="0C21B5F8"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1080"/>
          <w:kern w:val="0"/>
          <w:szCs w:val="21"/>
        </w:rPr>
        <w:t>result</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i</w:t>
      </w:r>
      <w:r w:rsidRPr="006A6497">
        <w:rPr>
          <w:rFonts w:ascii="Consolas" w:eastAsia="宋体" w:hAnsi="Consolas" w:cs="宋体"/>
          <w:color w:val="000000"/>
          <w:kern w:val="0"/>
          <w:szCs w:val="21"/>
        </w:rPr>
        <w:t>]-=</w:t>
      </w:r>
      <w:r w:rsidRPr="006A6497">
        <w:rPr>
          <w:rFonts w:ascii="Consolas" w:eastAsia="宋体" w:hAnsi="Consolas" w:cs="宋体"/>
          <w:color w:val="098658"/>
          <w:kern w:val="0"/>
          <w:szCs w:val="21"/>
        </w:rPr>
        <w:t>10</w:t>
      </w:r>
      <w:r w:rsidRPr="006A6497">
        <w:rPr>
          <w:rFonts w:ascii="Consolas" w:eastAsia="宋体" w:hAnsi="Consolas" w:cs="宋体"/>
          <w:color w:val="000000"/>
          <w:kern w:val="0"/>
          <w:szCs w:val="21"/>
        </w:rPr>
        <w:t>;</w:t>
      </w:r>
    </w:p>
    <w:p w14:paraId="044E907D"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AF00DB"/>
          <w:kern w:val="0"/>
          <w:szCs w:val="21"/>
        </w:rPr>
        <w:t>if</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result</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i</w:t>
      </w:r>
      <w:r w:rsidRPr="006A6497">
        <w:rPr>
          <w:rFonts w:ascii="Consolas" w:eastAsia="宋体" w:hAnsi="Consolas" w:cs="宋体"/>
          <w:color w:val="000000"/>
          <w:kern w:val="0"/>
          <w:szCs w:val="21"/>
        </w:rPr>
        <w:t>+</w:t>
      </w:r>
      <w:r w:rsidRPr="006A6497">
        <w:rPr>
          <w:rFonts w:ascii="Consolas" w:eastAsia="宋体" w:hAnsi="Consolas" w:cs="宋体"/>
          <w:color w:val="098658"/>
          <w:kern w:val="0"/>
          <w:szCs w:val="21"/>
        </w:rPr>
        <w:t>1</w:t>
      </w:r>
      <w:r w:rsidRPr="006A6497">
        <w:rPr>
          <w:rFonts w:ascii="Consolas" w:eastAsia="宋体" w:hAnsi="Consolas" w:cs="宋体"/>
          <w:color w:val="000000"/>
          <w:kern w:val="0"/>
          <w:szCs w:val="21"/>
        </w:rPr>
        <w:t>]==</w:t>
      </w:r>
      <w:r w:rsidRPr="006A6497">
        <w:rPr>
          <w:rFonts w:ascii="Consolas" w:eastAsia="宋体" w:hAnsi="Consolas" w:cs="宋体"/>
          <w:color w:val="A31515"/>
          <w:kern w:val="0"/>
          <w:szCs w:val="21"/>
        </w:rPr>
        <w:t>'.'</w:t>
      </w:r>
      <w:r w:rsidRPr="006A6497">
        <w:rPr>
          <w:rFonts w:ascii="Consolas" w:eastAsia="宋体" w:hAnsi="Consolas" w:cs="宋体"/>
          <w:color w:val="000000"/>
          <w:kern w:val="0"/>
          <w:szCs w:val="21"/>
        </w:rPr>
        <w:t>)</w:t>
      </w:r>
    </w:p>
    <w:p w14:paraId="5509B106"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1080"/>
          <w:kern w:val="0"/>
          <w:szCs w:val="21"/>
        </w:rPr>
        <w:t>result</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i</w:t>
      </w:r>
      <w:r w:rsidRPr="006A6497">
        <w:rPr>
          <w:rFonts w:ascii="Consolas" w:eastAsia="宋体" w:hAnsi="Consolas" w:cs="宋体"/>
          <w:color w:val="000000"/>
          <w:kern w:val="0"/>
          <w:szCs w:val="21"/>
        </w:rPr>
        <w:t>+</w:t>
      </w:r>
      <w:r w:rsidRPr="006A6497">
        <w:rPr>
          <w:rFonts w:ascii="Consolas" w:eastAsia="宋体" w:hAnsi="Consolas" w:cs="宋体"/>
          <w:color w:val="098658"/>
          <w:kern w:val="0"/>
          <w:szCs w:val="21"/>
        </w:rPr>
        <w:t>2</w:t>
      </w:r>
      <w:r w:rsidRPr="006A6497">
        <w:rPr>
          <w:rFonts w:ascii="Consolas" w:eastAsia="宋体" w:hAnsi="Consolas" w:cs="宋体"/>
          <w:color w:val="000000"/>
          <w:kern w:val="0"/>
          <w:szCs w:val="21"/>
        </w:rPr>
        <w:t>]++;</w:t>
      </w:r>
    </w:p>
    <w:p w14:paraId="6FD9140F"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AF00DB"/>
          <w:kern w:val="0"/>
          <w:szCs w:val="21"/>
        </w:rPr>
        <w:t>else</w:t>
      </w:r>
    </w:p>
    <w:p w14:paraId="75E37E54"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1080"/>
          <w:kern w:val="0"/>
          <w:szCs w:val="21"/>
        </w:rPr>
        <w:t>result</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i</w:t>
      </w:r>
      <w:r w:rsidRPr="006A6497">
        <w:rPr>
          <w:rFonts w:ascii="Consolas" w:eastAsia="宋体" w:hAnsi="Consolas" w:cs="宋体"/>
          <w:color w:val="000000"/>
          <w:kern w:val="0"/>
          <w:szCs w:val="21"/>
        </w:rPr>
        <w:t>+</w:t>
      </w:r>
      <w:r w:rsidRPr="006A6497">
        <w:rPr>
          <w:rFonts w:ascii="Consolas" w:eastAsia="宋体" w:hAnsi="Consolas" w:cs="宋体"/>
          <w:color w:val="098658"/>
          <w:kern w:val="0"/>
          <w:szCs w:val="21"/>
        </w:rPr>
        <w:t>1</w:t>
      </w:r>
      <w:r w:rsidRPr="006A6497">
        <w:rPr>
          <w:rFonts w:ascii="Consolas" w:eastAsia="宋体" w:hAnsi="Consolas" w:cs="宋体"/>
          <w:color w:val="000000"/>
          <w:kern w:val="0"/>
          <w:szCs w:val="21"/>
        </w:rPr>
        <w:t>]++;</w:t>
      </w:r>
    </w:p>
    <w:p w14:paraId="33725886"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p>
    <w:p w14:paraId="44BAD7D5"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p>
    <w:p w14:paraId="4EF6E756"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AF00DB"/>
          <w:kern w:val="0"/>
          <w:szCs w:val="21"/>
        </w:rPr>
        <w:t>if</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result</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flag</w:t>
      </w:r>
      <w:r w:rsidRPr="006A6497">
        <w:rPr>
          <w:rFonts w:ascii="Consolas" w:eastAsia="宋体" w:hAnsi="Consolas" w:cs="宋体"/>
          <w:color w:val="000000"/>
          <w:kern w:val="0"/>
          <w:szCs w:val="21"/>
        </w:rPr>
        <w:t>-</w:t>
      </w:r>
      <w:r w:rsidRPr="006A6497">
        <w:rPr>
          <w:rFonts w:ascii="Consolas" w:eastAsia="宋体" w:hAnsi="Consolas" w:cs="宋体"/>
          <w:color w:val="098658"/>
          <w:kern w:val="0"/>
          <w:szCs w:val="21"/>
        </w:rPr>
        <w:t>1</w:t>
      </w:r>
      <w:r w:rsidRPr="006A6497">
        <w:rPr>
          <w:rFonts w:ascii="Consolas" w:eastAsia="宋体" w:hAnsi="Consolas" w:cs="宋体"/>
          <w:color w:val="000000"/>
          <w:kern w:val="0"/>
          <w:szCs w:val="21"/>
        </w:rPr>
        <w:t>]&gt;</w:t>
      </w:r>
      <w:r w:rsidRPr="006A6497">
        <w:rPr>
          <w:rFonts w:ascii="Consolas" w:eastAsia="宋体" w:hAnsi="Consolas" w:cs="宋体"/>
          <w:color w:val="A31515"/>
          <w:kern w:val="0"/>
          <w:szCs w:val="21"/>
        </w:rPr>
        <w:t>'9'</w:t>
      </w:r>
      <w:r w:rsidRPr="006A6497">
        <w:rPr>
          <w:rFonts w:ascii="Consolas" w:eastAsia="宋体" w:hAnsi="Consolas" w:cs="宋体"/>
          <w:color w:val="000000"/>
          <w:kern w:val="0"/>
          <w:szCs w:val="21"/>
        </w:rPr>
        <w:t>)</w:t>
      </w:r>
    </w:p>
    <w:p w14:paraId="7115A9BA"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p>
    <w:p w14:paraId="671D3C74"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1080"/>
          <w:kern w:val="0"/>
          <w:szCs w:val="21"/>
        </w:rPr>
        <w:t>result</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flag</w:t>
      </w:r>
      <w:r w:rsidRPr="006A6497">
        <w:rPr>
          <w:rFonts w:ascii="Consolas" w:eastAsia="宋体" w:hAnsi="Consolas" w:cs="宋体"/>
          <w:color w:val="000000"/>
          <w:kern w:val="0"/>
          <w:szCs w:val="21"/>
        </w:rPr>
        <w:t>-</w:t>
      </w:r>
      <w:r w:rsidRPr="006A6497">
        <w:rPr>
          <w:rFonts w:ascii="Consolas" w:eastAsia="宋体" w:hAnsi="Consolas" w:cs="宋体"/>
          <w:color w:val="098658"/>
          <w:kern w:val="0"/>
          <w:szCs w:val="21"/>
        </w:rPr>
        <w:t>1</w:t>
      </w:r>
      <w:r w:rsidRPr="006A6497">
        <w:rPr>
          <w:rFonts w:ascii="Consolas" w:eastAsia="宋体" w:hAnsi="Consolas" w:cs="宋体"/>
          <w:color w:val="000000"/>
          <w:kern w:val="0"/>
          <w:szCs w:val="21"/>
        </w:rPr>
        <w:t>]-=</w:t>
      </w:r>
      <w:r w:rsidRPr="006A6497">
        <w:rPr>
          <w:rFonts w:ascii="Consolas" w:eastAsia="宋体" w:hAnsi="Consolas" w:cs="宋体"/>
          <w:color w:val="098658"/>
          <w:kern w:val="0"/>
          <w:szCs w:val="21"/>
        </w:rPr>
        <w:t>10</w:t>
      </w:r>
      <w:r w:rsidRPr="006A6497">
        <w:rPr>
          <w:rFonts w:ascii="Consolas" w:eastAsia="宋体" w:hAnsi="Consolas" w:cs="宋体"/>
          <w:color w:val="000000"/>
          <w:kern w:val="0"/>
          <w:szCs w:val="21"/>
        </w:rPr>
        <w:t>;</w:t>
      </w:r>
    </w:p>
    <w:p w14:paraId="67A51FF4"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1080"/>
          <w:kern w:val="0"/>
          <w:szCs w:val="21"/>
        </w:rPr>
        <w:t>result</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flag</w:t>
      </w:r>
      <w:r w:rsidRPr="006A6497">
        <w:rPr>
          <w:rFonts w:ascii="Consolas" w:eastAsia="宋体" w:hAnsi="Consolas" w:cs="宋体"/>
          <w:color w:val="000000"/>
          <w:kern w:val="0"/>
          <w:szCs w:val="21"/>
        </w:rPr>
        <w:t>]=</w:t>
      </w:r>
      <w:r w:rsidRPr="006A6497">
        <w:rPr>
          <w:rFonts w:ascii="Consolas" w:eastAsia="宋体" w:hAnsi="Consolas" w:cs="宋体"/>
          <w:color w:val="A31515"/>
          <w:kern w:val="0"/>
          <w:szCs w:val="21"/>
        </w:rPr>
        <w:t>'1'</w:t>
      </w:r>
      <w:r w:rsidRPr="006A6497">
        <w:rPr>
          <w:rFonts w:ascii="Consolas" w:eastAsia="宋体" w:hAnsi="Consolas" w:cs="宋体"/>
          <w:color w:val="000000"/>
          <w:kern w:val="0"/>
          <w:szCs w:val="21"/>
        </w:rPr>
        <w:t>;</w:t>
      </w:r>
    </w:p>
    <w:p w14:paraId="44C7D079"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1080"/>
          <w:kern w:val="0"/>
          <w:szCs w:val="21"/>
        </w:rPr>
        <w:t>result</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flag</w:t>
      </w:r>
      <w:r w:rsidRPr="006A6497">
        <w:rPr>
          <w:rFonts w:ascii="Consolas" w:eastAsia="宋体" w:hAnsi="Consolas" w:cs="宋体"/>
          <w:color w:val="000000"/>
          <w:kern w:val="0"/>
          <w:szCs w:val="21"/>
        </w:rPr>
        <w:t>+</w:t>
      </w:r>
      <w:r w:rsidRPr="006A6497">
        <w:rPr>
          <w:rFonts w:ascii="Consolas" w:eastAsia="宋体" w:hAnsi="Consolas" w:cs="宋体"/>
          <w:color w:val="098658"/>
          <w:kern w:val="0"/>
          <w:szCs w:val="21"/>
        </w:rPr>
        <w:t>1</w:t>
      </w:r>
      <w:r w:rsidRPr="006A6497">
        <w:rPr>
          <w:rFonts w:ascii="Consolas" w:eastAsia="宋体" w:hAnsi="Consolas" w:cs="宋体"/>
          <w:color w:val="000000"/>
          <w:kern w:val="0"/>
          <w:szCs w:val="21"/>
        </w:rPr>
        <w:t>]=</w:t>
      </w:r>
      <w:r w:rsidRPr="006A6497">
        <w:rPr>
          <w:rFonts w:ascii="Consolas" w:eastAsia="宋体" w:hAnsi="Consolas" w:cs="宋体"/>
          <w:color w:val="A31515"/>
          <w:kern w:val="0"/>
          <w:szCs w:val="21"/>
        </w:rPr>
        <w:t>'</w:t>
      </w:r>
      <w:r w:rsidRPr="006A6497">
        <w:rPr>
          <w:rFonts w:ascii="Consolas" w:eastAsia="宋体" w:hAnsi="Consolas" w:cs="宋体"/>
          <w:color w:val="EE0000"/>
          <w:kern w:val="0"/>
          <w:szCs w:val="21"/>
        </w:rPr>
        <w:t>\0</w:t>
      </w:r>
      <w:r w:rsidRPr="006A6497">
        <w:rPr>
          <w:rFonts w:ascii="Consolas" w:eastAsia="宋体" w:hAnsi="Consolas" w:cs="宋体"/>
          <w:color w:val="A31515"/>
          <w:kern w:val="0"/>
          <w:szCs w:val="21"/>
        </w:rPr>
        <w:t>'</w:t>
      </w:r>
      <w:r w:rsidRPr="006A6497">
        <w:rPr>
          <w:rFonts w:ascii="Consolas" w:eastAsia="宋体" w:hAnsi="Consolas" w:cs="宋体"/>
          <w:color w:val="000000"/>
          <w:kern w:val="0"/>
          <w:szCs w:val="21"/>
        </w:rPr>
        <w:t>;</w:t>
      </w:r>
    </w:p>
    <w:p w14:paraId="40957CF6"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lastRenderedPageBreak/>
        <w:t>        </w:t>
      </w:r>
      <w:r w:rsidRPr="006A6497">
        <w:rPr>
          <w:rFonts w:ascii="Consolas" w:eastAsia="宋体" w:hAnsi="Consolas" w:cs="宋体"/>
          <w:color w:val="AF00DB"/>
          <w:kern w:val="0"/>
          <w:szCs w:val="21"/>
        </w:rPr>
        <w:t>for</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flag</w:t>
      </w:r>
      <w:r w:rsidRPr="006A6497">
        <w:rPr>
          <w:rFonts w:ascii="Consolas" w:eastAsia="宋体" w:hAnsi="Consolas" w:cs="宋体"/>
          <w:color w:val="000000"/>
          <w:kern w:val="0"/>
          <w:szCs w:val="21"/>
        </w:rPr>
        <w:t>&gt;=</w:t>
      </w:r>
      <w:r w:rsidRPr="006A6497">
        <w:rPr>
          <w:rFonts w:ascii="Consolas" w:eastAsia="宋体" w:hAnsi="Consolas" w:cs="宋体"/>
          <w:color w:val="098658"/>
          <w:kern w:val="0"/>
          <w:szCs w:val="21"/>
        </w:rPr>
        <w:t>0</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flag</w:t>
      </w:r>
      <w:r w:rsidRPr="006A6497">
        <w:rPr>
          <w:rFonts w:ascii="Consolas" w:eastAsia="宋体" w:hAnsi="Consolas" w:cs="宋体"/>
          <w:color w:val="000000"/>
          <w:kern w:val="0"/>
          <w:szCs w:val="21"/>
        </w:rPr>
        <w:t>--)</w:t>
      </w:r>
    </w:p>
    <w:p w14:paraId="41E7BC63"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795E26"/>
          <w:kern w:val="0"/>
          <w:szCs w:val="21"/>
        </w:rPr>
        <w:t>printf</w:t>
      </w:r>
      <w:r w:rsidRPr="006A6497">
        <w:rPr>
          <w:rFonts w:ascii="Consolas" w:eastAsia="宋体" w:hAnsi="Consolas" w:cs="宋体"/>
          <w:color w:val="000000"/>
          <w:kern w:val="0"/>
          <w:szCs w:val="21"/>
        </w:rPr>
        <w:t>(</w:t>
      </w:r>
      <w:r w:rsidRPr="006A6497">
        <w:rPr>
          <w:rFonts w:ascii="Consolas" w:eastAsia="宋体" w:hAnsi="Consolas" w:cs="宋体"/>
          <w:color w:val="A31515"/>
          <w:kern w:val="0"/>
          <w:szCs w:val="21"/>
        </w:rPr>
        <w:t>"%c"</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result</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flag</w:t>
      </w:r>
      <w:r w:rsidRPr="006A6497">
        <w:rPr>
          <w:rFonts w:ascii="Consolas" w:eastAsia="宋体" w:hAnsi="Consolas" w:cs="宋体"/>
          <w:color w:val="000000"/>
          <w:kern w:val="0"/>
          <w:szCs w:val="21"/>
        </w:rPr>
        <w:t>]);</w:t>
      </w:r>
    </w:p>
    <w:p w14:paraId="723305B1"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p>
    <w:p w14:paraId="2A6E4E70"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AF00DB"/>
          <w:kern w:val="0"/>
          <w:szCs w:val="21"/>
        </w:rPr>
        <w:t>else</w:t>
      </w:r>
    </w:p>
    <w:p w14:paraId="64C3F155"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p>
    <w:p w14:paraId="4C0E3121"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1080"/>
          <w:kern w:val="0"/>
          <w:szCs w:val="21"/>
        </w:rPr>
        <w:t>result</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flag</w:t>
      </w:r>
      <w:r w:rsidRPr="006A6497">
        <w:rPr>
          <w:rFonts w:ascii="Consolas" w:eastAsia="宋体" w:hAnsi="Consolas" w:cs="宋体"/>
          <w:color w:val="000000"/>
          <w:kern w:val="0"/>
          <w:szCs w:val="21"/>
        </w:rPr>
        <w:t>]=</w:t>
      </w:r>
      <w:r w:rsidRPr="006A6497">
        <w:rPr>
          <w:rFonts w:ascii="Consolas" w:eastAsia="宋体" w:hAnsi="Consolas" w:cs="宋体"/>
          <w:color w:val="A31515"/>
          <w:kern w:val="0"/>
          <w:szCs w:val="21"/>
        </w:rPr>
        <w:t>'</w:t>
      </w:r>
      <w:r w:rsidRPr="006A6497">
        <w:rPr>
          <w:rFonts w:ascii="Consolas" w:eastAsia="宋体" w:hAnsi="Consolas" w:cs="宋体"/>
          <w:color w:val="EE0000"/>
          <w:kern w:val="0"/>
          <w:szCs w:val="21"/>
        </w:rPr>
        <w:t>\0</w:t>
      </w:r>
      <w:r w:rsidRPr="006A6497">
        <w:rPr>
          <w:rFonts w:ascii="Consolas" w:eastAsia="宋体" w:hAnsi="Consolas" w:cs="宋体"/>
          <w:color w:val="A31515"/>
          <w:kern w:val="0"/>
          <w:szCs w:val="21"/>
        </w:rPr>
        <w:t>'</w:t>
      </w:r>
      <w:r w:rsidRPr="006A6497">
        <w:rPr>
          <w:rFonts w:ascii="Consolas" w:eastAsia="宋体" w:hAnsi="Consolas" w:cs="宋体"/>
          <w:color w:val="000000"/>
          <w:kern w:val="0"/>
          <w:szCs w:val="21"/>
        </w:rPr>
        <w:t>;</w:t>
      </w:r>
    </w:p>
    <w:p w14:paraId="577FA45D"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AF00DB"/>
          <w:kern w:val="0"/>
          <w:szCs w:val="21"/>
        </w:rPr>
        <w:t>for</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flag</w:t>
      </w:r>
      <w:r w:rsidRPr="006A6497">
        <w:rPr>
          <w:rFonts w:ascii="Consolas" w:eastAsia="宋体" w:hAnsi="Consolas" w:cs="宋体"/>
          <w:color w:val="000000"/>
          <w:kern w:val="0"/>
          <w:szCs w:val="21"/>
        </w:rPr>
        <w:t>&gt;=</w:t>
      </w:r>
      <w:r w:rsidRPr="006A6497">
        <w:rPr>
          <w:rFonts w:ascii="Consolas" w:eastAsia="宋体" w:hAnsi="Consolas" w:cs="宋体"/>
          <w:color w:val="098658"/>
          <w:kern w:val="0"/>
          <w:szCs w:val="21"/>
        </w:rPr>
        <w:t>1</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flag</w:t>
      </w:r>
      <w:r w:rsidRPr="006A6497">
        <w:rPr>
          <w:rFonts w:ascii="Consolas" w:eastAsia="宋体" w:hAnsi="Consolas" w:cs="宋体"/>
          <w:color w:val="000000"/>
          <w:kern w:val="0"/>
          <w:szCs w:val="21"/>
        </w:rPr>
        <w:t>--)</w:t>
      </w:r>
    </w:p>
    <w:p w14:paraId="56D17AC5"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795E26"/>
          <w:kern w:val="0"/>
          <w:szCs w:val="21"/>
        </w:rPr>
        <w:t>printf</w:t>
      </w:r>
      <w:r w:rsidRPr="006A6497">
        <w:rPr>
          <w:rFonts w:ascii="Consolas" w:eastAsia="宋体" w:hAnsi="Consolas" w:cs="宋体"/>
          <w:color w:val="000000"/>
          <w:kern w:val="0"/>
          <w:szCs w:val="21"/>
        </w:rPr>
        <w:t>(</w:t>
      </w:r>
      <w:r w:rsidRPr="006A6497">
        <w:rPr>
          <w:rFonts w:ascii="Consolas" w:eastAsia="宋体" w:hAnsi="Consolas" w:cs="宋体"/>
          <w:color w:val="A31515"/>
          <w:kern w:val="0"/>
          <w:szCs w:val="21"/>
        </w:rPr>
        <w:t>"%c"</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result</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flag</w:t>
      </w:r>
      <w:r w:rsidRPr="006A6497">
        <w:rPr>
          <w:rFonts w:ascii="Consolas" w:eastAsia="宋体" w:hAnsi="Consolas" w:cs="宋体"/>
          <w:color w:val="000000"/>
          <w:kern w:val="0"/>
          <w:szCs w:val="21"/>
        </w:rPr>
        <w:t>-</w:t>
      </w:r>
      <w:r w:rsidRPr="006A6497">
        <w:rPr>
          <w:rFonts w:ascii="Consolas" w:eastAsia="宋体" w:hAnsi="Consolas" w:cs="宋体"/>
          <w:color w:val="098658"/>
          <w:kern w:val="0"/>
          <w:szCs w:val="21"/>
        </w:rPr>
        <w:t>1</w:t>
      </w:r>
      <w:r w:rsidRPr="006A6497">
        <w:rPr>
          <w:rFonts w:ascii="Consolas" w:eastAsia="宋体" w:hAnsi="Consolas" w:cs="宋体"/>
          <w:color w:val="000000"/>
          <w:kern w:val="0"/>
          <w:szCs w:val="21"/>
        </w:rPr>
        <w:t>]);</w:t>
      </w:r>
    </w:p>
    <w:p w14:paraId="3D5FC27D"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p>
    <w:p w14:paraId="1DB516F8"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AF00DB"/>
          <w:kern w:val="0"/>
          <w:szCs w:val="21"/>
        </w:rPr>
        <w:t>return</w:t>
      </w:r>
      <w:r w:rsidRPr="006A6497">
        <w:rPr>
          <w:rFonts w:ascii="Consolas" w:eastAsia="宋体" w:hAnsi="Consolas" w:cs="宋体"/>
          <w:color w:val="000000"/>
          <w:kern w:val="0"/>
          <w:szCs w:val="21"/>
        </w:rPr>
        <w:t> </w:t>
      </w:r>
      <w:r w:rsidRPr="006A6497">
        <w:rPr>
          <w:rFonts w:ascii="Consolas" w:eastAsia="宋体" w:hAnsi="Consolas" w:cs="宋体"/>
          <w:color w:val="098658"/>
          <w:kern w:val="0"/>
          <w:szCs w:val="21"/>
        </w:rPr>
        <w:t>0</w:t>
      </w:r>
      <w:r w:rsidRPr="006A6497">
        <w:rPr>
          <w:rFonts w:ascii="Consolas" w:eastAsia="宋体" w:hAnsi="Consolas" w:cs="宋体"/>
          <w:color w:val="000000"/>
          <w:kern w:val="0"/>
          <w:szCs w:val="21"/>
        </w:rPr>
        <w:t>;</w:t>
      </w:r>
    </w:p>
    <w:p w14:paraId="473EEE9A"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w:t>
      </w:r>
    </w:p>
    <w:p w14:paraId="33113B69" w14:textId="1635B56D" w:rsidR="0090212D" w:rsidRPr="006A6497" w:rsidRDefault="006A6497" w:rsidP="006A6497">
      <w:pPr>
        <w:pStyle w:val="a8"/>
        <w:widowControl/>
        <w:numPr>
          <w:ilvl w:val="0"/>
          <w:numId w:val="34"/>
        </w:numPr>
        <w:shd w:val="clear" w:color="auto" w:fill="FFFFFF"/>
        <w:spacing w:line="285" w:lineRule="atLeast"/>
        <w:ind w:firstLineChars="0"/>
        <w:jc w:val="left"/>
        <w:rPr>
          <w:rFonts w:ascii="Times New Roman" w:eastAsia="宋体" w:hAnsi="Times New Roman" w:cs="Times New Roman"/>
          <w:sz w:val="24"/>
          <w:szCs w:val="24"/>
        </w:rPr>
      </w:pPr>
      <w:r w:rsidRPr="006A6497">
        <w:rPr>
          <w:rFonts w:ascii="Times New Roman" w:eastAsia="宋体" w:hAnsi="Times New Roman" w:cs="Times New Roman" w:hint="eastAsia"/>
          <w:sz w:val="24"/>
          <w:szCs w:val="24"/>
        </w:rPr>
        <w:t>程序运行结果：</w:t>
      </w:r>
    </w:p>
    <w:p w14:paraId="74614962" w14:textId="2DD0ECEC" w:rsidR="006A6497" w:rsidRPr="006A6497" w:rsidRDefault="006A6497" w:rsidP="006A6497">
      <w:pPr>
        <w:pStyle w:val="a8"/>
        <w:widowControl/>
        <w:numPr>
          <w:ilvl w:val="0"/>
          <w:numId w:val="35"/>
        </w:numPr>
        <w:shd w:val="clear" w:color="auto" w:fill="FFFFFF"/>
        <w:spacing w:line="285" w:lineRule="atLeast"/>
        <w:ind w:firstLineChars="0"/>
        <w:jc w:val="left"/>
        <w:rPr>
          <w:rFonts w:ascii="Times New Roman" w:eastAsia="宋体" w:hAnsi="Times New Roman" w:cs="Times New Roman"/>
          <w:sz w:val="24"/>
          <w:szCs w:val="24"/>
        </w:rPr>
      </w:pPr>
      <w:r w:rsidRPr="006A6497">
        <w:rPr>
          <w:rFonts w:ascii="Times New Roman" w:eastAsia="宋体" w:hAnsi="Times New Roman" w:cs="Times New Roman" w:hint="eastAsia"/>
          <w:sz w:val="24"/>
          <w:szCs w:val="24"/>
        </w:rPr>
        <w:t>测试数据：</w:t>
      </w:r>
    </w:p>
    <w:tbl>
      <w:tblPr>
        <w:tblStyle w:val="a9"/>
        <w:tblW w:w="10292" w:type="dxa"/>
        <w:tblInd w:w="-652" w:type="dxa"/>
        <w:tblLayout w:type="fixed"/>
        <w:tblLook w:val="04A0" w:firstRow="1" w:lastRow="0" w:firstColumn="1" w:lastColumn="0" w:noHBand="0" w:noVBand="1"/>
      </w:tblPr>
      <w:tblGrid>
        <w:gridCol w:w="1150"/>
        <w:gridCol w:w="2049"/>
        <w:gridCol w:w="2693"/>
        <w:gridCol w:w="2268"/>
        <w:gridCol w:w="2132"/>
      </w:tblGrid>
      <w:tr w:rsidR="006A6497" w14:paraId="5AB0A421" w14:textId="77777777" w:rsidTr="006A6497">
        <w:trPr>
          <w:trHeight w:val="688"/>
        </w:trPr>
        <w:tc>
          <w:tcPr>
            <w:tcW w:w="1150" w:type="dxa"/>
          </w:tcPr>
          <w:p w14:paraId="06181A45" w14:textId="77777777" w:rsidR="006A6497" w:rsidRDefault="006A6497" w:rsidP="006A6497">
            <w:pPr>
              <w:pStyle w:val="a8"/>
              <w:widowControl/>
              <w:spacing w:line="285" w:lineRule="atLeast"/>
              <w:ind w:firstLineChars="0" w:firstLine="0"/>
              <w:jc w:val="left"/>
              <w:rPr>
                <w:rFonts w:ascii="Times New Roman" w:eastAsia="宋体" w:hAnsi="Times New Roman" w:cs="Times New Roman" w:hint="eastAsia"/>
                <w:sz w:val="24"/>
                <w:szCs w:val="24"/>
              </w:rPr>
            </w:pPr>
          </w:p>
        </w:tc>
        <w:tc>
          <w:tcPr>
            <w:tcW w:w="2049" w:type="dxa"/>
          </w:tcPr>
          <w:p w14:paraId="65B47D24" w14:textId="7338278C" w:rsidR="006A6497" w:rsidRDefault="006A6497" w:rsidP="006A6497">
            <w:pPr>
              <w:pStyle w:val="a8"/>
              <w:widowControl/>
              <w:spacing w:line="285" w:lineRule="atLeast"/>
              <w:ind w:firstLineChars="0" w:firstLine="0"/>
              <w:jc w:val="left"/>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输入</w:t>
            </w:r>
            <w:r>
              <w:rPr>
                <w:rFonts w:ascii="Times New Roman" w:eastAsia="宋体" w:hAnsi="Times New Roman" w:cs="Times New Roman" w:hint="eastAsia"/>
                <w:sz w:val="24"/>
                <w:szCs w:val="24"/>
              </w:rPr>
              <w:t>a</w:t>
            </w:r>
          </w:p>
        </w:tc>
        <w:tc>
          <w:tcPr>
            <w:tcW w:w="2693" w:type="dxa"/>
          </w:tcPr>
          <w:p w14:paraId="5831B122" w14:textId="5A27D09F" w:rsidR="006A6497" w:rsidRDefault="006A6497" w:rsidP="006A6497">
            <w:pPr>
              <w:pStyle w:val="a8"/>
              <w:widowControl/>
              <w:spacing w:line="285" w:lineRule="atLeast"/>
              <w:ind w:firstLineChars="0" w:firstLine="0"/>
              <w:jc w:val="left"/>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输入</w:t>
            </w:r>
            <w:r>
              <w:rPr>
                <w:rFonts w:ascii="Times New Roman" w:eastAsia="宋体" w:hAnsi="Times New Roman" w:cs="Times New Roman" w:hint="eastAsia"/>
                <w:sz w:val="24"/>
                <w:szCs w:val="24"/>
              </w:rPr>
              <w:t>b</w:t>
            </w:r>
          </w:p>
        </w:tc>
        <w:tc>
          <w:tcPr>
            <w:tcW w:w="2268" w:type="dxa"/>
          </w:tcPr>
          <w:p w14:paraId="05654424" w14:textId="68FF7032" w:rsidR="006A6497" w:rsidRDefault="006A6497" w:rsidP="006A6497">
            <w:pPr>
              <w:pStyle w:val="a8"/>
              <w:widowControl/>
              <w:spacing w:line="285" w:lineRule="atLeast"/>
              <w:ind w:firstLineChars="0" w:firstLine="0"/>
              <w:jc w:val="left"/>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理论结果</w:t>
            </w:r>
          </w:p>
        </w:tc>
        <w:tc>
          <w:tcPr>
            <w:tcW w:w="2132" w:type="dxa"/>
          </w:tcPr>
          <w:p w14:paraId="18F3C3F1" w14:textId="42F131E6" w:rsidR="006A6497" w:rsidRDefault="006A6497" w:rsidP="006A6497">
            <w:pPr>
              <w:pStyle w:val="a8"/>
              <w:widowControl/>
              <w:spacing w:line="285" w:lineRule="atLeast"/>
              <w:ind w:firstLineChars="0" w:firstLine="0"/>
              <w:jc w:val="left"/>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实际结果</w:t>
            </w:r>
          </w:p>
        </w:tc>
      </w:tr>
      <w:tr w:rsidR="006A6497" w14:paraId="6F0518E5" w14:textId="77777777" w:rsidTr="006A6497">
        <w:trPr>
          <w:trHeight w:val="699"/>
        </w:trPr>
        <w:tc>
          <w:tcPr>
            <w:tcW w:w="1150" w:type="dxa"/>
          </w:tcPr>
          <w:p w14:paraId="45956CF1" w14:textId="348D4D5D" w:rsidR="006A6497" w:rsidRDefault="006A6497" w:rsidP="006A6497">
            <w:pPr>
              <w:pStyle w:val="a8"/>
              <w:widowControl/>
              <w:spacing w:line="285" w:lineRule="atLeast"/>
              <w:ind w:firstLineChars="0" w:firstLine="0"/>
              <w:jc w:val="left"/>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用例</w:t>
            </w:r>
            <w:r>
              <w:rPr>
                <w:rFonts w:ascii="Times New Roman" w:eastAsia="宋体" w:hAnsi="Times New Roman" w:cs="Times New Roman" w:hint="eastAsia"/>
                <w:sz w:val="24"/>
                <w:szCs w:val="24"/>
              </w:rPr>
              <w:t>1</w:t>
            </w:r>
          </w:p>
        </w:tc>
        <w:tc>
          <w:tcPr>
            <w:tcW w:w="2049" w:type="dxa"/>
          </w:tcPr>
          <w:p w14:paraId="1081230F" w14:textId="3444384F" w:rsidR="006A6497" w:rsidRDefault="006A6497" w:rsidP="006A6497">
            <w:pPr>
              <w:pStyle w:val="a8"/>
              <w:widowControl/>
              <w:spacing w:line="285" w:lineRule="atLeast"/>
              <w:ind w:firstLineChars="0" w:firstLine="0"/>
              <w:jc w:val="left"/>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111222233334444.55554444</w:t>
            </w:r>
          </w:p>
        </w:tc>
        <w:tc>
          <w:tcPr>
            <w:tcW w:w="2693" w:type="dxa"/>
          </w:tcPr>
          <w:p w14:paraId="452AB131" w14:textId="75C97FD6" w:rsidR="006A6497" w:rsidRDefault="006A6497" w:rsidP="006A6497">
            <w:pPr>
              <w:pStyle w:val="a8"/>
              <w:widowControl/>
              <w:spacing w:line="285" w:lineRule="atLeast"/>
              <w:ind w:firstLineChars="0" w:firstLine="0"/>
              <w:jc w:val="left"/>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4</w:t>
            </w:r>
            <w:r>
              <w:rPr>
                <w:rFonts w:ascii="Times New Roman" w:eastAsia="宋体" w:hAnsi="Times New Roman" w:cs="Times New Roman"/>
                <w:sz w:val="24"/>
                <w:szCs w:val="24"/>
              </w:rPr>
              <w:t>444333322221111.00001111</w:t>
            </w:r>
          </w:p>
        </w:tc>
        <w:tc>
          <w:tcPr>
            <w:tcW w:w="2268" w:type="dxa"/>
          </w:tcPr>
          <w:p w14:paraId="11DC8E3A" w14:textId="750156AE" w:rsidR="006A6497" w:rsidRDefault="006A6497" w:rsidP="006A6497">
            <w:pPr>
              <w:pStyle w:val="a8"/>
              <w:widowControl/>
              <w:spacing w:line="285" w:lineRule="atLeast"/>
              <w:ind w:firstLineChars="0" w:firstLine="0"/>
              <w:jc w:val="left"/>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5</w:t>
            </w:r>
            <w:r>
              <w:rPr>
                <w:rFonts w:ascii="Times New Roman" w:eastAsia="宋体" w:hAnsi="Times New Roman" w:cs="Times New Roman"/>
                <w:sz w:val="24"/>
                <w:szCs w:val="24"/>
              </w:rPr>
              <w:t>555555555555555.55555555</w:t>
            </w:r>
          </w:p>
        </w:tc>
        <w:tc>
          <w:tcPr>
            <w:tcW w:w="2132" w:type="dxa"/>
          </w:tcPr>
          <w:p w14:paraId="55491059" w14:textId="7CF3142C" w:rsidR="006A6497" w:rsidRDefault="006A6497" w:rsidP="006A6497">
            <w:pPr>
              <w:pStyle w:val="a8"/>
              <w:widowControl/>
              <w:spacing w:line="285" w:lineRule="atLeast"/>
              <w:ind w:firstLineChars="0" w:firstLine="0"/>
              <w:jc w:val="left"/>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5</w:t>
            </w:r>
            <w:r>
              <w:rPr>
                <w:rFonts w:ascii="Times New Roman" w:eastAsia="宋体" w:hAnsi="Times New Roman" w:cs="Times New Roman"/>
                <w:sz w:val="24"/>
                <w:szCs w:val="24"/>
              </w:rPr>
              <w:t>555555555555555.55555555</w:t>
            </w:r>
          </w:p>
        </w:tc>
      </w:tr>
      <w:tr w:rsidR="006A6497" w14:paraId="630F7F83" w14:textId="77777777" w:rsidTr="006A6497">
        <w:trPr>
          <w:trHeight w:val="688"/>
        </w:trPr>
        <w:tc>
          <w:tcPr>
            <w:tcW w:w="1150" w:type="dxa"/>
          </w:tcPr>
          <w:p w14:paraId="3198FEFB" w14:textId="76691B52" w:rsidR="006A6497" w:rsidRDefault="006A6497" w:rsidP="006A6497">
            <w:pPr>
              <w:pStyle w:val="a8"/>
              <w:widowControl/>
              <w:spacing w:line="285" w:lineRule="atLeast"/>
              <w:ind w:firstLineChars="0" w:firstLine="0"/>
              <w:jc w:val="left"/>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用例</w:t>
            </w:r>
            <w:r>
              <w:rPr>
                <w:rFonts w:ascii="Times New Roman" w:eastAsia="宋体" w:hAnsi="Times New Roman" w:cs="Times New Roman" w:hint="eastAsia"/>
                <w:sz w:val="24"/>
                <w:szCs w:val="24"/>
              </w:rPr>
              <w:t>2</w:t>
            </w:r>
          </w:p>
        </w:tc>
        <w:tc>
          <w:tcPr>
            <w:tcW w:w="2049" w:type="dxa"/>
          </w:tcPr>
          <w:p w14:paraId="557AAB57" w14:textId="4FE718F9" w:rsidR="006A6497" w:rsidRDefault="006A6497" w:rsidP="006A6497">
            <w:pPr>
              <w:pStyle w:val="a8"/>
              <w:widowControl/>
              <w:spacing w:line="285" w:lineRule="atLeast"/>
              <w:ind w:firstLineChars="0" w:firstLine="0"/>
              <w:jc w:val="left"/>
              <w:rPr>
                <w:rFonts w:ascii="Times New Roman" w:eastAsia="宋体" w:hAnsi="Times New Roman" w:cs="Times New Roman" w:hint="eastAsia"/>
                <w:sz w:val="24"/>
                <w:szCs w:val="24"/>
              </w:rPr>
            </w:pPr>
            <w:r>
              <w:rPr>
                <w:rFonts w:ascii="Times New Roman" w:eastAsia="宋体" w:hAnsi="Times New Roman" w:cs="Times New Roman"/>
                <w:sz w:val="24"/>
                <w:szCs w:val="24"/>
              </w:rPr>
              <w:t>99990000000.01</w:t>
            </w:r>
          </w:p>
        </w:tc>
        <w:tc>
          <w:tcPr>
            <w:tcW w:w="2693" w:type="dxa"/>
          </w:tcPr>
          <w:p w14:paraId="5E0BFF5F" w14:textId="448286A1" w:rsidR="006A6497" w:rsidRDefault="006A6497" w:rsidP="006A6497">
            <w:pPr>
              <w:pStyle w:val="a8"/>
              <w:widowControl/>
              <w:spacing w:line="285" w:lineRule="atLeast"/>
              <w:ind w:firstLineChars="0" w:firstLine="0"/>
              <w:jc w:val="left"/>
              <w:rPr>
                <w:rFonts w:ascii="Times New Roman" w:eastAsia="宋体" w:hAnsi="Times New Roman" w:cs="Times New Roman" w:hint="eastAsia"/>
                <w:sz w:val="24"/>
                <w:szCs w:val="24"/>
              </w:rPr>
            </w:pPr>
            <w:r>
              <w:rPr>
                <w:rFonts w:ascii="Times New Roman" w:eastAsia="宋体" w:hAnsi="Times New Roman" w:cs="Times New Roman"/>
                <w:sz w:val="24"/>
                <w:szCs w:val="24"/>
              </w:rPr>
              <w:t>10000000.09</w:t>
            </w:r>
          </w:p>
        </w:tc>
        <w:tc>
          <w:tcPr>
            <w:tcW w:w="2268" w:type="dxa"/>
          </w:tcPr>
          <w:p w14:paraId="0D50C664" w14:textId="1150D38F" w:rsidR="006A6497" w:rsidRDefault="006A6497" w:rsidP="006A6497">
            <w:pPr>
              <w:pStyle w:val="a8"/>
              <w:widowControl/>
              <w:spacing w:line="285" w:lineRule="atLeast"/>
              <w:ind w:firstLineChars="0" w:firstLine="0"/>
              <w:jc w:val="left"/>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00000000000.10</w:t>
            </w:r>
          </w:p>
        </w:tc>
        <w:tc>
          <w:tcPr>
            <w:tcW w:w="2132" w:type="dxa"/>
          </w:tcPr>
          <w:p w14:paraId="6ED7ACDD" w14:textId="64D0E199" w:rsidR="006A6497" w:rsidRDefault="006A6497" w:rsidP="006A6497">
            <w:pPr>
              <w:pStyle w:val="a8"/>
              <w:widowControl/>
              <w:spacing w:line="285" w:lineRule="atLeast"/>
              <w:ind w:firstLineChars="0" w:firstLine="0"/>
              <w:jc w:val="left"/>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00000000000.10</w:t>
            </w:r>
          </w:p>
        </w:tc>
      </w:tr>
    </w:tbl>
    <w:p w14:paraId="5B3C27D5" w14:textId="17FD735C" w:rsidR="006A6497" w:rsidRPr="006A6497" w:rsidRDefault="006A6497" w:rsidP="006A6497">
      <w:pPr>
        <w:pStyle w:val="a8"/>
        <w:widowControl/>
        <w:numPr>
          <w:ilvl w:val="0"/>
          <w:numId w:val="35"/>
        </w:numPr>
        <w:shd w:val="clear" w:color="auto" w:fill="FFFFFF"/>
        <w:spacing w:line="285" w:lineRule="atLeast"/>
        <w:ind w:firstLineChars="0"/>
        <w:jc w:val="left"/>
        <w:rPr>
          <w:rFonts w:ascii="Times New Roman" w:eastAsia="宋体" w:hAnsi="Times New Roman" w:cs="Times New Roman"/>
          <w:sz w:val="24"/>
          <w:szCs w:val="24"/>
        </w:rPr>
      </w:pPr>
      <w:r w:rsidRPr="006A6497">
        <w:rPr>
          <w:rFonts w:ascii="Times New Roman" w:eastAsia="宋体" w:hAnsi="Times New Roman" w:cs="Times New Roman" w:hint="eastAsia"/>
          <w:sz w:val="24"/>
          <w:szCs w:val="24"/>
        </w:rPr>
        <w:t>程序运行结果</w:t>
      </w:r>
    </w:p>
    <w:p w14:paraId="75F375DC" w14:textId="270E55C6" w:rsidR="006A6497" w:rsidRPr="006A6497" w:rsidRDefault="006A6497" w:rsidP="006A6497">
      <w:pPr>
        <w:widowControl/>
        <w:shd w:val="clear" w:color="auto" w:fill="FFFFFF"/>
        <w:spacing w:line="285" w:lineRule="atLeast"/>
        <w:jc w:val="left"/>
        <w:rPr>
          <w:rFonts w:ascii="Times New Roman" w:eastAsia="宋体" w:hAnsi="Times New Roman" w:cs="Times New Roman" w:hint="eastAsia"/>
          <w:sz w:val="24"/>
          <w:szCs w:val="24"/>
        </w:rPr>
      </w:pPr>
      <w:r w:rsidRPr="006A6497">
        <w:rPr>
          <w:rFonts w:ascii="Times New Roman" w:eastAsia="宋体" w:hAnsi="Times New Roman" w:cs="Times New Roman" w:hint="eastAsia"/>
          <w:sz w:val="24"/>
          <w:szCs w:val="24"/>
        </w:rPr>
        <w:t>用例</w:t>
      </w:r>
      <w:r w:rsidRPr="006A6497">
        <w:rPr>
          <w:rFonts w:ascii="Times New Roman" w:eastAsia="宋体" w:hAnsi="Times New Roman" w:cs="Times New Roman" w:hint="eastAsia"/>
          <w:sz w:val="24"/>
          <w:szCs w:val="24"/>
        </w:rPr>
        <w:t>1</w:t>
      </w:r>
      <w:r w:rsidRPr="006A6497">
        <w:rPr>
          <w:rFonts w:ascii="Times New Roman" w:eastAsia="宋体" w:hAnsi="Times New Roman" w:cs="Times New Roman" w:hint="eastAsia"/>
          <w:sz w:val="24"/>
          <w:szCs w:val="24"/>
        </w:rPr>
        <w:t>：</w:t>
      </w:r>
    </w:p>
    <w:p w14:paraId="09AEFEE0" w14:textId="1F1BB1FF" w:rsidR="0090212D" w:rsidRDefault="006A6497" w:rsidP="0090212D">
      <w:pPr>
        <w:widowControl/>
        <w:shd w:val="clear" w:color="auto" w:fill="FFFFFF"/>
        <w:spacing w:line="285" w:lineRule="atLeast"/>
        <w:jc w:val="left"/>
        <w:rPr>
          <w:rFonts w:ascii="Times New Roman" w:eastAsia="宋体" w:hAnsi="Times New Roman" w:cs="Times New Roman"/>
          <w:sz w:val="24"/>
          <w:szCs w:val="24"/>
        </w:rPr>
      </w:pPr>
      <w:r w:rsidRPr="006A6497">
        <w:rPr>
          <w:rFonts w:ascii="Times New Roman" w:eastAsia="宋体" w:hAnsi="Times New Roman" w:cs="Times New Roman"/>
          <w:sz w:val="24"/>
          <w:szCs w:val="24"/>
        </w:rPr>
        <w:drawing>
          <wp:inline distT="0" distB="0" distL="0" distR="0" wp14:anchorId="048834CB" wp14:editId="785E0937">
            <wp:extent cx="3543482" cy="914447"/>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43482" cy="914447"/>
                    </a:xfrm>
                    <a:prstGeom prst="rect">
                      <a:avLst/>
                    </a:prstGeom>
                  </pic:spPr>
                </pic:pic>
              </a:graphicData>
            </a:graphic>
          </wp:inline>
        </w:drawing>
      </w:r>
    </w:p>
    <w:p w14:paraId="294444BF" w14:textId="01CBC13E" w:rsidR="0090212D" w:rsidRDefault="006A6497" w:rsidP="0090212D">
      <w:pPr>
        <w:widowControl/>
        <w:shd w:val="clear" w:color="auto" w:fill="FFFFFF"/>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用例</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w:t>
      </w:r>
    </w:p>
    <w:p w14:paraId="00C1214C" w14:textId="2436CDCE" w:rsidR="006A6497" w:rsidRDefault="006A6497" w:rsidP="0090212D">
      <w:pPr>
        <w:widowControl/>
        <w:shd w:val="clear" w:color="auto" w:fill="FFFFFF"/>
        <w:spacing w:line="285" w:lineRule="atLeast"/>
        <w:jc w:val="left"/>
        <w:rPr>
          <w:rFonts w:ascii="Times New Roman" w:eastAsia="宋体" w:hAnsi="Times New Roman" w:cs="Times New Roman"/>
          <w:sz w:val="24"/>
          <w:szCs w:val="24"/>
        </w:rPr>
      </w:pPr>
      <w:r w:rsidRPr="006A6497">
        <w:rPr>
          <w:rFonts w:ascii="Times New Roman" w:eastAsia="宋体" w:hAnsi="Times New Roman" w:cs="Times New Roman"/>
          <w:sz w:val="24"/>
          <w:szCs w:val="24"/>
        </w:rPr>
        <w:drawing>
          <wp:inline distT="0" distB="0" distL="0" distR="0" wp14:anchorId="65822203" wp14:editId="4C5FC68C">
            <wp:extent cx="2086082" cy="790616"/>
            <wp:effectExtent l="0" t="0" r="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86082" cy="790616"/>
                    </a:xfrm>
                    <a:prstGeom prst="rect">
                      <a:avLst/>
                    </a:prstGeom>
                  </pic:spPr>
                </pic:pic>
              </a:graphicData>
            </a:graphic>
          </wp:inline>
        </w:drawing>
      </w:r>
    </w:p>
    <w:p w14:paraId="1EA676AC" w14:textId="77777777" w:rsidR="006A6497" w:rsidRPr="006A6497" w:rsidRDefault="006A6497" w:rsidP="006A6497">
      <w:pPr>
        <w:spacing w:line="360" w:lineRule="auto"/>
        <w:rPr>
          <w:rFonts w:ascii="宋体" w:eastAsia="宋体" w:hAnsi="Times New Roman" w:cs="宋体" w:hint="eastAsia"/>
          <w:sz w:val="24"/>
          <w:szCs w:val="21"/>
        </w:rPr>
      </w:pPr>
      <w:r w:rsidRPr="006A6497">
        <w:rPr>
          <w:rFonts w:ascii="宋体" w:eastAsia="宋体" w:hAnsi="Times New Roman" w:cs="宋体" w:hint="eastAsia"/>
          <w:sz w:val="24"/>
          <w:szCs w:val="21"/>
        </w:rPr>
        <w:t>（2）编写使用复杂声明char *(*p[2])(const char *,const char *);的程序。</w:t>
      </w:r>
    </w:p>
    <w:p w14:paraId="73235E7A" w14:textId="77777777" w:rsidR="006A6497" w:rsidRPr="006A6497" w:rsidRDefault="006A6497" w:rsidP="006A6497">
      <w:pPr>
        <w:spacing w:line="360" w:lineRule="auto"/>
        <w:rPr>
          <w:rFonts w:ascii="宋体" w:eastAsia="宋体" w:hAnsi="Times New Roman" w:cs="宋体" w:hint="eastAsia"/>
          <w:sz w:val="24"/>
          <w:szCs w:val="21"/>
        </w:rPr>
      </w:pPr>
      <w:r w:rsidRPr="006A6497">
        <w:rPr>
          <w:rFonts w:ascii="宋体" w:eastAsia="宋体" w:hAnsi="Times New Roman" w:cs="宋体" w:hint="eastAsia"/>
          <w:sz w:val="24"/>
          <w:szCs w:val="21"/>
        </w:rPr>
        <w:t>提示：p中元素可为strcmp、strstr等函数名。</w:t>
      </w:r>
    </w:p>
    <w:p w14:paraId="527C95B0" w14:textId="10B9EE5B" w:rsidR="006A6497" w:rsidRPr="006A6497" w:rsidRDefault="006A6497" w:rsidP="0090212D">
      <w:pPr>
        <w:widowControl/>
        <w:shd w:val="clear" w:color="auto" w:fill="FFFFFF"/>
        <w:spacing w:line="285" w:lineRule="atLeast"/>
        <w:jc w:val="left"/>
        <w:rPr>
          <w:rFonts w:ascii="Times New Roman" w:eastAsia="宋体" w:hAnsi="Times New Roman" w:cs="Times New Roman" w:hint="eastAsia"/>
          <w:sz w:val="24"/>
          <w:szCs w:val="24"/>
        </w:rPr>
      </w:pPr>
      <w:r w:rsidRPr="006A6497">
        <w:rPr>
          <w:rFonts w:ascii="Times New Roman" w:eastAsia="宋体" w:hAnsi="Times New Roman" w:cs="Times New Roman" w:hint="eastAsia"/>
          <w:b/>
          <w:bCs/>
          <w:sz w:val="24"/>
          <w:szCs w:val="24"/>
        </w:rPr>
        <w:t>解答：</w:t>
      </w:r>
      <w:r>
        <w:rPr>
          <w:rFonts w:ascii="Times New Roman" w:eastAsia="宋体" w:hAnsi="Times New Roman" w:cs="Times New Roman" w:hint="eastAsia"/>
          <w:sz w:val="24"/>
          <w:szCs w:val="24"/>
        </w:rPr>
        <w:t>该题同第</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题第</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小问。</w:t>
      </w:r>
    </w:p>
    <w:p w14:paraId="3BA65F94" w14:textId="77777777" w:rsidR="006A6497" w:rsidRPr="006A6497" w:rsidRDefault="006A6497" w:rsidP="006A6497">
      <w:pPr>
        <w:snapToGrid w:val="0"/>
        <w:spacing w:line="360" w:lineRule="auto"/>
        <w:rPr>
          <w:rFonts w:ascii="宋体" w:eastAsia="宋体" w:hAnsi="宋体" w:cs="Times New Roman"/>
          <w:bCs/>
          <w:sz w:val="24"/>
          <w:szCs w:val="24"/>
        </w:rPr>
      </w:pPr>
      <w:r w:rsidRPr="006A6497">
        <w:rPr>
          <w:rFonts w:ascii="宋体" w:eastAsia="宋体" w:hAnsi="宋体" w:cs="Times New Roman" w:hint="eastAsia"/>
          <w:sz w:val="24"/>
          <w:szCs w:val="24"/>
        </w:rPr>
        <w:t>（3）</w:t>
      </w:r>
      <w:r w:rsidRPr="006A6497">
        <w:rPr>
          <w:rFonts w:ascii="宋体" w:eastAsia="宋体" w:hAnsi="宋体" w:cs="Times New Roman" w:hint="eastAsia"/>
          <w:b/>
          <w:sz w:val="24"/>
          <w:szCs w:val="24"/>
        </w:rPr>
        <w:t xml:space="preserve"> </w:t>
      </w:r>
      <w:r w:rsidRPr="006A6497">
        <w:rPr>
          <w:rFonts w:ascii="Arial" w:eastAsia="宋体" w:hAnsi="Arial" w:cs="Arial" w:hint="eastAsia"/>
          <w:bCs/>
          <w:color w:val="000000"/>
          <w:sz w:val="24"/>
          <w:szCs w:val="24"/>
        </w:rPr>
        <w:t>指定</w:t>
      </w:r>
      <w:r w:rsidRPr="006A6497">
        <w:rPr>
          <w:rFonts w:ascii="Times New Roman" w:eastAsia="宋体" w:hAnsi="Times New Roman" w:cs="Times New Roman"/>
          <w:bCs/>
          <w:color w:val="000000"/>
          <w:sz w:val="24"/>
          <w:szCs w:val="24"/>
        </w:rPr>
        <w:t>main</w:t>
      </w:r>
      <w:r w:rsidRPr="006A6497">
        <w:rPr>
          <w:rFonts w:ascii="Arial" w:eastAsia="宋体" w:hAnsi="Arial" w:cs="Arial"/>
          <w:bCs/>
          <w:color w:val="000000"/>
          <w:sz w:val="24"/>
          <w:szCs w:val="24"/>
        </w:rPr>
        <w:t>函数的</w:t>
      </w:r>
      <w:r w:rsidRPr="006A6497">
        <w:rPr>
          <w:rFonts w:ascii="宋体" w:eastAsia="宋体" w:hAnsi="宋体" w:cs="Times New Roman"/>
          <w:bCs/>
          <w:sz w:val="24"/>
          <w:szCs w:val="24"/>
        </w:rPr>
        <w:t>参数</w:t>
      </w:r>
    </w:p>
    <w:p w14:paraId="78AD7BC4" w14:textId="77777777" w:rsidR="006A6497" w:rsidRPr="006A6497" w:rsidRDefault="006A6497" w:rsidP="006A6497">
      <w:pPr>
        <w:widowControl/>
        <w:spacing w:line="360" w:lineRule="auto"/>
        <w:ind w:firstLineChars="100" w:firstLine="240"/>
        <w:jc w:val="left"/>
        <w:rPr>
          <w:rFonts w:ascii="宋体" w:eastAsia="宋体" w:hAnsi="宋体" w:cs="Times New Roman"/>
          <w:sz w:val="24"/>
          <w:szCs w:val="24"/>
        </w:rPr>
      </w:pPr>
      <w:r w:rsidRPr="006A6497">
        <w:rPr>
          <w:rFonts w:ascii="Arial" w:eastAsia="宋体" w:hAnsi="Arial" w:cs="Arial" w:hint="eastAsia"/>
          <w:bCs/>
          <w:color w:val="000000"/>
          <w:sz w:val="24"/>
          <w:szCs w:val="21"/>
        </w:rPr>
        <w:t>选择“</w:t>
      </w:r>
      <w:r w:rsidRPr="006A6497">
        <w:rPr>
          <w:rFonts w:ascii="宋体" w:eastAsia="宋体" w:hAnsi="宋体" w:cs="Arial"/>
          <w:bCs/>
          <w:color w:val="000000"/>
          <w:kern w:val="0"/>
          <w:sz w:val="24"/>
          <w:szCs w:val="21"/>
        </w:rPr>
        <w:t>Project/Set</w:t>
      </w:r>
      <w:r w:rsidRPr="006A6497">
        <w:rPr>
          <w:rFonts w:ascii="宋体" w:eastAsia="宋体" w:hAnsi="宋体" w:cs="Arial" w:hint="eastAsia"/>
          <w:bCs/>
          <w:color w:val="000000"/>
          <w:kern w:val="0"/>
          <w:sz w:val="24"/>
          <w:szCs w:val="21"/>
        </w:rPr>
        <w:t>tings</w:t>
      </w:r>
      <w:r w:rsidRPr="006A6497">
        <w:rPr>
          <w:rFonts w:ascii="宋体" w:eastAsia="宋体" w:hAnsi="宋体" w:cs="Arial"/>
          <w:bCs/>
          <w:color w:val="000000"/>
          <w:kern w:val="0"/>
          <w:sz w:val="24"/>
          <w:szCs w:val="21"/>
        </w:rPr>
        <w:t>/</w:t>
      </w:r>
      <w:r w:rsidRPr="006A6497">
        <w:rPr>
          <w:rFonts w:ascii="宋体" w:eastAsia="宋体" w:hAnsi="宋体" w:cs="Arial" w:hint="eastAsia"/>
          <w:bCs/>
          <w:color w:val="000000"/>
          <w:kern w:val="0"/>
          <w:sz w:val="24"/>
          <w:szCs w:val="21"/>
        </w:rPr>
        <w:t>De</w:t>
      </w:r>
      <w:r w:rsidRPr="006A6497">
        <w:rPr>
          <w:rFonts w:ascii="宋体" w:eastAsia="宋体" w:hAnsi="宋体" w:cs="Arial"/>
          <w:bCs/>
          <w:color w:val="000000"/>
          <w:kern w:val="0"/>
          <w:sz w:val="24"/>
          <w:szCs w:val="21"/>
        </w:rPr>
        <w:t>bug”</w:t>
      </w:r>
      <w:r w:rsidRPr="006A6497">
        <w:rPr>
          <w:rFonts w:ascii="宋体" w:eastAsia="宋体" w:hAnsi="宋体" w:cs="Arial" w:hint="eastAsia"/>
          <w:bCs/>
          <w:color w:val="000000"/>
          <w:kern w:val="0"/>
          <w:sz w:val="24"/>
          <w:szCs w:val="21"/>
        </w:rPr>
        <w:t>菜单命令，</w:t>
      </w:r>
      <w:r w:rsidRPr="006A6497">
        <w:rPr>
          <w:rFonts w:ascii="宋体" w:eastAsia="宋体" w:hAnsi="宋体" w:cs="Times New Roman" w:hint="eastAsia"/>
          <w:sz w:val="24"/>
          <w:szCs w:val="24"/>
        </w:rPr>
        <w:t>即可打开图</w:t>
      </w:r>
      <w:r w:rsidRPr="006A6497">
        <w:rPr>
          <w:rFonts w:ascii="宋体" w:eastAsia="宋体" w:hAnsi="宋体" w:cs="Times New Roman"/>
          <w:sz w:val="24"/>
          <w:szCs w:val="24"/>
        </w:rPr>
        <w:t>6</w:t>
      </w:r>
      <w:r w:rsidRPr="006A6497">
        <w:rPr>
          <w:rFonts w:ascii="宋体" w:eastAsia="宋体" w:hAnsi="宋体" w:cs="Times New Roman" w:hint="eastAsia"/>
          <w:sz w:val="24"/>
          <w:szCs w:val="24"/>
        </w:rPr>
        <w:t>.1所示的对话框，在“P</w:t>
      </w:r>
      <w:r w:rsidRPr="006A6497">
        <w:rPr>
          <w:rFonts w:ascii="宋体" w:eastAsia="宋体" w:hAnsi="宋体" w:cs="Arial"/>
          <w:bCs/>
          <w:color w:val="000000"/>
          <w:kern w:val="0"/>
          <w:sz w:val="24"/>
          <w:szCs w:val="21"/>
        </w:rPr>
        <w:t>rogram arguments</w:t>
      </w:r>
      <w:r w:rsidRPr="006A6497">
        <w:rPr>
          <w:rFonts w:ascii="宋体" w:eastAsia="宋体" w:hAnsi="宋体" w:cs="Times New Roman" w:hint="eastAsia"/>
          <w:sz w:val="24"/>
          <w:szCs w:val="24"/>
        </w:rPr>
        <w:t>”文本框中输入</w:t>
      </w:r>
      <w:r w:rsidRPr="006A6497">
        <w:rPr>
          <w:rFonts w:ascii="Times New Roman" w:eastAsia="宋体" w:hAnsi="Times New Roman" w:cs="Times New Roman"/>
          <w:color w:val="000000"/>
          <w:sz w:val="24"/>
          <w:szCs w:val="21"/>
        </w:rPr>
        <w:t>main</w:t>
      </w:r>
      <w:r w:rsidRPr="006A6497">
        <w:rPr>
          <w:rFonts w:ascii="Arial" w:eastAsia="宋体" w:hAnsi="Arial" w:cs="Arial"/>
          <w:color w:val="000000"/>
          <w:sz w:val="24"/>
          <w:szCs w:val="21"/>
        </w:rPr>
        <w:t>函数</w:t>
      </w:r>
      <w:r w:rsidRPr="006A6497">
        <w:rPr>
          <w:rFonts w:ascii="Arial" w:eastAsia="宋体" w:hAnsi="Arial" w:cs="Arial" w:hint="eastAsia"/>
          <w:color w:val="000000"/>
          <w:sz w:val="24"/>
          <w:szCs w:val="21"/>
        </w:rPr>
        <w:t>的</w:t>
      </w:r>
      <w:r w:rsidRPr="006A6497">
        <w:rPr>
          <w:rFonts w:ascii="Times New Roman" w:eastAsia="宋体" w:hAnsi="Times New Roman" w:cs="Times New Roman" w:hint="eastAsia"/>
          <w:sz w:val="24"/>
          <w:szCs w:val="21"/>
        </w:rPr>
        <w:t>参数</w:t>
      </w:r>
      <w:r w:rsidRPr="006A6497">
        <w:rPr>
          <w:rFonts w:ascii="Times New Roman" w:eastAsia="宋体" w:hAnsi="Times New Roman" w:cs="Times New Roman" w:hint="eastAsia"/>
          <w:sz w:val="24"/>
          <w:szCs w:val="21"/>
        </w:rPr>
        <w:t>arg</w:t>
      </w:r>
      <w:r w:rsidRPr="006A6497">
        <w:rPr>
          <w:rFonts w:ascii="Times New Roman" w:eastAsia="宋体" w:hAnsi="Times New Roman" w:cs="Times New Roman"/>
          <w:sz w:val="24"/>
          <w:szCs w:val="21"/>
        </w:rPr>
        <w:t>1 arg2 arg3</w:t>
      </w:r>
      <w:r w:rsidRPr="006A6497">
        <w:rPr>
          <w:rFonts w:ascii="Times New Roman" w:eastAsia="宋体" w:hAnsi="Times New Roman" w:cs="Times New Roman" w:hint="eastAsia"/>
          <w:sz w:val="24"/>
          <w:szCs w:val="21"/>
        </w:rPr>
        <w:t>，编写程序在命令行面板重输出这三个参数</w:t>
      </w:r>
      <w:r w:rsidRPr="006A6497">
        <w:rPr>
          <w:rFonts w:ascii="Arial" w:eastAsia="宋体" w:hAnsi="Arial" w:cs="Arial" w:hint="eastAsia"/>
          <w:bCs/>
          <w:color w:val="000000"/>
          <w:sz w:val="24"/>
          <w:szCs w:val="21"/>
        </w:rPr>
        <w:t>。</w:t>
      </w:r>
    </w:p>
    <w:p w14:paraId="32728C5F" w14:textId="60D2505F" w:rsidR="006A6497" w:rsidRPr="001149DD" w:rsidRDefault="001149DD" w:rsidP="0090212D">
      <w:pPr>
        <w:widowControl/>
        <w:shd w:val="clear" w:color="auto" w:fill="FFFFFF"/>
        <w:spacing w:line="285" w:lineRule="atLeast"/>
        <w:jc w:val="left"/>
        <w:rPr>
          <w:rFonts w:ascii="Times New Roman" w:eastAsia="宋体" w:hAnsi="Times New Roman" w:cs="Times New Roman"/>
          <w:b/>
          <w:bCs/>
          <w:sz w:val="24"/>
          <w:szCs w:val="24"/>
        </w:rPr>
      </w:pPr>
      <w:r w:rsidRPr="001149DD">
        <w:rPr>
          <w:rFonts w:ascii="Times New Roman" w:eastAsia="宋体" w:hAnsi="Times New Roman" w:cs="Times New Roman" w:hint="eastAsia"/>
          <w:b/>
          <w:bCs/>
          <w:sz w:val="24"/>
          <w:szCs w:val="24"/>
        </w:rPr>
        <w:t>解答：</w:t>
      </w:r>
    </w:p>
    <w:p w14:paraId="4B004FA1" w14:textId="645F8C6C" w:rsidR="001149DD" w:rsidRPr="001149DD" w:rsidRDefault="001149DD" w:rsidP="001149DD">
      <w:pPr>
        <w:widowControl/>
        <w:shd w:val="clear" w:color="auto" w:fill="FFFFFF"/>
        <w:spacing w:line="285" w:lineRule="atLeast"/>
        <w:jc w:val="left"/>
        <w:rPr>
          <w:rFonts w:ascii="Consolas" w:eastAsia="宋体" w:hAnsi="Consolas" w:cs="宋体"/>
          <w:color w:val="000000"/>
          <w:kern w:val="0"/>
          <w:szCs w:val="21"/>
        </w:rPr>
      </w:pPr>
      <w:r>
        <w:rPr>
          <w:rFonts w:ascii="Times New Roman" w:eastAsia="宋体" w:hAnsi="Times New Roman" w:cs="Times New Roman"/>
          <w:sz w:val="24"/>
          <w:szCs w:val="24"/>
        </w:rPr>
        <w:lastRenderedPageBreak/>
        <w:tab/>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）程序源代码：</w:t>
      </w:r>
      <w:r>
        <w:rPr>
          <w:rFonts w:ascii="Times New Roman" w:eastAsia="宋体" w:hAnsi="Times New Roman" w:cs="Times New Roman"/>
          <w:sz w:val="24"/>
          <w:szCs w:val="24"/>
        </w:rPr>
        <w:br/>
      </w:r>
      <w:r w:rsidRPr="001149DD">
        <w:rPr>
          <w:rFonts w:ascii="Consolas" w:eastAsia="宋体" w:hAnsi="Consolas" w:cs="宋体"/>
          <w:color w:val="AF00DB"/>
          <w:kern w:val="0"/>
          <w:szCs w:val="21"/>
        </w:rPr>
        <w:t>#include</w:t>
      </w:r>
      <w:r w:rsidRPr="001149DD">
        <w:rPr>
          <w:rFonts w:ascii="Consolas" w:eastAsia="宋体" w:hAnsi="Consolas" w:cs="宋体"/>
          <w:color w:val="A31515"/>
          <w:kern w:val="0"/>
          <w:szCs w:val="21"/>
        </w:rPr>
        <w:t>&lt;stdio.h&gt;</w:t>
      </w:r>
    </w:p>
    <w:p w14:paraId="65FBAC47" w14:textId="77777777" w:rsidR="001149DD" w:rsidRPr="001149DD" w:rsidRDefault="001149DD" w:rsidP="001149DD">
      <w:pPr>
        <w:widowControl/>
        <w:shd w:val="clear" w:color="auto" w:fill="FFFFFF"/>
        <w:spacing w:line="285" w:lineRule="atLeast"/>
        <w:jc w:val="left"/>
        <w:rPr>
          <w:rFonts w:ascii="Consolas" w:eastAsia="宋体" w:hAnsi="Consolas" w:cs="宋体"/>
          <w:color w:val="000000"/>
          <w:kern w:val="0"/>
          <w:szCs w:val="21"/>
        </w:rPr>
      </w:pPr>
      <w:r w:rsidRPr="001149DD">
        <w:rPr>
          <w:rFonts w:ascii="Consolas" w:eastAsia="宋体" w:hAnsi="Consolas" w:cs="宋体"/>
          <w:color w:val="0000FF"/>
          <w:kern w:val="0"/>
          <w:szCs w:val="21"/>
        </w:rPr>
        <w:t>int</w:t>
      </w:r>
      <w:r w:rsidRPr="001149DD">
        <w:rPr>
          <w:rFonts w:ascii="Consolas" w:eastAsia="宋体" w:hAnsi="Consolas" w:cs="宋体"/>
          <w:color w:val="000000"/>
          <w:kern w:val="0"/>
          <w:szCs w:val="21"/>
        </w:rPr>
        <w:t> </w:t>
      </w:r>
      <w:r w:rsidRPr="001149DD">
        <w:rPr>
          <w:rFonts w:ascii="Consolas" w:eastAsia="宋体" w:hAnsi="Consolas" w:cs="宋体"/>
          <w:color w:val="795E26"/>
          <w:kern w:val="0"/>
          <w:szCs w:val="21"/>
        </w:rPr>
        <w:t>main</w:t>
      </w:r>
      <w:r w:rsidRPr="001149DD">
        <w:rPr>
          <w:rFonts w:ascii="Consolas" w:eastAsia="宋体" w:hAnsi="Consolas" w:cs="宋体"/>
          <w:color w:val="000000"/>
          <w:kern w:val="0"/>
          <w:szCs w:val="21"/>
        </w:rPr>
        <w:t>(</w:t>
      </w:r>
      <w:r w:rsidRPr="001149DD">
        <w:rPr>
          <w:rFonts w:ascii="Consolas" w:eastAsia="宋体" w:hAnsi="Consolas" w:cs="宋体"/>
          <w:color w:val="0000FF"/>
          <w:kern w:val="0"/>
          <w:szCs w:val="21"/>
        </w:rPr>
        <w:t>int</w:t>
      </w:r>
      <w:r w:rsidRPr="001149DD">
        <w:rPr>
          <w:rFonts w:ascii="Consolas" w:eastAsia="宋体" w:hAnsi="Consolas" w:cs="宋体"/>
          <w:color w:val="000000"/>
          <w:kern w:val="0"/>
          <w:szCs w:val="21"/>
        </w:rPr>
        <w:t> </w:t>
      </w:r>
      <w:r w:rsidRPr="001149DD">
        <w:rPr>
          <w:rFonts w:ascii="Consolas" w:eastAsia="宋体" w:hAnsi="Consolas" w:cs="宋体"/>
          <w:color w:val="001080"/>
          <w:kern w:val="0"/>
          <w:szCs w:val="21"/>
        </w:rPr>
        <w:t>argc</w:t>
      </w:r>
      <w:r w:rsidRPr="001149DD">
        <w:rPr>
          <w:rFonts w:ascii="Consolas" w:eastAsia="宋体" w:hAnsi="Consolas" w:cs="宋体"/>
          <w:color w:val="000000"/>
          <w:kern w:val="0"/>
          <w:szCs w:val="21"/>
        </w:rPr>
        <w:t>,</w:t>
      </w:r>
      <w:r w:rsidRPr="001149DD">
        <w:rPr>
          <w:rFonts w:ascii="Consolas" w:eastAsia="宋体" w:hAnsi="Consolas" w:cs="宋体"/>
          <w:color w:val="0000FF"/>
          <w:kern w:val="0"/>
          <w:szCs w:val="21"/>
        </w:rPr>
        <w:t>char</w:t>
      </w:r>
      <w:r w:rsidRPr="001149DD">
        <w:rPr>
          <w:rFonts w:ascii="Consolas" w:eastAsia="宋体" w:hAnsi="Consolas" w:cs="宋体"/>
          <w:color w:val="000000"/>
          <w:kern w:val="0"/>
          <w:szCs w:val="21"/>
        </w:rPr>
        <w:t> *</w:t>
      </w:r>
      <w:r w:rsidRPr="001149DD">
        <w:rPr>
          <w:rFonts w:ascii="Consolas" w:eastAsia="宋体" w:hAnsi="Consolas" w:cs="宋体"/>
          <w:color w:val="001080"/>
          <w:kern w:val="0"/>
          <w:szCs w:val="21"/>
        </w:rPr>
        <w:t>argv</w:t>
      </w:r>
      <w:r w:rsidRPr="001149DD">
        <w:rPr>
          <w:rFonts w:ascii="Consolas" w:eastAsia="宋体" w:hAnsi="Consolas" w:cs="宋体"/>
          <w:color w:val="0000FF"/>
          <w:kern w:val="0"/>
          <w:szCs w:val="21"/>
        </w:rPr>
        <w:t>[]</w:t>
      </w:r>
      <w:r w:rsidRPr="001149DD">
        <w:rPr>
          <w:rFonts w:ascii="Consolas" w:eastAsia="宋体" w:hAnsi="Consolas" w:cs="宋体"/>
          <w:color w:val="000000"/>
          <w:kern w:val="0"/>
          <w:szCs w:val="21"/>
        </w:rPr>
        <w:t>)</w:t>
      </w:r>
    </w:p>
    <w:p w14:paraId="030D0301" w14:textId="77777777" w:rsidR="001149DD" w:rsidRPr="001149DD" w:rsidRDefault="001149DD" w:rsidP="001149DD">
      <w:pPr>
        <w:widowControl/>
        <w:shd w:val="clear" w:color="auto" w:fill="FFFFFF"/>
        <w:spacing w:line="285" w:lineRule="atLeast"/>
        <w:jc w:val="left"/>
        <w:rPr>
          <w:rFonts w:ascii="Consolas" w:eastAsia="宋体" w:hAnsi="Consolas" w:cs="宋体"/>
          <w:color w:val="000000"/>
          <w:kern w:val="0"/>
          <w:szCs w:val="21"/>
        </w:rPr>
      </w:pPr>
      <w:r w:rsidRPr="001149DD">
        <w:rPr>
          <w:rFonts w:ascii="Consolas" w:eastAsia="宋体" w:hAnsi="Consolas" w:cs="宋体"/>
          <w:color w:val="000000"/>
          <w:kern w:val="0"/>
          <w:szCs w:val="21"/>
        </w:rPr>
        <w:t>{</w:t>
      </w:r>
    </w:p>
    <w:p w14:paraId="2538DD5C" w14:textId="77777777" w:rsidR="001149DD" w:rsidRPr="001149DD" w:rsidRDefault="001149DD" w:rsidP="001149DD">
      <w:pPr>
        <w:widowControl/>
        <w:shd w:val="clear" w:color="auto" w:fill="FFFFFF"/>
        <w:spacing w:line="285" w:lineRule="atLeast"/>
        <w:jc w:val="left"/>
        <w:rPr>
          <w:rFonts w:ascii="Consolas" w:eastAsia="宋体" w:hAnsi="Consolas" w:cs="宋体"/>
          <w:color w:val="000000"/>
          <w:kern w:val="0"/>
          <w:szCs w:val="21"/>
        </w:rPr>
      </w:pPr>
      <w:r w:rsidRPr="001149DD">
        <w:rPr>
          <w:rFonts w:ascii="Consolas" w:eastAsia="宋体" w:hAnsi="Consolas" w:cs="宋体"/>
          <w:color w:val="000000"/>
          <w:kern w:val="0"/>
          <w:szCs w:val="21"/>
        </w:rPr>
        <w:t>    </w:t>
      </w:r>
      <w:r w:rsidRPr="001149DD">
        <w:rPr>
          <w:rFonts w:ascii="Consolas" w:eastAsia="宋体" w:hAnsi="Consolas" w:cs="宋体"/>
          <w:color w:val="0000FF"/>
          <w:kern w:val="0"/>
          <w:szCs w:val="21"/>
        </w:rPr>
        <w:t>int</w:t>
      </w:r>
      <w:r w:rsidRPr="001149DD">
        <w:rPr>
          <w:rFonts w:ascii="Consolas" w:eastAsia="宋体" w:hAnsi="Consolas" w:cs="宋体"/>
          <w:color w:val="000000"/>
          <w:kern w:val="0"/>
          <w:szCs w:val="21"/>
        </w:rPr>
        <w:t> </w:t>
      </w:r>
      <w:r w:rsidRPr="001149DD">
        <w:rPr>
          <w:rFonts w:ascii="Consolas" w:eastAsia="宋体" w:hAnsi="Consolas" w:cs="宋体"/>
          <w:color w:val="001080"/>
          <w:kern w:val="0"/>
          <w:szCs w:val="21"/>
        </w:rPr>
        <w:t>count</w:t>
      </w:r>
      <w:r w:rsidRPr="001149DD">
        <w:rPr>
          <w:rFonts w:ascii="Consolas" w:eastAsia="宋体" w:hAnsi="Consolas" w:cs="宋体"/>
          <w:color w:val="000000"/>
          <w:kern w:val="0"/>
          <w:szCs w:val="21"/>
        </w:rPr>
        <w:t>;</w:t>
      </w:r>
    </w:p>
    <w:p w14:paraId="1190DB68" w14:textId="77777777" w:rsidR="001149DD" w:rsidRPr="001149DD" w:rsidRDefault="001149DD" w:rsidP="001149DD">
      <w:pPr>
        <w:widowControl/>
        <w:shd w:val="clear" w:color="auto" w:fill="FFFFFF"/>
        <w:spacing w:line="285" w:lineRule="atLeast"/>
        <w:jc w:val="left"/>
        <w:rPr>
          <w:rFonts w:ascii="Consolas" w:eastAsia="宋体" w:hAnsi="Consolas" w:cs="宋体"/>
          <w:color w:val="000000"/>
          <w:kern w:val="0"/>
          <w:szCs w:val="21"/>
        </w:rPr>
      </w:pPr>
      <w:r w:rsidRPr="001149DD">
        <w:rPr>
          <w:rFonts w:ascii="Consolas" w:eastAsia="宋体" w:hAnsi="Consolas" w:cs="宋体"/>
          <w:color w:val="000000"/>
          <w:kern w:val="0"/>
          <w:szCs w:val="21"/>
        </w:rPr>
        <w:t>    </w:t>
      </w:r>
      <w:r w:rsidRPr="001149DD">
        <w:rPr>
          <w:rFonts w:ascii="Consolas" w:eastAsia="宋体" w:hAnsi="Consolas" w:cs="宋体"/>
          <w:color w:val="AF00DB"/>
          <w:kern w:val="0"/>
          <w:szCs w:val="21"/>
        </w:rPr>
        <w:t>for</w:t>
      </w:r>
      <w:r w:rsidRPr="001149DD">
        <w:rPr>
          <w:rFonts w:ascii="Consolas" w:eastAsia="宋体" w:hAnsi="Consolas" w:cs="宋体"/>
          <w:color w:val="000000"/>
          <w:kern w:val="0"/>
          <w:szCs w:val="21"/>
        </w:rPr>
        <w:t>(</w:t>
      </w:r>
      <w:r w:rsidRPr="001149DD">
        <w:rPr>
          <w:rFonts w:ascii="Consolas" w:eastAsia="宋体" w:hAnsi="Consolas" w:cs="宋体"/>
          <w:color w:val="001080"/>
          <w:kern w:val="0"/>
          <w:szCs w:val="21"/>
        </w:rPr>
        <w:t>count</w:t>
      </w:r>
      <w:r w:rsidRPr="001149DD">
        <w:rPr>
          <w:rFonts w:ascii="Consolas" w:eastAsia="宋体" w:hAnsi="Consolas" w:cs="宋体"/>
          <w:color w:val="000000"/>
          <w:kern w:val="0"/>
          <w:szCs w:val="21"/>
        </w:rPr>
        <w:t>=</w:t>
      </w:r>
      <w:r w:rsidRPr="001149DD">
        <w:rPr>
          <w:rFonts w:ascii="Consolas" w:eastAsia="宋体" w:hAnsi="Consolas" w:cs="宋体"/>
          <w:color w:val="098658"/>
          <w:kern w:val="0"/>
          <w:szCs w:val="21"/>
        </w:rPr>
        <w:t>1</w:t>
      </w:r>
      <w:r w:rsidRPr="001149DD">
        <w:rPr>
          <w:rFonts w:ascii="Consolas" w:eastAsia="宋体" w:hAnsi="Consolas" w:cs="宋体"/>
          <w:color w:val="000000"/>
          <w:kern w:val="0"/>
          <w:szCs w:val="21"/>
        </w:rPr>
        <w:t>;</w:t>
      </w:r>
      <w:r w:rsidRPr="001149DD">
        <w:rPr>
          <w:rFonts w:ascii="Consolas" w:eastAsia="宋体" w:hAnsi="Consolas" w:cs="宋体"/>
          <w:color w:val="001080"/>
          <w:kern w:val="0"/>
          <w:szCs w:val="21"/>
        </w:rPr>
        <w:t>count</w:t>
      </w:r>
      <w:r w:rsidRPr="001149DD">
        <w:rPr>
          <w:rFonts w:ascii="Consolas" w:eastAsia="宋体" w:hAnsi="Consolas" w:cs="宋体"/>
          <w:color w:val="000000"/>
          <w:kern w:val="0"/>
          <w:szCs w:val="21"/>
        </w:rPr>
        <w:t>&lt;</w:t>
      </w:r>
      <w:r w:rsidRPr="001149DD">
        <w:rPr>
          <w:rFonts w:ascii="Consolas" w:eastAsia="宋体" w:hAnsi="Consolas" w:cs="宋体"/>
          <w:color w:val="001080"/>
          <w:kern w:val="0"/>
          <w:szCs w:val="21"/>
        </w:rPr>
        <w:t>argc</w:t>
      </w:r>
      <w:r w:rsidRPr="001149DD">
        <w:rPr>
          <w:rFonts w:ascii="Consolas" w:eastAsia="宋体" w:hAnsi="Consolas" w:cs="宋体"/>
          <w:color w:val="000000"/>
          <w:kern w:val="0"/>
          <w:szCs w:val="21"/>
        </w:rPr>
        <w:t>;</w:t>
      </w:r>
      <w:r w:rsidRPr="001149DD">
        <w:rPr>
          <w:rFonts w:ascii="Consolas" w:eastAsia="宋体" w:hAnsi="Consolas" w:cs="宋体"/>
          <w:color w:val="001080"/>
          <w:kern w:val="0"/>
          <w:szCs w:val="21"/>
        </w:rPr>
        <w:t>count</w:t>
      </w:r>
      <w:r w:rsidRPr="001149DD">
        <w:rPr>
          <w:rFonts w:ascii="Consolas" w:eastAsia="宋体" w:hAnsi="Consolas" w:cs="宋体"/>
          <w:color w:val="000000"/>
          <w:kern w:val="0"/>
          <w:szCs w:val="21"/>
        </w:rPr>
        <w:t>++)</w:t>
      </w:r>
    </w:p>
    <w:p w14:paraId="7D3DEC1C" w14:textId="77777777" w:rsidR="001149DD" w:rsidRPr="001149DD" w:rsidRDefault="001149DD" w:rsidP="001149DD">
      <w:pPr>
        <w:widowControl/>
        <w:shd w:val="clear" w:color="auto" w:fill="FFFFFF"/>
        <w:spacing w:line="285" w:lineRule="atLeast"/>
        <w:jc w:val="left"/>
        <w:rPr>
          <w:rFonts w:ascii="Consolas" w:eastAsia="宋体" w:hAnsi="Consolas" w:cs="宋体"/>
          <w:color w:val="000000"/>
          <w:kern w:val="0"/>
          <w:szCs w:val="21"/>
        </w:rPr>
      </w:pPr>
      <w:r w:rsidRPr="001149DD">
        <w:rPr>
          <w:rFonts w:ascii="Consolas" w:eastAsia="宋体" w:hAnsi="Consolas" w:cs="宋体"/>
          <w:color w:val="000000"/>
          <w:kern w:val="0"/>
          <w:szCs w:val="21"/>
        </w:rPr>
        <w:t>        </w:t>
      </w:r>
      <w:r w:rsidRPr="001149DD">
        <w:rPr>
          <w:rFonts w:ascii="Consolas" w:eastAsia="宋体" w:hAnsi="Consolas" w:cs="宋体"/>
          <w:color w:val="795E26"/>
          <w:kern w:val="0"/>
          <w:szCs w:val="21"/>
        </w:rPr>
        <w:t>printf</w:t>
      </w:r>
      <w:r w:rsidRPr="001149DD">
        <w:rPr>
          <w:rFonts w:ascii="Consolas" w:eastAsia="宋体" w:hAnsi="Consolas" w:cs="宋体"/>
          <w:color w:val="000000"/>
          <w:kern w:val="0"/>
          <w:szCs w:val="21"/>
        </w:rPr>
        <w:t>(</w:t>
      </w:r>
      <w:r w:rsidRPr="001149DD">
        <w:rPr>
          <w:rFonts w:ascii="Consolas" w:eastAsia="宋体" w:hAnsi="Consolas" w:cs="宋体"/>
          <w:color w:val="A31515"/>
          <w:kern w:val="0"/>
          <w:szCs w:val="21"/>
        </w:rPr>
        <w:t>"%s</w:t>
      </w:r>
      <w:r w:rsidRPr="001149DD">
        <w:rPr>
          <w:rFonts w:ascii="Consolas" w:eastAsia="宋体" w:hAnsi="Consolas" w:cs="宋体"/>
          <w:color w:val="EE0000"/>
          <w:kern w:val="0"/>
          <w:szCs w:val="21"/>
        </w:rPr>
        <w:t>\n</w:t>
      </w:r>
      <w:r w:rsidRPr="001149DD">
        <w:rPr>
          <w:rFonts w:ascii="Consolas" w:eastAsia="宋体" w:hAnsi="Consolas" w:cs="宋体"/>
          <w:color w:val="A31515"/>
          <w:kern w:val="0"/>
          <w:szCs w:val="21"/>
        </w:rPr>
        <w:t>"</w:t>
      </w:r>
      <w:r w:rsidRPr="001149DD">
        <w:rPr>
          <w:rFonts w:ascii="Consolas" w:eastAsia="宋体" w:hAnsi="Consolas" w:cs="宋体"/>
          <w:color w:val="000000"/>
          <w:kern w:val="0"/>
          <w:szCs w:val="21"/>
        </w:rPr>
        <w:t>,</w:t>
      </w:r>
      <w:r w:rsidRPr="001149DD">
        <w:rPr>
          <w:rFonts w:ascii="Consolas" w:eastAsia="宋体" w:hAnsi="Consolas" w:cs="宋体"/>
          <w:color w:val="001080"/>
          <w:kern w:val="0"/>
          <w:szCs w:val="21"/>
        </w:rPr>
        <w:t>argv</w:t>
      </w:r>
      <w:r w:rsidRPr="001149DD">
        <w:rPr>
          <w:rFonts w:ascii="Consolas" w:eastAsia="宋体" w:hAnsi="Consolas" w:cs="宋体"/>
          <w:color w:val="000000"/>
          <w:kern w:val="0"/>
          <w:szCs w:val="21"/>
        </w:rPr>
        <w:t>[</w:t>
      </w:r>
      <w:r w:rsidRPr="001149DD">
        <w:rPr>
          <w:rFonts w:ascii="Consolas" w:eastAsia="宋体" w:hAnsi="Consolas" w:cs="宋体"/>
          <w:color w:val="001080"/>
          <w:kern w:val="0"/>
          <w:szCs w:val="21"/>
        </w:rPr>
        <w:t>count</w:t>
      </w:r>
      <w:r w:rsidRPr="001149DD">
        <w:rPr>
          <w:rFonts w:ascii="Consolas" w:eastAsia="宋体" w:hAnsi="Consolas" w:cs="宋体"/>
          <w:color w:val="000000"/>
          <w:kern w:val="0"/>
          <w:szCs w:val="21"/>
        </w:rPr>
        <w:t>]);</w:t>
      </w:r>
    </w:p>
    <w:p w14:paraId="4B97EB60" w14:textId="77777777" w:rsidR="001149DD" w:rsidRPr="001149DD" w:rsidRDefault="001149DD" w:rsidP="001149DD">
      <w:pPr>
        <w:widowControl/>
        <w:shd w:val="clear" w:color="auto" w:fill="FFFFFF"/>
        <w:spacing w:line="285" w:lineRule="atLeast"/>
        <w:jc w:val="left"/>
        <w:rPr>
          <w:rFonts w:ascii="Consolas" w:eastAsia="宋体" w:hAnsi="Consolas" w:cs="宋体"/>
          <w:color w:val="000000"/>
          <w:kern w:val="0"/>
          <w:szCs w:val="21"/>
        </w:rPr>
      </w:pPr>
      <w:r w:rsidRPr="001149DD">
        <w:rPr>
          <w:rFonts w:ascii="Consolas" w:eastAsia="宋体" w:hAnsi="Consolas" w:cs="宋体"/>
          <w:color w:val="000000"/>
          <w:kern w:val="0"/>
          <w:szCs w:val="21"/>
        </w:rPr>
        <w:t>    </w:t>
      </w:r>
      <w:r w:rsidRPr="001149DD">
        <w:rPr>
          <w:rFonts w:ascii="Consolas" w:eastAsia="宋体" w:hAnsi="Consolas" w:cs="宋体"/>
          <w:color w:val="AF00DB"/>
          <w:kern w:val="0"/>
          <w:szCs w:val="21"/>
        </w:rPr>
        <w:t>return</w:t>
      </w:r>
      <w:r w:rsidRPr="001149DD">
        <w:rPr>
          <w:rFonts w:ascii="Consolas" w:eastAsia="宋体" w:hAnsi="Consolas" w:cs="宋体"/>
          <w:color w:val="000000"/>
          <w:kern w:val="0"/>
          <w:szCs w:val="21"/>
        </w:rPr>
        <w:t> </w:t>
      </w:r>
      <w:r w:rsidRPr="001149DD">
        <w:rPr>
          <w:rFonts w:ascii="Consolas" w:eastAsia="宋体" w:hAnsi="Consolas" w:cs="宋体"/>
          <w:color w:val="098658"/>
          <w:kern w:val="0"/>
          <w:szCs w:val="21"/>
        </w:rPr>
        <w:t>0</w:t>
      </w:r>
      <w:r w:rsidRPr="001149DD">
        <w:rPr>
          <w:rFonts w:ascii="Consolas" w:eastAsia="宋体" w:hAnsi="Consolas" w:cs="宋体"/>
          <w:color w:val="000000"/>
          <w:kern w:val="0"/>
          <w:szCs w:val="21"/>
        </w:rPr>
        <w:t>;</w:t>
      </w:r>
    </w:p>
    <w:p w14:paraId="1E2DAFCC" w14:textId="77777777" w:rsidR="001149DD" w:rsidRPr="001149DD" w:rsidRDefault="001149DD" w:rsidP="001149DD">
      <w:pPr>
        <w:widowControl/>
        <w:shd w:val="clear" w:color="auto" w:fill="FFFFFF"/>
        <w:spacing w:line="285" w:lineRule="atLeast"/>
        <w:jc w:val="left"/>
        <w:rPr>
          <w:rFonts w:ascii="Consolas" w:eastAsia="宋体" w:hAnsi="Consolas" w:cs="宋体"/>
          <w:color w:val="000000"/>
          <w:kern w:val="0"/>
          <w:szCs w:val="21"/>
        </w:rPr>
      </w:pPr>
      <w:r w:rsidRPr="001149DD">
        <w:rPr>
          <w:rFonts w:ascii="Consolas" w:eastAsia="宋体" w:hAnsi="Consolas" w:cs="宋体"/>
          <w:color w:val="000000"/>
          <w:kern w:val="0"/>
          <w:szCs w:val="21"/>
        </w:rPr>
        <w:t>}</w:t>
      </w:r>
    </w:p>
    <w:p w14:paraId="1A6A3968" w14:textId="01D36689" w:rsidR="006A6497" w:rsidRPr="001149DD" w:rsidRDefault="001149DD" w:rsidP="001149DD">
      <w:pPr>
        <w:widowControl/>
        <w:shd w:val="clear" w:color="auto" w:fill="FFFFFF"/>
        <w:spacing w:line="285" w:lineRule="atLeast"/>
        <w:ind w:left="709"/>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w:t>
      </w:r>
      <w:r w:rsidRPr="001149DD">
        <w:rPr>
          <w:rFonts w:ascii="Times New Roman" w:eastAsia="宋体" w:hAnsi="Times New Roman" w:cs="Times New Roman" w:hint="eastAsia"/>
          <w:sz w:val="24"/>
          <w:szCs w:val="24"/>
        </w:rPr>
        <w:t>程序运行结果：</w:t>
      </w:r>
    </w:p>
    <w:p w14:paraId="17E6D4F2" w14:textId="7EDEE1C8" w:rsidR="001149DD" w:rsidRPr="001149DD" w:rsidRDefault="001149DD" w:rsidP="001149DD">
      <w:pPr>
        <w:pStyle w:val="a8"/>
        <w:widowControl/>
        <w:shd w:val="clear" w:color="auto" w:fill="FFFFFF"/>
        <w:spacing w:line="285" w:lineRule="atLeast"/>
        <w:ind w:left="1429" w:firstLineChars="0" w:firstLine="0"/>
        <w:jc w:val="left"/>
        <w:rPr>
          <w:rFonts w:ascii="Times New Roman" w:eastAsia="宋体" w:hAnsi="Times New Roman" w:cs="Times New Roman" w:hint="eastAsia"/>
          <w:sz w:val="24"/>
          <w:szCs w:val="24"/>
        </w:rPr>
      </w:pPr>
      <w:r w:rsidRPr="001149DD">
        <w:rPr>
          <w:rFonts w:ascii="Times New Roman" w:eastAsia="宋体" w:hAnsi="Times New Roman" w:cs="Times New Roman"/>
          <w:sz w:val="24"/>
          <w:szCs w:val="24"/>
        </w:rPr>
        <w:drawing>
          <wp:inline distT="0" distB="0" distL="0" distR="0" wp14:anchorId="4788BD20" wp14:editId="63CC5E0C">
            <wp:extent cx="4000706" cy="87634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00706" cy="876345"/>
                    </a:xfrm>
                    <a:prstGeom prst="rect">
                      <a:avLst/>
                    </a:prstGeom>
                  </pic:spPr>
                </pic:pic>
              </a:graphicData>
            </a:graphic>
          </wp:inline>
        </w:drawing>
      </w:r>
    </w:p>
    <w:p w14:paraId="116A86AC" w14:textId="77777777" w:rsidR="001149DD" w:rsidRPr="00F76391" w:rsidRDefault="001149DD" w:rsidP="001149DD">
      <w:pPr>
        <w:keepNext/>
        <w:keepLines/>
        <w:spacing w:before="260" w:after="260" w:line="416" w:lineRule="auto"/>
        <w:outlineLvl w:val="1"/>
        <w:rPr>
          <w:rFonts w:ascii="Times New Roman" w:eastAsia="宋体" w:hAnsi="Times New Roman" w:cs="Times New Roman"/>
          <w:b/>
          <w:bCs/>
          <w:sz w:val="28"/>
          <w:szCs w:val="28"/>
        </w:rPr>
      </w:pPr>
      <w:r w:rsidRPr="00F76391">
        <w:rPr>
          <w:rFonts w:ascii="Times New Roman" w:eastAsia="宋体" w:hAnsi="Times New Roman" w:cs="Times New Roman"/>
          <w:b/>
          <w:bCs/>
          <w:sz w:val="28"/>
          <w:szCs w:val="28"/>
        </w:rPr>
        <w:t>1.</w:t>
      </w:r>
      <w:r w:rsidRPr="00F76391">
        <w:rPr>
          <w:rFonts w:ascii="Times New Roman" w:eastAsia="宋体" w:hAnsi="Times New Roman" w:cs="Times New Roman" w:hint="eastAsia"/>
          <w:b/>
          <w:bCs/>
          <w:sz w:val="28"/>
          <w:szCs w:val="28"/>
        </w:rPr>
        <w:t>3</w:t>
      </w:r>
      <w:r w:rsidRPr="00F76391">
        <w:rPr>
          <w:rFonts w:ascii="Times New Roman" w:eastAsia="宋体" w:hAnsi="Times New Roman" w:cs="Times New Roman"/>
          <w:b/>
          <w:bCs/>
          <w:sz w:val="28"/>
          <w:szCs w:val="28"/>
        </w:rPr>
        <w:t xml:space="preserve"> </w:t>
      </w:r>
      <w:r w:rsidRPr="00F76391">
        <w:rPr>
          <w:rFonts w:ascii="Times New Roman" w:eastAsia="宋体" w:hAnsi="宋体" w:cs="Times New Roman"/>
          <w:b/>
          <w:bCs/>
          <w:sz w:val="28"/>
          <w:szCs w:val="28"/>
        </w:rPr>
        <w:t>实验小结</w:t>
      </w:r>
    </w:p>
    <w:p w14:paraId="17267BAD" w14:textId="7CC53C28" w:rsidR="001149DD" w:rsidRPr="001149DD" w:rsidRDefault="001149DD" w:rsidP="001149DD">
      <w:pPr>
        <w:widowControl/>
        <w:shd w:val="clear" w:color="auto" w:fill="FFFFFF"/>
        <w:spacing w:line="285" w:lineRule="atLeast"/>
        <w:jc w:val="left"/>
        <w:rPr>
          <w:rFonts w:ascii="Times New Roman" w:eastAsia="宋体" w:hAnsi="Times New Roman" w:cs="Times New Roman" w:hint="eastAsia"/>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本次实验让我能够更好得理解指针，理解指针的内存动态分配，也能够更好地区分指针和数组，能够在编程中利用到指针，同时对复杂声明也有了一点的了解和应用能力，</w:t>
      </w:r>
      <w:r w:rsidR="00585310">
        <w:rPr>
          <w:rFonts w:ascii="Times New Roman" w:eastAsia="宋体" w:hAnsi="Times New Roman" w:cs="Times New Roman" w:hint="eastAsia"/>
          <w:sz w:val="24"/>
          <w:szCs w:val="24"/>
        </w:rPr>
        <w:t>对</w:t>
      </w:r>
      <w:r w:rsidR="00585310">
        <w:rPr>
          <w:rFonts w:ascii="Times New Roman" w:eastAsia="宋体" w:hAnsi="Times New Roman" w:cs="Times New Roman" w:hint="eastAsia"/>
          <w:sz w:val="24"/>
          <w:szCs w:val="24"/>
        </w:rPr>
        <w:t>main</w:t>
      </w:r>
      <w:r w:rsidR="00585310">
        <w:rPr>
          <w:rFonts w:ascii="Times New Roman" w:eastAsia="宋体" w:hAnsi="Times New Roman" w:cs="Times New Roman" w:hint="eastAsia"/>
          <w:sz w:val="24"/>
          <w:szCs w:val="24"/>
        </w:rPr>
        <w:t>函数参数也有了一个初步了解。</w:t>
      </w:r>
    </w:p>
    <w:sectPr w:rsidR="001149DD" w:rsidRPr="001149D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2BF9D0" w14:textId="77777777" w:rsidR="00EA3CDE" w:rsidRDefault="00EA3CDE" w:rsidP="00CB52DB">
      <w:r>
        <w:separator/>
      </w:r>
    </w:p>
  </w:endnote>
  <w:endnote w:type="continuationSeparator" w:id="0">
    <w:p w14:paraId="0EAB48AD" w14:textId="77777777" w:rsidR="00EA3CDE" w:rsidRDefault="00EA3CDE" w:rsidP="00CB52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0" w:usb1="080E0000" w:usb2="00000010" w:usb3="00000000" w:csb0="0004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12746727"/>
      <w:docPartObj>
        <w:docPartGallery w:val="Page Numbers (Bottom of Page)"/>
        <w:docPartUnique/>
      </w:docPartObj>
    </w:sdtPr>
    <w:sdtContent>
      <w:p w14:paraId="5788C766" w14:textId="2846E129" w:rsidR="006A6497" w:rsidRDefault="006A6497" w:rsidP="00CB52DB">
        <w:pPr>
          <w:pStyle w:val="a6"/>
        </w:pPr>
        <w:r>
          <w:rPr>
            <w:noProof/>
          </w:rPr>
          <w:pict w14:anchorId="75FD7E4B">
            <v:shapetype id="_x0000_t32" coordsize="21600,21600" o:spt="32" o:oned="t" path="m,l21600,21600e" filled="f">
              <v:path arrowok="t" fillok="f" o:connecttype="none"/>
              <o:lock v:ext="edit" shapetype="t"/>
            </v:shapetype>
            <v:shape id="_x0000_s2049" type="#_x0000_t32" style="position:absolute;margin-left:234.8pt;margin-top:8.05pt;width:188.65pt;height:0;z-index:251659264;mso-position-horizontal-relative:margin;mso-position-vertical-relative:bottom-margin-area;mso-height-relative:bottom-margin-area;v-text-anchor:middle" o:connectortype="straight" strokecolor="gray [1629]" strokeweight="1pt">
              <w10:wrap anchorx="margin" anchory="page"/>
            </v:shape>
          </w:pict>
        </w:r>
        <w:r>
          <w:rPr>
            <w:noProof/>
          </w:rPr>
          <w:pict w14:anchorId="18E2F4EA">
            <v:shape id="_x0000_s2050" type="#_x0000_t32" style="position:absolute;margin-left:.8pt;margin-top:8.05pt;width:188.65pt;height:0;z-index:251660288;mso-position-horizontal-relative:margin;mso-position-vertical-relative:bottom-margin-area;mso-height-relative:bottom-margin-area;v-text-anchor:middle" o:connectortype="straight" strokecolor="gray [1629]" strokeweight="1pt">
              <w10:wrap anchorx="margin" anchory="page"/>
            </v:shape>
          </w:pict>
        </w:r>
        <w:r>
          <w:tab/>
        </w:r>
      </w:p>
    </w:sdtContent>
  </w:sdt>
  <w:p w14:paraId="35567F34" w14:textId="77777777" w:rsidR="006A6497" w:rsidRDefault="006A6497">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C35869" w14:textId="77777777" w:rsidR="00EA3CDE" w:rsidRDefault="00EA3CDE" w:rsidP="00CB52DB">
      <w:r>
        <w:separator/>
      </w:r>
    </w:p>
  </w:footnote>
  <w:footnote w:type="continuationSeparator" w:id="0">
    <w:p w14:paraId="449D9322" w14:textId="77777777" w:rsidR="00EA3CDE" w:rsidRDefault="00EA3CDE" w:rsidP="00CB52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DA7D9D" w14:textId="77777777" w:rsidR="006A6497" w:rsidRPr="00854505" w:rsidRDefault="006A6497">
    <w:pPr>
      <w:pStyle w:val="a4"/>
    </w:pPr>
    <w:r>
      <w:rPr>
        <w:rFonts w:hint="eastAsia"/>
      </w:rPr>
      <w:t>华中科技大学计算机类</w:t>
    </w:r>
    <w:r>
      <w:rPr>
        <w:rFonts w:hint="eastAsia"/>
      </w:rPr>
      <w:t>I</w:t>
    </w:r>
    <w:r>
      <w:t>I</w:t>
    </w:r>
    <w:r>
      <w:rPr>
        <w:rFonts w:hint="eastAsia"/>
      </w:rPr>
      <w:t xml:space="preserve">   C</w:t>
    </w:r>
    <w:r>
      <w:rPr>
        <w:rFonts w:hint="eastAsia"/>
      </w:rPr>
      <w:t>语言程序设计实验报告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D7DA3"/>
    <w:multiLevelType w:val="hybridMultilevel"/>
    <w:tmpl w:val="56C4F9EA"/>
    <w:lvl w:ilvl="0" w:tplc="D5F47E5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1A8464B"/>
    <w:multiLevelType w:val="hybridMultilevel"/>
    <w:tmpl w:val="055CF706"/>
    <w:lvl w:ilvl="0" w:tplc="4D0EA4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1E614BC"/>
    <w:multiLevelType w:val="hybridMultilevel"/>
    <w:tmpl w:val="37287E84"/>
    <w:lvl w:ilvl="0" w:tplc="D7F68DE0">
      <w:start w:val="1"/>
      <w:numFmt w:val="decimal"/>
      <w:lvlText w:val="（%1）"/>
      <w:lvlJc w:val="left"/>
      <w:pPr>
        <w:ind w:left="1140" w:hanging="7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29C3A72"/>
    <w:multiLevelType w:val="hybridMultilevel"/>
    <w:tmpl w:val="F2B25A4A"/>
    <w:lvl w:ilvl="0" w:tplc="74BA9C0C">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04124605"/>
    <w:multiLevelType w:val="hybridMultilevel"/>
    <w:tmpl w:val="68FACEAE"/>
    <w:lvl w:ilvl="0" w:tplc="F21E2590">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5" w15:restartNumberingAfterBreak="0">
    <w:nsid w:val="101F252E"/>
    <w:multiLevelType w:val="hybridMultilevel"/>
    <w:tmpl w:val="0898FFA8"/>
    <w:lvl w:ilvl="0" w:tplc="F3CEEE5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1CD0DA0"/>
    <w:multiLevelType w:val="hybridMultilevel"/>
    <w:tmpl w:val="064CFC04"/>
    <w:lvl w:ilvl="0" w:tplc="D92E5D06">
      <w:start w:val="1"/>
      <w:numFmt w:val="decimal"/>
      <w:lvlText w:val="（%1）"/>
      <w:lvlJc w:val="left"/>
      <w:pPr>
        <w:ind w:left="1140" w:hanging="720"/>
      </w:pPr>
      <w:rPr>
        <w:rFonts w:hAnsi="Times New Roman"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445538E"/>
    <w:multiLevelType w:val="hybridMultilevel"/>
    <w:tmpl w:val="DEFE4226"/>
    <w:lvl w:ilvl="0" w:tplc="617C4EC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62C560A"/>
    <w:multiLevelType w:val="hybridMultilevel"/>
    <w:tmpl w:val="42726602"/>
    <w:lvl w:ilvl="0" w:tplc="B352FA2E">
      <w:start w:val="1"/>
      <w:numFmt w:val="decimal"/>
      <w:lvlText w:val="（%1）"/>
      <w:lvlJc w:val="left"/>
      <w:pPr>
        <w:ind w:left="1429" w:hanging="7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C494950"/>
    <w:multiLevelType w:val="hybridMultilevel"/>
    <w:tmpl w:val="496412D0"/>
    <w:lvl w:ilvl="0" w:tplc="88EC26DC">
      <w:start w:val="1"/>
      <w:numFmt w:val="decimal"/>
      <w:lvlText w:val="%1）"/>
      <w:lvlJc w:val="left"/>
      <w:pPr>
        <w:ind w:left="1500" w:hanging="360"/>
      </w:pPr>
      <w:rPr>
        <w:rFonts w:hint="default"/>
      </w:rPr>
    </w:lvl>
    <w:lvl w:ilvl="1" w:tplc="04090019">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0" w15:restartNumberingAfterBreak="0">
    <w:nsid w:val="23300F69"/>
    <w:multiLevelType w:val="hybridMultilevel"/>
    <w:tmpl w:val="B02048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54D4070"/>
    <w:multiLevelType w:val="hybridMultilevel"/>
    <w:tmpl w:val="3C200784"/>
    <w:lvl w:ilvl="0" w:tplc="FDF2C522">
      <w:start w:val="1"/>
      <w:numFmt w:val="decimal"/>
      <w:lvlText w:val="（%1）"/>
      <w:lvlJc w:val="left"/>
      <w:pPr>
        <w:ind w:left="1140" w:hanging="720"/>
      </w:pPr>
      <w:rPr>
        <w:rFonts w:hAnsi="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8383741"/>
    <w:multiLevelType w:val="hybridMultilevel"/>
    <w:tmpl w:val="2BA6EEC0"/>
    <w:lvl w:ilvl="0" w:tplc="47AE2A4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2E720B57"/>
    <w:multiLevelType w:val="hybridMultilevel"/>
    <w:tmpl w:val="0756CCC2"/>
    <w:lvl w:ilvl="0" w:tplc="479483D6">
      <w:start w:val="1"/>
      <w:numFmt w:val="decimal"/>
      <w:lvlText w:val="（%1）"/>
      <w:lvlJc w:val="left"/>
      <w:pPr>
        <w:ind w:left="1140" w:hanging="7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311A79BB"/>
    <w:multiLevelType w:val="hybridMultilevel"/>
    <w:tmpl w:val="4246D866"/>
    <w:lvl w:ilvl="0" w:tplc="3A8A140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5DC021C"/>
    <w:multiLevelType w:val="hybridMultilevel"/>
    <w:tmpl w:val="F1388CF2"/>
    <w:lvl w:ilvl="0" w:tplc="8F1A7F6C">
      <w:start w:val="1"/>
      <w:numFmt w:val="decimal"/>
      <w:lvlText w:val="（%1）"/>
      <w:lvlJc w:val="left"/>
      <w:pPr>
        <w:ind w:left="1140" w:hanging="7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AE767B7"/>
    <w:multiLevelType w:val="multilevel"/>
    <w:tmpl w:val="3AE767B7"/>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7" w15:restartNumberingAfterBreak="0">
    <w:nsid w:val="3FD342F2"/>
    <w:multiLevelType w:val="hybridMultilevel"/>
    <w:tmpl w:val="D4CAF2E0"/>
    <w:lvl w:ilvl="0" w:tplc="03788B5C">
      <w:start w:val="1"/>
      <w:numFmt w:val="upperLetter"/>
      <w:lvlText w:val="%1）"/>
      <w:lvlJc w:val="left"/>
      <w:pPr>
        <w:ind w:left="1135" w:hanging="415"/>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8" w15:restartNumberingAfterBreak="0">
    <w:nsid w:val="431D6DE7"/>
    <w:multiLevelType w:val="hybridMultilevel"/>
    <w:tmpl w:val="87044942"/>
    <w:lvl w:ilvl="0" w:tplc="895E5BDC">
      <w:start w:val="1"/>
      <w:numFmt w:val="upperLetter"/>
      <w:lvlText w:val="%1）"/>
      <w:lvlJc w:val="left"/>
      <w:pPr>
        <w:ind w:left="1555" w:hanging="415"/>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9" w15:restartNumberingAfterBreak="0">
    <w:nsid w:val="450A5886"/>
    <w:multiLevelType w:val="hybridMultilevel"/>
    <w:tmpl w:val="6B565448"/>
    <w:lvl w:ilvl="0" w:tplc="9C0E6C90">
      <w:start w:val="1"/>
      <w:numFmt w:val="decimal"/>
      <w:lvlText w:val="%1）"/>
      <w:lvlJc w:val="left"/>
      <w:pPr>
        <w:ind w:left="1140" w:hanging="720"/>
      </w:pPr>
      <w:rPr>
        <w:rFonts w:hAnsi="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4FBC2752"/>
    <w:multiLevelType w:val="hybridMultilevel"/>
    <w:tmpl w:val="B1E2A44C"/>
    <w:lvl w:ilvl="0" w:tplc="59020CF6">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 w15:restartNumberingAfterBreak="0">
    <w:nsid w:val="54EA4BD0"/>
    <w:multiLevelType w:val="hybridMultilevel"/>
    <w:tmpl w:val="BFE09064"/>
    <w:lvl w:ilvl="0" w:tplc="CE6A61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59E1641B"/>
    <w:multiLevelType w:val="hybridMultilevel"/>
    <w:tmpl w:val="53E61518"/>
    <w:lvl w:ilvl="0" w:tplc="BC266DA2">
      <w:start w:val="1"/>
      <w:numFmt w:val="decimal"/>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5DC219FD"/>
    <w:multiLevelType w:val="hybridMultilevel"/>
    <w:tmpl w:val="42AAFE88"/>
    <w:lvl w:ilvl="0" w:tplc="ADF2D1C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4" w15:restartNumberingAfterBreak="0">
    <w:nsid w:val="69274B88"/>
    <w:multiLevelType w:val="hybridMultilevel"/>
    <w:tmpl w:val="33A4A888"/>
    <w:lvl w:ilvl="0" w:tplc="F2F64A5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25" w15:restartNumberingAfterBreak="0">
    <w:nsid w:val="703E451E"/>
    <w:multiLevelType w:val="hybridMultilevel"/>
    <w:tmpl w:val="97646ACC"/>
    <w:lvl w:ilvl="0" w:tplc="FD9E1AFA">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6" w15:restartNumberingAfterBreak="0">
    <w:nsid w:val="723356FB"/>
    <w:multiLevelType w:val="hybridMultilevel"/>
    <w:tmpl w:val="96CC7BDA"/>
    <w:lvl w:ilvl="0" w:tplc="D7DA646A">
      <w:start w:val="1"/>
      <w:numFmt w:val="decimal"/>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33215A8"/>
    <w:multiLevelType w:val="hybridMultilevel"/>
    <w:tmpl w:val="E7B48172"/>
    <w:lvl w:ilvl="0" w:tplc="9892C22E">
      <w:start w:val="1"/>
      <w:numFmt w:val="decimal"/>
      <w:lvlText w:val="%1）"/>
      <w:lvlJc w:val="left"/>
      <w:pPr>
        <w:ind w:left="720" w:hanging="720"/>
      </w:pPr>
      <w:rPr>
        <w:rFonts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49972A6"/>
    <w:multiLevelType w:val="multilevel"/>
    <w:tmpl w:val="749972A6"/>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75576F2C"/>
    <w:multiLevelType w:val="hybridMultilevel"/>
    <w:tmpl w:val="CB121CC8"/>
    <w:lvl w:ilvl="0" w:tplc="EEA8481C">
      <w:start w:val="1"/>
      <w:numFmt w:val="decimal"/>
      <w:lvlText w:val="%1）"/>
      <w:lvlJc w:val="left"/>
      <w:pPr>
        <w:ind w:left="900" w:hanging="480"/>
      </w:pPr>
      <w:rPr>
        <w:rFonts w:hAnsi="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76F971C8"/>
    <w:multiLevelType w:val="hybridMultilevel"/>
    <w:tmpl w:val="04C41F02"/>
    <w:lvl w:ilvl="0" w:tplc="41CC99D8">
      <w:start w:val="1"/>
      <w:numFmt w:val="decimal"/>
      <w:lvlText w:val="%1）"/>
      <w:lvlJc w:val="left"/>
      <w:pPr>
        <w:ind w:left="780" w:hanging="360"/>
      </w:pPr>
      <w:rPr>
        <w:rFonts w:hint="default"/>
      </w:rPr>
    </w:lvl>
    <w:lvl w:ilvl="1" w:tplc="08286408">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79AC7B0C"/>
    <w:multiLevelType w:val="hybridMultilevel"/>
    <w:tmpl w:val="3A76488A"/>
    <w:lvl w:ilvl="0" w:tplc="733C58F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2" w15:restartNumberingAfterBreak="0">
    <w:nsid w:val="79B618B7"/>
    <w:multiLevelType w:val="hybridMultilevel"/>
    <w:tmpl w:val="309C5332"/>
    <w:lvl w:ilvl="0" w:tplc="7CE25E46">
      <w:start w:val="1"/>
      <w:numFmt w:val="decimal"/>
      <w:lvlText w:val="（%1）"/>
      <w:lvlJc w:val="left"/>
      <w:pPr>
        <w:ind w:left="1140" w:hanging="7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7AAC6310"/>
    <w:multiLevelType w:val="hybridMultilevel"/>
    <w:tmpl w:val="C786DBFE"/>
    <w:lvl w:ilvl="0" w:tplc="950678C6">
      <w:start w:val="1"/>
      <w:numFmt w:val="upperLetter"/>
      <w:lvlText w:val="%1．"/>
      <w:lvlJc w:val="left"/>
      <w:pPr>
        <w:ind w:left="1555" w:hanging="415"/>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34" w15:restartNumberingAfterBreak="0">
    <w:nsid w:val="7C5049E0"/>
    <w:multiLevelType w:val="hybridMultilevel"/>
    <w:tmpl w:val="88102F3E"/>
    <w:lvl w:ilvl="0" w:tplc="CA8265B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6"/>
  </w:num>
  <w:num w:numId="2">
    <w:abstractNumId w:val="29"/>
  </w:num>
  <w:num w:numId="3">
    <w:abstractNumId w:val="30"/>
  </w:num>
  <w:num w:numId="4">
    <w:abstractNumId w:val="25"/>
  </w:num>
  <w:num w:numId="5">
    <w:abstractNumId w:val="4"/>
  </w:num>
  <w:num w:numId="6">
    <w:abstractNumId w:val="10"/>
  </w:num>
  <w:num w:numId="7">
    <w:abstractNumId w:val="19"/>
  </w:num>
  <w:num w:numId="8">
    <w:abstractNumId w:val="27"/>
  </w:num>
  <w:num w:numId="9">
    <w:abstractNumId w:val="5"/>
  </w:num>
  <w:num w:numId="10">
    <w:abstractNumId w:val="23"/>
  </w:num>
  <w:num w:numId="11">
    <w:abstractNumId w:val="34"/>
  </w:num>
  <w:num w:numId="12">
    <w:abstractNumId w:val="6"/>
  </w:num>
  <w:num w:numId="13">
    <w:abstractNumId w:val="33"/>
  </w:num>
  <w:num w:numId="14">
    <w:abstractNumId w:val="11"/>
  </w:num>
  <w:num w:numId="15">
    <w:abstractNumId w:val="9"/>
  </w:num>
  <w:num w:numId="16">
    <w:abstractNumId w:val="28"/>
  </w:num>
  <w:num w:numId="17">
    <w:abstractNumId w:val="1"/>
  </w:num>
  <w:num w:numId="18">
    <w:abstractNumId w:val="3"/>
  </w:num>
  <w:num w:numId="19">
    <w:abstractNumId w:val="31"/>
  </w:num>
  <w:num w:numId="20">
    <w:abstractNumId w:val="12"/>
  </w:num>
  <w:num w:numId="21">
    <w:abstractNumId w:val="21"/>
  </w:num>
  <w:num w:numId="22">
    <w:abstractNumId w:val="26"/>
  </w:num>
  <w:num w:numId="23">
    <w:abstractNumId w:val="17"/>
  </w:num>
  <w:num w:numId="24">
    <w:abstractNumId w:val="22"/>
  </w:num>
  <w:num w:numId="25">
    <w:abstractNumId w:val="20"/>
  </w:num>
  <w:num w:numId="26">
    <w:abstractNumId w:val="2"/>
  </w:num>
  <w:num w:numId="27">
    <w:abstractNumId w:val="13"/>
  </w:num>
  <w:num w:numId="28">
    <w:abstractNumId w:val="8"/>
  </w:num>
  <w:num w:numId="29">
    <w:abstractNumId w:val="15"/>
  </w:num>
  <w:num w:numId="30">
    <w:abstractNumId w:val="7"/>
  </w:num>
  <w:num w:numId="31">
    <w:abstractNumId w:val="24"/>
  </w:num>
  <w:num w:numId="32">
    <w:abstractNumId w:val="14"/>
  </w:num>
  <w:num w:numId="33">
    <w:abstractNumId w:val="0"/>
  </w:num>
  <w:num w:numId="34">
    <w:abstractNumId w:val="32"/>
  </w:num>
  <w:num w:numId="35">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ang He">
    <w15:presenceInfo w15:providerId="Windows Live" w15:userId="f462c598e7f9d5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1"/>
    <o:shapelayout v:ext="edit">
      <o:idmap v:ext="edit" data="2"/>
      <o:rules v:ext="edit">
        <o:r id="V:Rule1" type="connector" idref="#_x0000_s2049"/>
        <o:r id="V:Rule2" type="connector" idref="#_x0000_s2050"/>
      </o:rules>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49C"/>
    <w:rsid w:val="0001705E"/>
    <w:rsid w:val="00095732"/>
    <w:rsid w:val="000C6848"/>
    <w:rsid w:val="000F7573"/>
    <w:rsid w:val="000F7E5F"/>
    <w:rsid w:val="001149DD"/>
    <w:rsid w:val="00132EF1"/>
    <w:rsid w:val="00143A63"/>
    <w:rsid w:val="00200B28"/>
    <w:rsid w:val="00221DC9"/>
    <w:rsid w:val="00242542"/>
    <w:rsid w:val="00283B19"/>
    <w:rsid w:val="00293AA4"/>
    <w:rsid w:val="002953A4"/>
    <w:rsid w:val="003329A7"/>
    <w:rsid w:val="00374AC3"/>
    <w:rsid w:val="003A7522"/>
    <w:rsid w:val="003D335D"/>
    <w:rsid w:val="003E3F88"/>
    <w:rsid w:val="00435DBE"/>
    <w:rsid w:val="004402D5"/>
    <w:rsid w:val="0046623A"/>
    <w:rsid w:val="004A15C1"/>
    <w:rsid w:val="004B09A0"/>
    <w:rsid w:val="004D50E8"/>
    <w:rsid w:val="004E2D4E"/>
    <w:rsid w:val="00535137"/>
    <w:rsid w:val="00573505"/>
    <w:rsid w:val="00585310"/>
    <w:rsid w:val="005A0DB1"/>
    <w:rsid w:val="005A7621"/>
    <w:rsid w:val="00610219"/>
    <w:rsid w:val="0062105C"/>
    <w:rsid w:val="00636DCB"/>
    <w:rsid w:val="0064621E"/>
    <w:rsid w:val="006A6497"/>
    <w:rsid w:val="006C5471"/>
    <w:rsid w:val="006D5B95"/>
    <w:rsid w:val="00701E67"/>
    <w:rsid w:val="007124EA"/>
    <w:rsid w:val="007275E6"/>
    <w:rsid w:val="00744745"/>
    <w:rsid w:val="00755B1B"/>
    <w:rsid w:val="0076294D"/>
    <w:rsid w:val="008D258F"/>
    <w:rsid w:val="0090212D"/>
    <w:rsid w:val="009370AD"/>
    <w:rsid w:val="00964CF3"/>
    <w:rsid w:val="00987706"/>
    <w:rsid w:val="009C2D43"/>
    <w:rsid w:val="00A03DDC"/>
    <w:rsid w:val="00A0449C"/>
    <w:rsid w:val="00A810A1"/>
    <w:rsid w:val="00AA6F8D"/>
    <w:rsid w:val="00AB5E07"/>
    <w:rsid w:val="00AD62FF"/>
    <w:rsid w:val="00AE6D21"/>
    <w:rsid w:val="00AE7A04"/>
    <w:rsid w:val="00AF3F28"/>
    <w:rsid w:val="00B53A5C"/>
    <w:rsid w:val="00B80154"/>
    <w:rsid w:val="00BD6626"/>
    <w:rsid w:val="00C64BE0"/>
    <w:rsid w:val="00CB52DB"/>
    <w:rsid w:val="00CC5C4E"/>
    <w:rsid w:val="00CD04B3"/>
    <w:rsid w:val="00CE332D"/>
    <w:rsid w:val="00CE3AE3"/>
    <w:rsid w:val="00D132EB"/>
    <w:rsid w:val="00D30192"/>
    <w:rsid w:val="00D81EE6"/>
    <w:rsid w:val="00DD58BB"/>
    <w:rsid w:val="00DE5171"/>
    <w:rsid w:val="00E045D5"/>
    <w:rsid w:val="00E2355E"/>
    <w:rsid w:val="00E7680D"/>
    <w:rsid w:val="00EA3CDE"/>
    <w:rsid w:val="00EB30FC"/>
    <w:rsid w:val="00EC37CE"/>
    <w:rsid w:val="00EF1F47"/>
    <w:rsid w:val="00F1124F"/>
    <w:rsid w:val="00F70B31"/>
    <w:rsid w:val="00F76391"/>
    <w:rsid w:val="00F87A97"/>
    <w:rsid w:val="00FF5B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3596DEB4"/>
  <w15:chartTrackingRefBased/>
  <w15:docId w15:val="{F82B7CB5-F035-46F5-9EAB-21EA0B93DB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qFormat/>
    <w:rsid w:val="000F7573"/>
    <w:pPr>
      <w:keepNext/>
      <w:keepLines/>
      <w:spacing w:before="340" w:after="330" w:line="578" w:lineRule="auto"/>
      <w:outlineLvl w:val="0"/>
    </w:pPr>
    <w:rPr>
      <w:rFonts w:ascii="Times New Roman" w:eastAsia="宋体" w:hAnsi="Times New Roman" w:cs="Times New Roman"/>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rsid w:val="00CB52DB"/>
    <w:rPr>
      <w:color w:val="0000FF"/>
      <w:u w:val="single"/>
    </w:rPr>
  </w:style>
  <w:style w:type="paragraph" w:styleId="a4">
    <w:name w:val="header"/>
    <w:basedOn w:val="a"/>
    <w:link w:val="a5"/>
    <w:uiPriority w:val="99"/>
    <w:rsid w:val="00CB52DB"/>
    <w:pPr>
      <w:pBdr>
        <w:bottom w:val="single" w:sz="6" w:space="1" w:color="auto"/>
      </w:pBdr>
      <w:tabs>
        <w:tab w:val="center" w:pos="4153"/>
        <w:tab w:val="right" w:pos="8306"/>
      </w:tabs>
      <w:snapToGrid w:val="0"/>
      <w:jc w:val="center"/>
    </w:pPr>
    <w:rPr>
      <w:rFonts w:ascii="Times New Roman" w:eastAsia="宋体" w:hAnsi="Times New Roman" w:cs="Times New Roman"/>
      <w:sz w:val="18"/>
      <w:szCs w:val="18"/>
    </w:rPr>
  </w:style>
  <w:style w:type="character" w:customStyle="1" w:styleId="a5">
    <w:name w:val="页眉 字符"/>
    <w:basedOn w:val="a0"/>
    <w:link w:val="a4"/>
    <w:uiPriority w:val="99"/>
    <w:rsid w:val="00CB52DB"/>
    <w:rPr>
      <w:rFonts w:ascii="Times New Roman" w:eastAsia="宋体" w:hAnsi="Times New Roman" w:cs="Times New Roman"/>
      <w:sz w:val="18"/>
      <w:szCs w:val="18"/>
    </w:rPr>
  </w:style>
  <w:style w:type="paragraph" w:styleId="TOC2">
    <w:name w:val="toc 2"/>
    <w:basedOn w:val="a"/>
    <w:next w:val="a"/>
    <w:semiHidden/>
    <w:rsid w:val="00CB52DB"/>
    <w:pPr>
      <w:ind w:leftChars="200" w:left="420"/>
    </w:pPr>
    <w:rPr>
      <w:rFonts w:ascii="Times New Roman" w:eastAsia="宋体" w:hAnsi="Times New Roman" w:cs="Times New Roman"/>
      <w:szCs w:val="24"/>
    </w:rPr>
  </w:style>
  <w:style w:type="paragraph" w:styleId="TOC1">
    <w:name w:val="toc 1"/>
    <w:basedOn w:val="a"/>
    <w:next w:val="a"/>
    <w:semiHidden/>
    <w:rsid w:val="00CB52DB"/>
    <w:rPr>
      <w:rFonts w:ascii="Times New Roman" w:eastAsia="宋体" w:hAnsi="Times New Roman" w:cs="Times New Roman"/>
      <w:szCs w:val="24"/>
    </w:rPr>
  </w:style>
  <w:style w:type="paragraph" w:styleId="a6">
    <w:name w:val="footer"/>
    <w:basedOn w:val="a"/>
    <w:link w:val="a7"/>
    <w:uiPriority w:val="99"/>
    <w:rsid w:val="00CB52DB"/>
    <w:pPr>
      <w:tabs>
        <w:tab w:val="center" w:pos="4153"/>
        <w:tab w:val="right" w:pos="8306"/>
      </w:tabs>
      <w:snapToGrid w:val="0"/>
      <w:jc w:val="left"/>
    </w:pPr>
    <w:rPr>
      <w:rFonts w:ascii="Times New Roman" w:eastAsia="宋体" w:hAnsi="Times New Roman" w:cs="Times New Roman"/>
      <w:sz w:val="18"/>
      <w:szCs w:val="18"/>
    </w:rPr>
  </w:style>
  <w:style w:type="character" w:customStyle="1" w:styleId="a7">
    <w:name w:val="页脚 字符"/>
    <w:basedOn w:val="a0"/>
    <w:link w:val="a6"/>
    <w:uiPriority w:val="99"/>
    <w:rsid w:val="00CB52DB"/>
    <w:rPr>
      <w:rFonts w:ascii="Times New Roman" w:eastAsia="宋体" w:hAnsi="Times New Roman" w:cs="Times New Roman"/>
      <w:sz w:val="18"/>
      <w:szCs w:val="18"/>
    </w:rPr>
  </w:style>
  <w:style w:type="character" w:customStyle="1" w:styleId="10">
    <w:name w:val="标题 1 字符"/>
    <w:basedOn w:val="a0"/>
    <w:link w:val="1"/>
    <w:rsid w:val="000F7573"/>
    <w:rPr>
      <w:rFonts w:ascii="Times New Roman" w:eastAsia="宋体" w:hAnsi="Times New Roman" w:cs="Times New Roman"/>
      <w:b/>
      <w:bCs/>
      <w:kern w:val="44"/>
      <w:sz w:val="44"/>
      <w:szCs w:val="44"/>
    </w:rPr>
  </w:style>
  <w:style w:type="paragraph" w:styleId="a8">
    <w:name w:val="List Paragraph"/>
    <w:basedOn w:val="a"/>
    <w:uiPriority w:val="34"/>
    <w:qFormat/>
    <w:rsid w:val="00A810A1"/>
    <w:pPr>
      <w:ind w:firstLineChars="200" w:firstLine="420"/>
    </w:pPr>
  </w:style>
  <w:style w:type="table" w:customStyle="1" w:styleId="11">
    <w:name w:val="网格型1"/>
    <w:basedOn w:val="a1"/>
    <w:next w:val="a9"/>
    <w:uiPriority w:val="59"/>
    <w:rsid w:val="004B09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9">
    <w:name w:val="Table Grid"/>
    <w:basedOn w:val="a1"/>
    <w:uiPriority w:val="39"/>
    <w:rsid w:val="004B09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No Spacing"/>
    <w:uiPriority w:val="1"/>
    <w:qFormat/>
    <w:rsid w:val="00CE3AE3"/>
    <w:pPr>
      <w:widowControl w:val="0"/>
      <w:jc w:val="both"/>
    </w:pPr>
  </w:style>
  <w:style w:type="table" w:styleId="ab">
    <w:name w:val="Grid Table Light"/>
    <w:basedOn w:val="a1"/>
    <w:uiPriority w:val="40"/>
    <w:rsid w:val="00F7639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00706">
      <w:bodyDiv w:val="1"/>
      <w:marLeft w:val="0"/>
      <w:marRight w:val="0"/>
      <w:marTop w:val="0"/>
      <w:marBottom w:val="0"/>
      <w:divBdr>
        <w:top w:val="none" w:sz="0" w:space="0" w:color="auto"/>
        <w:left w:val="none" w:sz="0" w:space="0" w:color="auto"/>
        <w:bottom w:val="none" w:sz="0" w:space="0" w:color="auto"/>
        <w:right w:val="none" w:sz="0" w:space="0" w:color="auto"/>
      </w:divBdr>
      <w:divsChild>
        <w:div w:id="2137872243">
          <w:marLeft w:val="0"/>
          <w:marRight w:val="0"/>
          <w:marTop w:val="0"/>
          <w:marBottom w:val="0"/>
          <w:divBdr>
            <w:top w:val="none" w:sz="0" w:space="0" w:color="auto"/>
            <w:left w:val="none" w:sz="0" w:space="0" w:color="auto"/>
            <w:bottom w:val="none" w:sz="0" w:space="0" w:color="auto"/>
            <w:right w:val="none" w:sz="0" w:space="0" w:color="auto"/>
          </w:divBdr>
          <w:divsChild>
            <w:div w:id="735590051">
              <w:marLeft w:val="0"/>
              <w:marRight w:val="0"/>
              <w:marTop w:val="0"/>
              <w:marBottom w:val="0"/>
              <w:divBdr>
                <w:top w:val="none" w:sz="0" w:space="0" w:color="auto"/>
                <w:left w:val="none" w:sz="0" w:space="0" w:color="auto"/>
                <w:bottom w:val="none" w:sz="0" w:space="0" w:color="auto"/>
                <w:right w:val="none" w:sz="0" w:space="0" w:color="auto"/>
              </w:divBdr>
            </w:div>
            <w:div w:id="588848602">
              <w:marLeft w:val="0"/>
              <w:marRight w:val="0"/>
              <w:marTop w:val="0"/>
              <w:marBottom w:val="0"/>
              <w:divBdr>
                <w:top w:val="none" w:sz="0" w:space="0" w:color="auto"/>
                <w:left w:val="none" w:sz="0" w:space="0" w:color="auto"/>
                <w:bottom w:val="none" w:sz="0" w:space="0" w:color="auto"/>
                <w:right w:val="none" w:sz="0" w:space="0" w:color="auto"/>
              </w:divBdr>
            </w:div>
            <w:div w:id="974211954">
              <w:marLeft w:val="0"/>
              <w:marRight w:val="0"/>
              <w:marTop w:val="0"/>
              <w:marBottom w:val="0"/>
              <w:divBdr>
                <w:top w:val="none" w:sz="0" w:space="0" w:color="auto"/>
                <w:left w:val="none" w:sz="0" w:space="0" w:color="auto"/>
                <w:bottom w:val="none" w:sz="0" w:space="0" w:color="auto"/>
                <w:right w:val="none" w:sz="0" w:space="0" w:color="auto"/>
              </w:divBdr>
            </w:div>
            <w:div w:id="53891241">
              <w:marLeft w:val="0"/>
              <w:marRight w:val="0"/>
              <w:marTop w:val="0"/>
              <w:marBottom w:val="0"/>
              <w:divBdr>
                <w:top w:val="none" w:sz="0" w:space="0" w:color="auto"/>
                <w:left w:val="none" w:sz="0" w:space="0" w:color="auto"/>
                <w:bottom w:val="none" w:sz="0" w:space="0" w:color="auto"/>
                <w:right w:val="none" w:sz="0" w:space="0" w:color="auto"/>
              </w:divBdr>
            </w:div>
            <w:div w:id="306590548">
              <w:marLeft w:val="0"/>
              <w:marRight w:val="0"/>
              <w:marTop w:val="0"/>
              <w:marBottom w:val="0"/>
              <w:divBdr>
                <w:top w:val="none" w:sz="0" w:space="0" w:color="auto"/>
                <w:left w:val="none" w:sz="0" w:space="0" w:color="auto"/>
                <w:bottom w:val="none" w:sz="0" w:space="0" w:color="auto"/>
                <w:right w:val="none" w:sz="0" w:space="0" w:color="auto"/>
              </w:divBdr>
            </w:div>
            <w:div w:id="735083620">
              <w:marLeft w:val="0"/>
              <w:marRight w:val="0"/>
              <w:marTop w:val="0"/>
              <w:marBottom w:val="0"/>
              <w:divBdr>
                <w:top w:val="none" w:sz="0" w:space="0" w:color="auto"/>
                <w:left w:val="none" w:sz="0" w:space="0" w:color="auto"/>
                <w:bottom w:val="none" w:sz="0" w:space="0" w:color="auto"/>
                <w:right w:val="none" w:sz="0" w:space="0" w:color="auto"/>
              </w:divBdr>
            </w:div>
            <w:div w:id="1052198470">
              <w:marLeft w:val="0"/>
              <w:marRight w:val="0"/>
              <w:marTop w:val="0"/>
              <w:marBottom w:val="0"/>
              <w:divBdr>
                <w:top w:val="none" w:sz="0" w:space="0" w:color="auto"/>
                <w:left w:val="none" w:sz="0" w:space="0" w:color="auto"/>
                <w:bottom w:val="none" w:sz="0" w:space="0" w:color="auto"/>
                <w:right w:val="none" w:sz="0" w:space="0" w:color="auto"/>
              </w:divBdr>
            </w:div>
            <w:div w:id="137695283">
              <w:marLeft w:val="0"/>
              <w:marRight w:val="0"/>
              <w:marTop w:val="0"/>
              <w:marBottom w:val="0"/>
              <w:divBdr>
                <w:top w:val="none" w:sz="0" w:space="0" w:color="auto"/>
                <w:left w:val="none" w:sz="0" w:space="0" w:color="auto"/>
                <w:bottom w:val="none" w:sz="0" w:space="0" w:color="auto"/>
                <w:right w:val="none" w:sz="0" w:space="0" w:color="auto"/>
              </w:divBdr>
            </w:div>
            <w:div w:id="321128577">
              <w:marLeft w:val="0"/>
              <w:marRight w:val="0"/>
              <w:marTop w:val="0"/>
              <w:marBottom w:val="0"/>
              <w:divBdr>
                <w:top w:val="none" w:sz="0" w:space="0" w:color="auto"/>
                <w:left w:val="none" w:sz="0" w:space="0" w:color="auto"/>
                <w:bottom w:val="none" w:sz="0" w:space="0" w:color="auto"/>
                <w:right w:val="none" w:sz="0" w:space="0" w:color="auto"/>
              </w:divBdr>
            </w:div>
            <w:div w:id="1075012891">
              <w:marLeft w:val="0"/>
              <w:marRight w:val="0"/>
              <w:marTop w:val="0"/>
              <w:marBottom w:val="0"/>
              <w:divBdr>
                <w:top w:val="none" w:sz="0" w:space="0" w:color="auto"/>
                <w:left w:val="none" w:sz="0" w:space="0" w:color="auto"/>
                <w:bottom w:val="none" w:sz="0" w:space="0" w:color="auto"/>
                <w:right w:val="none" w:sz="0" w:space="0" w:color="auto"/>
              </w:divBdr>
            </w:div>
            <w:div w:id="1651518286">
              <w:marLeft w:val="0"/>
              <w:marRight w:val="0"/>
              <w:marTop w:val="0"/>
              <w:marBottom w:val="0"/>
              <w:divBdr>
                <w:top w:val="none" w:sz="0" w:space="0" w:color="auto"/>
                <w:left w:val="none" w:sz="0" w:space="0" w:color="auto"/>
                <w:bottom w:val="none" w:sz="0" w:space="0" w:color="auto"/>
                <w:right w:val="none" w:sz="0" w:space="0" w:color="auto"/>
              </w:divBdr>
            </w:div>
            <w:div w:id="1426070595">
              <w:marLeft w:val="0"/>
              <w:marRight w:val="0"/>
              <w:marTop w:val="0"/>
              <w:marBottom w:val="0"/>
              <w:divBdr>
                <w:top w:val="none" w:sz="0" w:space="0" w:color="auto"/>
                <w:left w:val="none" w:sz="0" w:space="0" w:color="auto"/>
                <w:bottom w:val="none" w:sz="0" w:space="0" w:color="auto"/>
                <w:right w:val="none" w:sz="0" w:space="0" w:color="auto"/>
              </w:divBdr>
            </w:div>
            <w:div w:id="111641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0184">
      <w:bodyDiv w:val="1"/>
      <w:marLeft w:val="0"/>
      <w:marRight w:val="0"/>
      <w:marTop w:val="0"/>
      <w:marBottom w:val="0"/>
      <w:divBdr>
        <w:top w:val="none" w:sz="0" w:space="0" w:color="auto"/>
        <w:left w:val="none" w:sz="0" w:space="0" w:color="auto"/>
        <w:bottom w:val="none" w:sz="0" w:space="0" w:color="auto"/>
        <w:right w:val="none" w:sz="0" w:space="0" w:color="auto"/>
      </w:divBdr>
      <w:divsChild>
        <w:div w:id="546338204">
          <w:marLeft w:val="0"/>
          <w:marRight w:val="0"/>
          <w:marTop w:val="0"/>
          <w:marBottom w:val="0"/>
          <w:divBdr>
            <w:top w:val="none" w:sz="0" w:space="0" w:color="auto"/>
            <w:left w:val="none" w:sz="0" w:space="0" w:color="auto"/>
            <w:bottom w:val="none" w:sz="0" w:space="0" w:color="auto"/>
            <w:right w:val="none" w:sz="0" w:space="0" w:color="auto"/>
          </w:divBdr>
          <w:divsChild>
            <w:div w:id="20172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0282">
      <w:bodyDiv w:val="1"/>
      <w:marLeft w:val="0"/>
      <w:marRight w:val="0"/>
      <w:marTop w:val="0"/>
      <w:marBottom w:val="0"/>
      <w:divBdr>
        <w:top w:val="none" w:sz="0" w:space="0" w:color="auto"/>
        <w:left w:val="none" w:sz="0" w:space="0" w:color="auto"/>
        <w:bottom w:val="none" w:sz="0" w:space="0" w:color="auto"/>
        <w:right w:val="none" w:sz="0" w:space="0" w:color="auto"/>
      </w:divBdr>
      <w:divsChild>
        <w:div w:id="1500659196">
          <w:marLeft w:val="0"/>
          <w:marRight w:val="0"/>
          <w:marTop w:val="0"/>
          <w:marBottom w:val="0"/>
          <w:divBdr>
            <w:top w:val="none" w:sz="0" w:space="0" w:color="auto"/>
            <w:left w:val="none" w:sz="0" w:space="0" w:color="auto"/>
            <w:bottom w:val="none" w:sz="0" w:space="0" w:color="auto"/>
            <w:right w:val="none" w:sz="0" w:space="0" w:color="auto"/>
          </w:divBdr>
          <w:divsChild>
            <w:div w:id="119238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08003">
      <w:bodyDiv w:val="1"/>
      <w:marLeft w:val="0"/>
      <w:marRight w:val="0"/>
      <w:marTop w:val="0"/>
      <w:marBottom w:val="0"/>
      <w:divBdr>
        <w:top w:val="none" w:sz="0" w:space="0" w:color="auto"/>
        <w:left w:val="none" w:sz="0" w:space="0" w:color="auto"/>
        <w:bottom w:val="none" w:sz="0" w:space="0" w:color="auto"/>
        <w:right w:val="none" w:sz="0" w:space="0" w:color="auto"/>
      </w:divBdr>
      <w:divsChild>
        <w:div w:id="184098758">
          <w:marLeft w:val="0"/>
          <w:marRight w:val="0"/>
          <w:marTop w:val="0"/>
          <w:marBottom w:val="0"/>
          <w:divBdr>
            <w:top w:val="none" w:sz="0" w:space="0" w:color="auto"/>
            <w:left w:val="none" w:sz="0" w:space="0" w:color="auto"/>
            <w:bottom w:val="none" w:sz="0" w:space="0" w:color="auto"/>
            <w:right w:val="none" w:sz="0" w:space="0" w:color="auto"/>
          </w:divBdr>
          <w:divsChild>
            <w:div w:id="214500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12378">
      <w:bodyDiv w:val="1"/>
      <w:marLeft w:val="0"/>
      <w:marRight w:val="0"/>
      <w:marTop w:val="0"/>
      <w:marBottom w:val="0"/>
      <w:divBdr>
        <w:top w:val="none" w:sz="0" w:space="0" w:color="auto"/>
        <w:left w:val="none" w:sz="0" w:space="0" w:color="auto"/>
        <w:bottom w:val="none" w:sz="0" w:space="0" w:color="auto"/>
        <w:right w:val="none" w:sz="0" w:space="0" w:color="auto"/>
      </w:divBdr>
      <w:divsChild>
        <w:div w:id="2091197559">
          <w:marLeft w:val="0"/>
          <w:marRight w:val="0"/>
          <w:marTop w:val="0"/>
          <w:marBottom w:val="0"/>
          <w:divBdr>
            <w:top w:val="none" w:sz="0" w:space="0" w:color="auto"/>
            <w:left w:val="none" w:sz="0" w:space="0" w:color="auto"/>
            <w:bottom w:val="none" w:sz="0" w:space="0" w:color="auto"/>
            <w:right w:val="none" w:sz="0" w:space="0" w:color="auto"/>
          </w:divBdr>
          <w:divsChild>
            <w:div w:id="708070544">
              <w:marLeft w:val="0"/>
              <w:marRight w:val="0"/>
              <w:marTop w:val="0"/>
              <w:marBottom w:val="0"/>
              <w:divBdr>
                <w:top w:val="none" w:sz="0" w:space="0" w:color="auto"/>
                <w:left w:val="none" w:sz="0" w:space="0" w:color="auto"/>
                <w:bottom w:val="none" w:sz="0" w:space="0" w:color="auto"/>
                <w:right w:val="none" w:sz="0" w:space="0" w:color="auto"/>
              </w:divBdr>
            </w:div>
            <w:div w:id="1638879491">
              <w:marLeft w:val="0"/>
              <w:marRight w:val="0"/>
              <w:marTop w:val="0"/>
              <w:marBottom w:val="0"/>
              <w:divBdr>
                <w:top w:val="none" w:sz="0" w:space="0" w:color="auto"/>
                <w:left w:val="none" w:sz="0" w:space="0" w:color="auto"/>
                <w:bottom w:val="none" w:sz="0" w:space="0" w:color="auto"/>
                <w:right w:val="none" w:sz="0" w:space="0" w:color="auto"/>
              </w:divBdr>
            </w:div>
            <w:div w:id="110783292">
              <w:marLeft w:val="0"/>
              <w:marRight w:val="0"/>
              <w:marTop w:val="0"/>
              <w:marBottom w:val="0"/>
              <w:divBdr>
                <w:top w:val="none" w:sz="0" w:space="0" w:color="auto"/>
                <w:left w:val="none" w:sz="0" w:space="0" w:color="auto"/>
                <w:bottom w:val="none" w:sz="0" w:space="0" w:color="auto"/>
                <w:right w:val="none" w:sz="0" w:space="0" w:color="auto"/>
              </w:divBdr>
            </w:div>
            <w:div w:id="202400909">
              <w:marLeft w:val="0"/>
              <w:marRight w:val="0"/>
              <w:marTop w:val="0"/>
              <w:marBottom w:val="0"/>
              <w:divBdr>
                <w:top w:val="none" w:sz="0" w:space="0" w:color="auto"/>
                <w:left w:val="none" w:sz="0" w:space="0" w:color="auto"/>
                <w:bottom w:val="none" w:sz="0" w:space="0" w:color="auto"/>
                <w:right w:val="none" w:sz="0" w:space="0" w:color="auto"/>
              </w:divBdr>
            </w:div>
            <w:div w:id="669531096">
              <w:marLeft w:val="0"/>
              <w:marRight w:val="0"/>
              <w:marTop w:val="0"/>
              <w:marBottom w:val="0"/>
              <w:divBdr>
                <w:top w:val="none" w:sz="0" w:space="0" w:color="auto"/>
                <w:left w:val="none" w:sz="0" w:space="0" w:color="auto"/>
                <w:bottom w:val="none" w:sz="0" w:space="0" w:color="auto"/>
                <w:right w:val="none" w:sz="0" w:space="0" w:color="auto"/>
              </w:divBdr>
            </w:div>
            <w:div w:id="1907032115">
              <w:marLeft w:val="0"/>
              <w:marRight w:val="0"/>
              <w:marTop w:val="0"/>
              <w:marBottom w:val="0"/>
              <w:divBdr>
                <w:top w:val="none" w:sz="0" w:space="0" w:color="auto"/>
                <w:left w:val="none" w:sz="0" w:space="0" w:color="auto"/>
                <w:bottom w:val="none" w:sz="0" w:space="0" w:color="auto"/>
                <w:right w:val="none" w:sz="0" w:space="0" w:color="auto"/>
              </w:divBdr>
            </w:div>
            <w:div w:id="864638978">
              <w:marLeft w:val="0"/>
              <w:marRight w:val="0"/>
              <w:marTop w:val="0"/>
              <w:marBottom w:val="0"/>
              <w:divBdr>
                <w:top w:val="none" w:sz="0" w:space="0" w:color="auto"/>
                <w:left w:val="none" w:sz="0" w:space="0" w:color="auto"/>
                <w:bottom w:val="none" w:sz="0" w:space="0" w:color="auto"/>
                <w:right w:val="none" w:sz="0" w:space="0" w:color="auto"/>
              </w:divBdr>
            </w:div>
            <w:div w:id="1785998110">
              <w:marLeft w:val="0"/>
              <w:marRight w:val="0"/>
              <w:marTop w:val="0"/>
              <w:marBottom w:val="0"/>
              <w:divBdr>
                <w:top w:val="none" w:sz="0" w:space="0" w:color="auto"/>
                <w:left w:val="none" w:sz="0" w:space="0" w:color="auto"/>
                <w:bottom w:val="none" w:sz="0" w:space="0" w:color="auto"/>
                <w:right w:val="none" w:sz="0" w:space="0" w:color="auto"/>
              </w:divBdr>
            </w:div>
            <w:div w:id="789013871">
              <w:marLeft w:val="0"/>
              <w:marRight w:val="0"/>
              <w:marTop w:val="0"/>
              <w:marBottom w:val="0"/>
              <w:divBdr>
                <w:top w:val="none" w:sz="0" w:space="0" w:color="auto"/>
                <w:left w:val="none" w:sz="0" w:space="0" w:color="auto"/>
                <w:bottom w:val="none" w:sz="0" w:space="0" w:color="auto"/>
                <w:right w:val="none" w:sz="0" w:space="0" w:color="auto"/>
              </w:divBdr>
            </w:div>
            <w:div w:id="163446796">
              <w:marLeft w:val="0"/>
              <w:marRight w:val="0"/>
              <w:marTop w:val="0"/>
              <w:marBottom w:val="0"/>
              <w:divBdr>
                <w:top w:val="none" w:sz="0" w:space="0" w:color="auto"/>
                <w:left w:val="none" w:sz="0" w:space="0" w:color="auto"/>
                <w:bottom w:val="none" w:sz="0" w:space="0" w:color="auto"/>
                <w:right w:val="none" w:sz="0" w:space="0" w:color="auto"/>
              </w:divBdr>
            </w:div>
            <w:div w:id="1275596531">
              <w:marLeft w:val="0"/>
              <w:marRight w:val="0"/>
              <w:marTop w:val="0"/>
              <w:marBottom w:val="0"/>
              <w:divBdr>
                <w:top w:val="none" w:sz="0" w:space="0" w:color="auto"/>
                <w:left w:val="none" w:sz="0" w:space="0" w:color="auto"/>
                <w:bottom w:val="none" w:sz="0" w:space="0" w:color="auto"/>
                <w:right w:val="none" w:sz="0" w:space="0" w:color="auto"/>
              </w:divBdr>
            </w:div>
            <w:div w:id="426120204">
              <w:marLeft w:val="0"/>
              <w:marRight w:val="0"/>
              <w:marTop w:val="0"/>
              <w:marBottom w:val="0"/>
              <w:divBdr>
                <w:top w:val="none" w:sz="0" w:space="0" w:color="auto"/>
                <w:left w:val="none" w:sz="0" w:space="0" w:color="auto"/>
                <w:bottom w:val="none" w:sz="0" w:space="0" w:color="auto"/>
                <w:right w:val="none" w:sz="0" w:space="0" w:color="auto"/>
              </w:divBdr>
            </w:div>
            <w:div w:id="433861870">
              <w:marLeft w:val="0"/>
              <w:marRight w:val="0"/>
              <w:marTop w:val="0"/>
              <w:marBottom w:val="0"/>
              <w:divBdr>
                <w:top w:val="none" w:sz="0" w:space="0" w:color="auto"/>
                <w:left w:val="none" w:sz="0" w:space="0" w:color="auto"/>
                <w:bottom w:val="none" w:sz="0" w:space="0" w:color="auto"/>
                <w:right w:val="none" w:sz="0" w:space="0" w:color="auto"/>
              </w:divBdr>
            </w:div>
            <w:div w:id="810250448">
              <w:marLeft w:val="0"/>
              <w:marRight w:val="0"/>
              <w:marTop w:val="0"/>
              <w:marBottom w:val="0"/>
              <w:divBdr>
                <w:top w:val="none" w:sz="0" w:space="0" w:color="auto"/>
                <w:left w:val="none" w:sz="0" w:space="0" w:color="auto"/>
                <w:bottom w:val="none" w:sz="0" w:space="0" w:color="auto"/>
                <w:right w:val="none" w:sz="0" w:space="0" w:color="auto"/>
              </w:divBdr>
            </w:div>
            <w:div w:id="139926694">
              <w:marLeft w:val="0"/>
              <w:marRight w:val="0"/>
              <w:marTop w:val="0"/>
              <w:marBottom w:val="0"/>
              <w:divBdr>
                <w:top w:val="none" w:sz="0" w:space="0" w:color="auto"/>
                <w:left w:val="none" w:sz="0" w:space="0" w:color="auto"/>
                <w:bottom w:val="none" w:sz="0" w:space="0" w:color="auto"/>
                <w:right w:val="none" w:sz="0" w:space="0" w:color="auto"/>
              </w:divBdr>
            </w:div>
            <w:div w:id="709763270">
              <w:marLeft w:val="0"/>
              <w:marRight w:val="0"/>
              <w:marTop w:val="0"/>
              <w:marBottom w:val="0"/>
              <w:divBdr>
                <w:top w:val="none" w:sz="0" w:space="0" w:color="auto"/>
                <w:left w:val="none" w:sz="0" w:space="0" w:color="auto"/>
                <w:bottom w:val="none" w:sz="0" w:space="0" w:color="auto"/>
                <w:right w:val="none" w:sz="0" w:space="0" w:color="auto"/>
              </w:divBdr>
            </w:div>
            <w:div w:id="1398941332">
              <w:marLeft w:val="0"/>
              <w:marRight w:val="0"/>
              <w:marTop w:val="0"/>
              <w:marBottom w:val="0"/>
              <w:divBdr>
                <w:top w:val="none" w:sz="0" w:space="0" w:color="auto"/>
                <w:left w:val="none" w:sz="0" w:space="0" w:color="auto"/>
                <w:bottom w:val="none" w:sz="0" w:space="0" w:color="auto"/>
                <w:right w:val="none" w:sz="0" w:space="0" w:color="auto"/>
              </w:divBdr>
            </w:div>
            <w:div w:id="495534315">
              <w:marLeft w:val="0"/>
              <w:marRight w:val="0"/>
              <w:marTop w:val="0"/>
              <w:marBottom w:val="0"/>
              <w:divBdr>
                <w:top w:val="none" w:sz="0" w:space="0" w:color="auto"/>
                <w:left w:val="none" w:sz="0" w:space="0" w:color="auto"/>
                <w:bottom w:val="none" w:sz="0" w:space="0" w:color="auto"/>
                <w:right w:val="none" w:sz="0" w:space="0" w:color="auto"/>
              </w:divBdr>
            </w:div>
            <w:div w:id="519316196">
              <w:marLeft w:val="0"/>
              <w:marRight w:val="0"/>
              <w:marTop w:val="0"/>
              <w:marBottom w:val="0"/>
              <w:divBdr>
                <w:top w:val="none" w:sz="0" w:space="0" w:color="auto"/>
                <w:left w:val="none" w:sz="0" w:space="0" w:color="auto"/>
                <w:bottom w:val="none" w:sz="0" w:space="0" w:color="auto"/>
                <w:right w:val="none" w:sz="0" w:space="0" w:color="auto"/>
              </w:divBdr>
            </w:div>
            <w:div w:id="516232256">
              <w:marLeft w:val="0"/>
              <w:marRight w:val="0"/>
              <w:marTop w:val="0"/>
              <w:marBottom w:val="0"/>
              <w:divBdr>
                <w:top w:val="none" w:sz="0" w:space="0" w:color="auto"/>
                <w:left w:val="none" w:sz="0" w:space="0" w:color="auto"/>
                <w:bottom w:val="none" w:sz="0" w:space="0" w:color="auto"/>
                <w:right w:val="none" w:sz="0" w:space="0" w:color="auto"/>
              </w:divBdr>
            </w:div>
            <w:div w:id="2021471015">
              <w:marLeft w:val="0"/>
              <w:marRight w:val="0"/>
              <w:marTop w:val="0"/>
              <w:marBottom w:val="0"/>
              <w:divBdr>
                <w:top w:val="none" w:sz="0" w:space="0" w:color="auto"/>
                <w:left w:val="none" w:sz="0" w:space="0" w:color="auto"/>
                <w:bottom w:val="none" w:sz="0" w:space="0" w:color="auto"/>
                <w:right w:val="none" w:sz="0" w:space="0" w:color="auto"/>
              </w:divBdr>
            </w:div>
            <w:div w:id="1786580946">
              <w:marLeft w:val="0"/>
              <w:marRight w:val="0"/>
              <w:marTop w:val="0"/>
              <w:marBottom w:val="0"/>
              <w:divBdr>
                <w:top w:val="none" w:sz="0" w:space="0" w:color="auto"/>
                <w:left w:val="none" w:sz="0" w:space="0" w:color="auto"/>
                <w:bottom w:val="none" w:sz="0" w:space="0" w:color="auto"/>
                <w:right w:val="none" w:sz="0" w:space="0" w:color="auto"/>
              </w:divBdr>
            </w:div>
            <w:div w:id="77604430">
              <w:marLeft w:val="0"/>
              <w:marRight w:val="0"/>
              <w:marTop w:val="0"/>
              <w:marBottom w:val="0"/>
              <w:divBdr>
                <w:top w:val="none" w:sz="0" w:space="0" w:color="auto"/>
                <w:left w:val="none" w:sz="0" w:space="0" w:color="auto"/>
                <w:bottom w:val="none" w:sz="0" w:space="0" w:color="auto"/>
                <w:right w:val="none" w:sz="0" w:space="0" w:color="auto"/>
              </w:divBdr>
            </w:div>
            <w:div w:id="435098306">
              <w:marLeft w:val="0"/>
              <w:marRight w:val="0"/>
              <w:marTop w:val="0"/>
              <w:marBottom w:val="0"/>
              <w:divBdr>
                <w:top w:val="none" w:sz="0" w:space="0" w:color="auto"/>
                <w:left w:val="none" w:sz="0" w:space="0" w:color="auto"/>
                <w:bottom w:val="none" w:sz="0" w:space="0" w:color="auto"/>
                <w:right w:val="none" w:sz="0" w:space="0" w:color="auto"/>
              </w:divBdr>
            </w:div>
            <w:div w:id="879434730">
              <w:marLeft w:val="0"/>
              <w:marRight w:val="0"/>
              <w:marTop w:val="0"/>
              <w:marBottom w:val="0"/>
              <w:divBdr>
                <w:top w:val="none" w:sz="0" w:space="0" w:color="auto"/>
                <w:left w:val="none" w:sz="0" w:space="0" w:color="auto"/>
                <w:bottom w:val="none" w:sz="0" w:space="0" w:color="auto"/>
                <w:right w:val="none" w:sz="0" w:space="0" w:color="auto"/>
              </w:divBdr>
            </w:div>
            <w:div w:id="2132480817">
              <w:marLeft w:val="0"/>
              <w:marRight w:val="0"/>
              <w:marTop w:val="0"/>
              <w:marBottom w:val="0"/>
              <w:divBdr>
                <w:top w:val="none" w:sz="0" w:space="0" w:color="auto"/>
                <w:left w:val="none" w:sz="0" w:space="0" w:color="auto"/>
                <w:bottom w:val="none" w:sz="0" w:space="0" w:color="auto"/>
                <w:right w:val="none" w:sz="0" w:space="0" w:color="auto"/>
              </w:divBdr>
            </w:div>
            <w:div w:id="1142162018">
              <w:marLeft w:val="0"/>
              <w:marRight w:val="0"/>
              <w:marTop w:val="0"/>
              <w:marBottom w:val="0"/>
              <w:divBdr>
                <w:top w:val="none" w:sz="0" w:space="0" w:color="auto"/>
                <w:left w:val="none" w:sz="0" w:space="0" w:color="auto"/>
                <w:bottom w:val="none" w:sz="0" w:space="0" w:color="auto"/>
                <w:right w:val="none" w:sz="0" w:space="0" w:color="auto"/>
              </w:divBdr>
            </w:div>
            <w:div w:id="57632665">
              <w:marLeft w:val="0"/>
              <w:marRight w:val="0"/>
              <w:marTop w:val="0"/>
              <w:marBottom w:val="0"/>
              <w:divBdr>
                <w:top w:val="none" w:sz="0" w:space="0" w:color="auto"/>
                <w:left w:val="none" w:sz="0" w:space="0" w:color="auto"/>
                <w:bottom w:val="none" w:sz="0" w:space="0" w:color="auto"/>
                <w:right w:val="none" w:sz="0" w:space="0" w:color="auto"/>
              </w:divBdr>
            </w:div>
            <w:div w:id="1945456716">
              <w:marLeft w:val="0"/>
              <w:marRight w:val="0"/>
              <w:marTop w:val="0"/>
              <w:marBottom w:val="0"/>
              <w:divBdr>
                <w:top w:val="none" w:sz="0" w:space="0" w:color="auto"/>
                <w:left w:val="none" w:sz="0" w:space="0" w:color="auto"/>
                <w:bottom w:val="none" w:sz="0" w:space="0" w:color="auto"/>
                <w:right w:val="none" w:sz="0" w:space="0" w:color="auto"/>
              </w:divBdr>
            </w:div>
            <w:div w:id="11273886">
              <w:marLeft w:val="0"/>
              <w:marRight w:val="0"/>
              <w:marTop w:val="0"/>
              <w:marBottom w:val="0"/>
              <w:divBdr>
                <w:top w:val="none" w:sz="0" w:space="0" w:color="auto"/>
                <w:left w:val="none" w:sz="0" w:space="0" w:color="auto"/>
                <w:bottom w:val="none" w:sz="0" w:space="0" w:color="auto"/>
                <w:right w:val="none" w:sz="0" w:space="0" w:color="auto"/>
              </w:divBdr>
            </w:div>
            <w:div w:id="1976718169">
              <w:marLeft w:val="0"/>
              <w:marRight w:val="0"/>
              <w:marTop w:val="0"/>
              <w:marBottom w:val="0"/>
              <w:divBdr>
                <w:top w:val="none" w:sz="0" w:space="0" w:color="auto"/>
                <w:left w:val="none" w:sz="0" w:space="0" w:color="auto"/>
                <w:bottom w:val="none" w:sz="0" w:space="0" w:color="auto"/>
                <w:right w:val="none" w:sz="0" w:space="0" w:color="auto"/>
              </w:divBdr>
            </w:div>
            <w:div w:id="221331894">
              <w:marLeft w:val="0"/>
              <w:marRight w:val="0"/>
              <w:marTop w:val="0"/>
              <w:marBottom w:val="0"/>
              <w:divBdr>
                <w:top w:val="none" w:sz="0" w:space="0" w:color="auto"/>
                <w:left w:val="none" w:sz="0" w:space="0" w:color="auto"/>
                <w:bottom w:val="none" w:sz="0" w:space="0" w:color="auto"/>
                <w:right w:val="none" w:sz="0" w:space="0" w:color="auto"/>
              </w:divBdr>
            </w:div>
            <w:div w:id="1863127207">
              <w:marLeft w:val="0"/>
              <w:marRight w:val="0"/>
              <w:marTop w:val="0"/>
              <w:marBottom w:val="0"/>
              <w:divBdr>
                <w:top w:val="none" w:sz="0" w:space="0" w:color="auto"/>
                <w:left w:val="none" w:sz="0" w:space="0" w:color="auto"/>
                <w:bottom w:val="none" w:sz="0" w:space="0" w:color="auto"/>
                <w:right w:val="none" w:sz="0" w:space="0" w:color="auto"/>
              </w:divBdr>
            </w:div>
            <w:div w:id="1785929088">
              <w:marLeft w:val="0"/>
              <w:marRight w:val="0"/>
              <w:marTop w:val="0"/>
              <w:marBottom w:val="0"/>
              <w:divBdr>
                <w:top w:val="none" w:sz="0" w:space="0" w:color="auto"/>
                <w:left w:val="none" w:sz="0" w:space="0" w:color="auto"/>
                <w:bottom w:val="none" w:sz="0" w:space="0" w:color="auto"/>
                <w:right w:val="none" w:sz="0" w:space="0" w:color="auto"/>
              </w:divBdr>
            </w:div>
            <w:div w:id="144959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043167">
      <w:bodyDiv w:val="1"/>
      <w:marLeft w:val="0"/>
      <w:marRight w:val="0"/>
      <w:marTop w:val="0"/>
      <w:marBottom w:val="0"/>
      <w:divBdr>
        <w:top w:val="none" w:sz="0" w:space="0" w:color="auto"/>
        <w:left w:val="none" w:sz="0" w:space="0" w:color="auto"/>
        <w:bottom w:val="none" w:sz="0" w:space="0" w:color="auto"/>
        <w:right w:val="none" w:sz="0" w:space="0" w:color="auto"/>
      </w:divBdr>
      <w:divsChild>
        <w:div w:id="1614248635">
          <w:marLeft w:val="0"/>
          <w:marRight w:val="0"/>
          <w:marTop w:val="0"/>
          <w:marBottom w:val="0"/>
          <w:divBdr>
            <w:top w:val="none" w:sz="0" w:space="0" w:color="auto"/>
            <w:left w:val="none" w:sz="0" w:space="0" w:color="auto"/>
            <w:bottom w:val="none" w:sz="0" w:space="0" w:color="auto"/>
            <w:right w:val="none" w:sz="0" w:space="0" w:color="auto"/>
          </w:divBdr>
          <w:divsChild>
            <w:div w:id="1027633387">
              <w:marLeft w:val="0"/>
              <w:marRight w:val="0"/>
              <w:marTop w:val="0"/>
              <w:marBottom w:val="0"/>
              <w:divBdr>
                <w:top w:val="none" w:sz="0" w:space="0" w:color="auto"/>
                <w:left w:val="none" w:sz="0" w:space="0" w:color="auto"/>
                <w:bottom w:val="none" w:sz="0" w:space="0" w:color="auto"/>
                <w:right w:val="none" w:sz="0" w:space="0" w:color="auto"/>
              </w:divBdr>
            </w:div>
            <w:div w:id="332074091">
              <w:marLeft w:val="0"/>
              <w:marRight w:val="0"/>
              <w:marTop w:val="0"/>
              <w:marBottom w:val="0"/>
              <w:divBdr>
                <w:top w:val="none" w:sz="0" w:space="0" w:color="auto"/>
                <w:left w:val="none" w:sz="0" w:space="0" w:color="auto"/>
                <w:bottom w:val="none" w:sz="0" w:space="0" w:color="auto"/>
                <w:right w:val="none" w:sz="0" w:space="0" w:color="auto"/>
              </w:divBdr>
            </w:div>
            <w:div w:id="1814255115">
              <w:marLeft w:val="0"/>
              <w:marRight w:val="0"/>
              <w:marTop w:val="0"/>
              <w:marBottom w:val="0"/>
              <w:divBdr>
                <w:top w:val="none" w:sz="0" w:space="0" w:color="auto"/>
                <w:left w:val="none" w:sz="0" w:space="0" w:color="auto"/>
                <w:bottom w:val="none" w:sz="0" w:space="0" w:color="auto"/>
                <w:right w:val="none" w:sz="0" w:space="0" w:color="auto"/>
              </w:divBdr>
            </w:div>
            <w:div w:id="1978416565">
              <w:marLeft w:val="0"/>
              <w:marRight w:val="0"/>
              <w:marTop w:val="0"/>
              <w:marBottom w:val="0"/>
              <w:divBdr>
                <w:top w:val="none" w:sz="0" w:space="0" w:color="auto"/>
                <w:left w:val="none" w:sz="0" w:space="0" w:color="auto"/>
                <w:bottom w:val="none" w:sz="0" w:space="0" w:color="auto"/>
                <w:right w:val="none" w:sz="0" w:space="0" w:color="auto"/>
              </w:divBdr>
            </w:div>
            <w:div w:id="1662850866">
              <w:marLeft w:val="0"/>
              <w:marRight w:val="0"/>
              <w:marTop w:val="0"/>
              <w:marBottom w:val="0"/>
              <w:divBdr>
                <w:top w:val="none" w:sz="0" w:space="0" w:color="auto"/>
                <w:left w:val="none" w:sz="0" w:space="0" w:color="auto"/>
                <w:bottom w:val="none" w:sz="0" w:space="0" w:color="auto"/>
                <w:right w:val="none" w:sz="0" w:space="0" w:color="auto"/>
              </w:divBdr>
            </w:div>
            <w:div w:id="2018575360">
              <w:marLeft w:val="0"/>
              <w:marRight w:val="0"/>
              <w:marTop w:val="0"/>
              <w:marBottom w:val="0"/>
              <w:divBdr>
                <w:top w:val="none" w:sz="0" w:space="0" w:color="auto"/>
                <w:left w:val="none" w:sz="0" w:space="0" w:color="auto"/>
                <w:bottom w:val="none" w:sz="0" w:space="0" w:color="auto"/>
                <w:right w:val="none" w:sz="0" w:space="0" w:color="auto"/>
              </w:divBdr>
            </w:div>
            <w:div w:id="265188539">
              <w:marLeft w:val="0"/>
              <w:marRight w:val="0"/>
              <w:marTop w:val="0"/>
              <w:marBottom w:val="0"/>
              <w:divBdr>
                <w:top w:val="none" w:sz="0" w:space="0" w:color="auto"/>
                <w:left w:val="none" w:sz="0" w:space="0" w:color="auto"/>
                <w:bottom w:val="none" w:sz="0" w:space="0" w:color="auto"/>
                <w:right w:val="none" w:sz="0" w:space="0" w:color="auto"/>
              </w:divBdr>
            </w:div>
            <w:div w:id="1571034999">
              <w:marLeft w:val="0"/>
              <w:marRight w:val="0"/>
              <w:marTop w:val="0"/>
              <w:marBottom w:val="0"/>
              <w:divBdr>
                <w:top w:val="none" w:sz="0" w:space="0" w:color="auto"/>
                <w:left w:val="none" w:sz="0" w:space="0" w:color="auto"/>
                <w:bottom w:val="none" w:sz="0" w:space="0" w:color="auto"/>
                <w:right w:val="none" w:sz="0" w:space="0" w:color="auto"/>
              </w:divBdr>
            </w:div>
            <w:div w:id="1229799593">
              <w:marLeft w:val="0"/>
              <w:marRight w:val="0"/>
              <w:marTop w:val="0"/>
              <w:marBottom w:val="0"/>
              <w:divBdr>
                <w:top w:val="none" w:sz="0" w:space="0" w:color="auto"/>
                <w:left w:val="none" w:sz="0" w:space="0" w:color="auto"/>
                <w:bottom w:val="none" w:sz="0" w:space="0" w:color="auto"/>
                <w:right w:val="none" w:sz="0" w:space="0" w:color="auto"/>
              </w:divBdr>
            </w:div>
            <w:div w:id="810753323">
              <w:marLeft w:val="0"/>
              <w:marRight w:val="0"/>
              <w:marTop w:val="0"/>
              <w:marBottom w:val="0"/>
              <w:divBdr>
                <w:top w:val="none" w:sz="0" w:space="0" w:color="auto"/>
                <w:left w:val="none" w:sz="0" w:space="0" w:color="auto"/>
                <w:bottom w:val="none" w:sz="0" w:space="0" w:color="auto"/>
                <w:right w:val="none" w:sz="0" w:space="0" w:color="auto"/>
              </w:divBdr>
            </w:div>
            <w:div w:id="367486558">
              <w:marLeft w:val="0"/>
              <w:marRight w:val="0"/>
              <w:marTop w:val="0"/>
              <w:marBottom w:val="0"/>
              <w:divBdr>
                <w:top w:val="none" w:sz="0" w:space="0" w:color="auto"/>
                <w:left w:val="none" w:sz="0" w:space="0" w:color="auto"/>
                <w:bottom w:val="none" w:sz="0" w:space="0" w:color="auto"/>
                <w:right w:val="none" w:sz="0" w:space="0" w:color="auto"/>
              </w:divBdr>
            </w:div>
            <w:div w:id="1122265988">
              <w:marLeft w:val="0"/>
              <w:marRight w:val="0"/>
              <w:marTop w:val="0"/>
              <w:marBottom w:val="0"/>
              <w:divBdr>
                <w:top w:val="none" w:sz="0" w:space="0" w:color="auto"/>
                <w:left w:val="none" w:sz="0" w:space="0" w:color="auto"/>
                <w:bottom w:val="none" w:sz="0" w:space="0" w:color="auto"/>
                <w:right w:val="none" w:sz="0" w:space="0" w:color="auto"/>
              </w:divBdr>
            </w:div>
            <w:div w:id="1241866167">
              <w:marLeft w:val="0"/>
              <w:marRight w:val="0"/>
              <w:marTop w:val="0"/>
              <w:marBottom w:val="0"/>
              <w:divBdr>
                <w:top w:val="none" w:sz="0" w:space="0" w:color="auto"/>
                <w:left w:val="none" w:sz="0" w:space="0" w:color="auto"/>
                <w:bottom w:val="none" w:sz="0" w:space="0" w:color="auto"/>
                <w:right w:val="none" w:sz="0" w:space="0" w:color="auto"/>
              </w:divBdr>
            </w:div>
            <w:div w:id="612782270">
              <w:marLeft w:val="0"/>
              <w:marRight w:val="0"/>
              <w:marTop w:val="0"/>
              <w:marBottom w:val="0"/>
              <w:divBdr>
                <w:top w:val="none" w:sz="0" w:space="0" w:color="auto"/>
                <w:left w:val="none" w:sz="0" w:space="0" w:color="auto"/>
                <w:bottom w:val="none" w:sz="0" w:space="0" w:color="auto"/>
                <w:right w:val="none" w:sz="0" w:space="0" w:color="auto"/>
              </w:divBdr>
            </w:div>
            <w:div w:id="849489688">
              <w:marLeft w:val="0"/>
              <w:marRight w:val="0"/>
              <w:marTop w:val="0"/>
              <w:marBottom w:val="0"/>
              <w:divBdr>
                <w:top w:val="none" w:sz="0" w:space="0" w:color="auto"/>
                <w:left w:val="none" w:sz="0" w:space="0" w:color="auto"/>
                <w:bottom w:val="none" w:sz="0" w:space="0" w:color="auto"/>
                <w:right w:val="none" w:sz="0" w:space="0" w:color="auto"/>
              </w:divBdr>
            </w:div>
            <w:div w:id="1264531871">
              <w:marLeft w:val="0"/>
              <w:marRight w:val="0"/>
              <w:marTop w:val="0"/>
              <w:marBottom w:val="0"/>
              <w:divBdr>
                <w:top w:val="none" w:sz="0" w:space="0" w:color="auto"/>
                <w:left w:val="none" w:sz="0" w:space="0" w:color="auto"/>
                <w:bottom w:val="none" w:sz="0" w:space="0" w:color="auto"/>
                <w:right w:val="none" w:sz="0" w:space="0" w:color="auto"/>
              </w:divBdr>
            </w:div>
            <w:div w:id="882713788">
              <w:marLeft w:val="0"/>
              <w:marRight w:val="0"/>
              <w:marTop w:val="0"/>
              <w:marBottom w:val="0"/>
              <w:divBdr>
                <w:top w:val="none" w:sz="0" w:space="0" w:color="auto"/>
                <w:left w:val="none" w:sz="0" w:space="0" w:color="auto"/>
                <w:bottom w:val="none" w:sz="0" w:space="0" w:color="auto"/>
                <w:right w:val="none" w:sz="0" w:space="0" w:color="auto"/>
              </w:divBdr>
            </w:div>
            <w:div w:id="1598899656">
              <w:marLeft w:val="0"/>
              <w:marRight w:val="0"/>
              <w:marTop w:val="0"/>
              <w:marBottom w:val="0"/>
              <w:divBdr>
                <w:top w:val="none" w:sz="0" w:space="0" w:color="auto"/>
                <w:left w:val="none" w:sz="0" w:space="0" w:color="auto"/>
                <w:bottom w:val="none" w:sz="0" w:space="0" w:color="auto"/>
                <w:right w:val="none" w:sz="0" w:space="0" w:color="auto"/>
              </w:divBdr>
            </w:div>
            <w:div w:id="417484391">
              <w:marLeft w:val="0"/>
              <w:marRight w:val="0"/>
              <w:marTop w:val="0"/>
              <w:marBottom w:val="0"/>
              <w:divBdr>
                <w:top w:val="none" w:sz="0" w:space="0" w:color="auto"/>
                <w:left w:val="none" w:sz="0" w:space="0" w:color="auto"/>
                <w:bottom w:val="none" w:sz="0" w:space="0" w:color="auto"/>
                <w:right w:val="none" w:sz="0" w:space="0" w:color="auto"/>
              </w:divBdr>
            </w:div>
            <w:div w:id="1463839492">
              <w:marLeft w:val="0"/>
              <w:marRight w:val="0"/>
              <w:marTop w:val="0"/>
              <w:marBottom w:val="0"/>
              <w:divBdr>
                <w:top w:val="none" w:sz="0" w:space="0" w:color="auto"/>
                <w:left w:val="none" w:sz="0" w:space="0" w:color="auto"/>
                <w:bottom w:val="none" w:sz="0" w:space="0" w:color="auto"/>
                <w:right w:val="none" w:sz="0" w:space="0" w:color="auto"/>
              </w:divBdr>
            </w:div>
            <w:div w:id="488055129">
              <w:marLeft w:val="0"/>
              <w:marRight w:val="0"/>
              <w:marTop w:val="0"/>
              <w:marBottom w:val="0"/>
              <w:divBdr>
                <w:top w:val="none" w:sz="0" w:space="0" w:color="auto"/>
                <w:left w:val="none" w:sz="0" w:space="0" w:color="auto"/>
                <w:bottom w:val="none" w:sz="0" w:space="0" w:color="auto"/>
                <w:right w:val="none" w:sz="0" w:space="0" w:color="auto"/>
              </w:divBdr>
            </w:div>
            <w:div w:id="1789473854">
              <w:marLeft w:val="0"/>
              <w:marRight w:val="0"/>
              <w:marTop w:val="0"/>
              <w:marBottom w:val="0"/>
              <w:divBdr>
                <w:top w:val="none" w:sz="0" w:space="0" w:color="auto"/>
                <w:left w:val="none" w:sz="0" w:space="0" w:color="auto"/>
                <w:bottom w:val="none" w:sz="0" w:space="0" w:color="auto"/>
                <w:right w:val="none" w:sz="0" w:space="0" w:color="auto"/>
              </w:divBdr>
            </w:div>
            <w:div w:id="951940477">
              <w:marLeft w:val="0"/>
              <w:marRight w:val="0"/>
              <w:marTop w:val="0"/>
              <w:marBottom w:val="0"/>
              <w:divBdr>
                <w:top w:val="none" w:sz="0" w:space="0" w:color="auto"/>
                <w:left w:val="none" w:sz="0" w:space="0" w:color="auto"/>
                <w:bottom w:val="none" w:sz="0" w:space="0" w:color="auto"/>
                <w:right w:val="none" w:sz="0" w:space="0" w:color="auto"/>
              </w:divBdr>
            </w:div>
            <w:div w:id="1710644156">
              <w:marLeft w:val="0"/>
              <w:marRight w:val="0"/>
              <w:marTop w:val="0"/>
              <w:marBottom w:val="0"/>
              <w:divBdr>
                <w:top w:val="none" w:sz="0" w:space="0" w:color="auto"/>
                <w:left w:val="none" w:sz="0" w:space="0" w:color="auto"/>
                <w:bottom w:val="none" w:sz="0" w:space="0" w:color="auto"/>
                <w:right w:val="none" w:sz="0" w:space="0" w:color="auto"/>
              </w:divBdr>
            </w:div>
            <w:div w:id="1500121442">
              <w:marLeft w:val="0"/>
              <w:marRight w:val="0"/>
              <w:marTop w:val="0"/>
              <w:marBottom w:val="0"/>
              <w:divBdr>
                <w:top w:val="none" w:sz="0" w:space="0" w:color="auto"/>
                <w:left w:val="none" w:sz="0" w:space="0" w:color="auto"/>
                <w:bottom w:val="none" w:sz="0" w:space="0" w:color="auto"/>
                <w:right w:val="none" w:sz="0" w:space="0" w:color="auto"/>
              </w:divBdr>
            </w:div>
            <w:div w:id="2001349343">
              <w:marLeft w:val="0"/>
              <w:marRight w:val="0"/>
              <w:marTop w:val="0"/>
              <w:marBottom w:val="0"/>
              <w:divBdr>
                <w:top w:val="none" w:sz="0" w:space="0" w:color="auto"/>
                <w:left w:val="none" w:sz="0" w:space="0" w:color="auto"/>
                <w:bottom w:val="none" w:sz="0" w:space="0" w:color="auto"/>
                <w:right w:val="none" w:sz="0" w:space="0" w:color="auto"/>
              </w:divBdr>
            </w:div>
            <w:div w:id="1037850229">
              <w:marLeft w:val="0"/>
              <w:marRight w:val="0"/>
              <w:marTop w:val="0"/>
              <w:marBottom w:val="0"/>
              <w:divBdr>
                <w:top w:val="none" w:sz="0" w:space="0" w:color="auto"/>
                <w:left w:val="none" w:sz="0" w:space="0" w:color="auto"/>
                <w:bottom w:val="none" w:sz="0" w:space="0" w:color="auto"/>
                <w:right w:val="none" w:sz="0" w:space="0" w:color="auto"/>
              </w:divBdr>
            </w:div>
            <w:div w:id="1778940535">
              <w:marLeft w:val="0"/>
              <w:marRight w:val="0"/>
              <w:marTop w:val="0"/>
              <w:marBottom w:val="0"/>
              <w:divBdr>
                <w:top w:val="none" w:sz="0" w:space="0" w:color="auto"/>
                <w:left w:val="none" w:sz="0" w:space="0" w:color="auto"/>
                <w:bottom w:val="none" w:sz="0" w:space="0" w:color="auto"/>
                <w:right w:val="none" w:sz="0" w:space="0" w:color="auto"/>
              </w:divBdr>
            </w:div>
            <w:div w:id="1459837443">
              <w:marLeft w:val="0"/>
              <w:marRight w:val="0"/>
              <w:marTop w:val="0"/>
              <w:marBottom w:val="0"/>
              <w:divBdr>
                <w:top w:val="none" w:sz="0" w:space="0" w:color="auto"/>
                <w:left w:val="none" w:sz="0" w:space="0" w:color="auto"/>
                <w:bottom w:val="none" w:sz="0" w:space="0" w:color="auto"/>
                <w:right w:val="none" w:sz="0" w:space="0" w:color="auto"/>
              </w:divBdr>
            </w:div>
            <w:div w:id="1434668183">
              <w:marLeft w:val="0"/>
              <w:marRight w:val="0"/>
              <w:marTop w:val="0"/>
              <w:marBottom w:val="0"/>
              <w:divBdr>
                <w:top w:val="none" w:sz="0" w:space="0" w:color="auto"/>
                <w:left w:val="none" w:sz="0" w:space="0" w:color="auto"/>
                <w:bottom w:val="none" w:sz="0" w:space="0" w:color="auto"/>
                <w:right w:val="none" w:sz="0" w:space="0" w:color="auto"/>
              </w:divBdr>
            </w:div>
            <w:div w:id="1285111027">
              <w:marLeft w:val="0"/>
              <w:marRight w:val="0"/>
              <w:marTop w:val="0"/>
              <w:marBottom w:val="0"/>
              <w:divBdr>
                <w:top w:val="none" w:sz="0" w:space="0" w:color="auto"/>
                <w:left w:val="none" w:sz="0" w:space="0" w:color="auto"/>
                <w:bottom w:val="none" w:sz="0" w:space="0" w:color="auto"/>
                <w:right w:val="none" w:sz="0" w:space="0" w:color="auto"/>
              </w:divBdr>
            </w:div>
            <w:div w:id="1461145605">
              <w:marLeft w:val="0"/>
              <w:marRight w:val="0"/>
              <w:marTop w:val="0"/>
              <w:marBottom w:val="0"/>
              <w:divBdr>
                <w:top w:val="none" w:sz="0" w:space="0" w:color="auto"/>
                <w:left w:val="none" w:sz="0" w:space="0" w:color="auto"/>
                <w:bottom w:val="none" w:sz="0" w:space="0" w:color="auto"/>
                <w:right w:val="none" w:sz="0" w:space="0" w:color="auto"/>
              </w:divBdr>
            </w:div>
            <w:div w:id="39601241">
              <w:marLeft w:val="0"/>
              <w:marRight w:val="0"/>
              <w:marTop w:val="0"/>
              <w:marBottom w:val="0"/>
              <w:divBdr>
                <w:top w:val="none" w:sz="0" w:space="0" w:color="auto"/>
                <w:left w:val="none" w:sz="0" w:space="0" w:color="auto"/>
                <w:bottom w:val="none" w:sz="0" w:space="0" w:color="auto"/>
                <w:right w:val="none" w:sz="0" w:space="0" w:color="auto"/>
              </w:divBdr>
            </w:div>
            <w:div w:id="72240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47912">
      <w:bodyDiv w:val="1"/>
      <w:marLeft w:val="0"/>
      <w:marRight w:val="0"/>
      <w:marTop w:val="0"/>
      <w:marBottom w:val="0"/>
      <w:divBdr>
        <w:top w:val="none" w:sz="0" w:space="0" w:color="auto"/>
        <w:left w:val="none" w:sz="0" w:space="0" w:color="auto"/>
        <w:bottom w:val="none" w:sz="0" w:space="0" w:color="auto"/>
        <w:right w:val="none" w:sz="0" w:space="0" w:color="auto"/>
      </w:divBdr>
      <w:divsChild>
        <w:div w:id="695664784">
          <w:marLeft w:val="0"/>
          <w:marRight w:val="0"/>
          <w:marTop w:val="0"/>
          <w:marBottom w:val="0"/>
          <w:divBdr>
            <w:top w:val="none" w:sz="0" w:space="0" w:color="auto"/>
            <w:left w:val="none" w:sz="0" w:space="0" w:color="auto"/>
            <w:bottom w:val="none" w:sz="0" w:space="0" w:color="auto"/>
            <w:right w:val="none" w:sz="0" w:space="0" w:color="auto"/>
          </w:divBdr>
          <w:divsChild>
            <w:div w:id="1919173774">
              <w:marLeft w:val="0"/>
              <w:marRight w:val="0"/>
              <w:marTop w:val="0"/>
              <w:marBottom w:val="0"/>
              <w:divBdr>
                <w:top w:val="none" w:sz="0" w:space="0" w:color="auto"/>
                <w:left w:val="none" w:sz="0" w:space="0" w:color="auto"/>
                <w:bottom w:val="none" w:sz="0" w:space="0" w:color="auto"/>
                <w:right w:val="none" w:sz="0" w:space="0" w:color="auto"/>
              </w:divBdr>
            </w:div>
            <w:div w:id="721368443">
              <w:marLeft w:val="0"/>
              <w:marRight w:val="0"/>
              <w:marTop w:val="0"/>
              <w:marBottom w:val="0"/>
              <w:divBdr>
                <w:top w:val="none" w:sz="0" w:space="0" w:color="auto"/>
                <w:left w:val="none" w:sz="0" w:space="0" w:color="auto"/>
                <w:bottom w:val="none" w:sz="0" w:space="0" w:color="auto"/>
                <w:right w:val="none" w:sz="0" w:space="0" w:color="auto"/>
              </w:divBdr>
            </w:div>
            <w:div w:id="1385641915">
              <w:marLeft w:val="0"/>
              <w:marRight w:val="0"/>
              <w:marTop w:val="0"/>
              <w:marBottom w:val="0"/>
              <w:divBdr>
                <w:top w:val="none" w:sz="0" w:space="0" w:color="auto"/>
                <w:left w:val="none" w:sz="0" w:space="0" w:color="auto"/>
                <w:bottom w:val="none" w:sz="0" w:space="0" w:color="auto"/>
                <w:right w:val="none" w:sz="0" w:space="0" w:color="auto"/>
              </w:divBdr>
            </w:div>
            <w:div w:id="56256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877833">
      <w:bodyDiv w:val="1"/>
      <w:marLeft w:val="0"/>
      <w:marRight w:val="0"/>
      <w:marTop w:val="0"/>
      <w:marBottom w:val="0"/>
      <w:divBdr>
        <w:top w:val="none" w:sz="0" w:space="0" w:color="auto"/>
        <w:left w:val="none" w:sz="0" w:space="0" w:color="auto"/>
        <w:bottom w:val="none" w:sz="0" w:space="0" w:color="auto"/>
        <w:right w:val="none" w:sz="0" w:space="0" w:color="auto"/>
      </w:divBdr>
      <w:divsChild>
        <w:div w:id="1983188766">
          <w:marLeft w:val="0"/>
          <w:marRight w:val="0"/>
          <w:marTop w:val="0"/>
          <w:marBottom w:val="0"/>
          <w:divBdr>
            <w:top w:val="none" w:sz="0" w:space="0" w:color="auto"/>
            <w:left w:val="none" w:sz="0" w:space="0" w:color="auto"/>
            <w:bottom w:val="none" w:sz="0" w:space="0" w:color="auto"/>
            <w:right w:val="none" w:sz="0" w:space="0" w:color="auto"/>
          </w:divBdr>
          <w:divsChild>
            <w:div w:id="483274416">
              <w:marLeft w:val="0"/>
              <w:marRight w:val="0"/>
              <w:marTop w:val="0"/>
              <w:marBottom w:val="0"/>
              <w:divBdr>
                <w:top w:val="none" w:sz="0" w:space="0" w:color="auto"/>
                <w:left w:val="none" w:sz="0" w:space="0" w:color="auto"/>
                <w:bottom w:val="none" w:sz="0" w:space="0" w:color="auto"/>
                <w:right w:val="none" w:sz="0" w:space="0" w:color="auto"/>
              </w:divBdr>
            </w:div>
            <w:div w:id="641037416">
              <w:marLeft w:val="0"/>
              <w:marRight w:val="0"/>
              <w:marTop w:val="0"/>
              <w:marBottom w:val="0"/>
              <w:divBdr>
                <w:top w:val="none" w:sz="0" w:space="0" w:color="auto"/>
                <w:left w:val="none" w:sz="0" w:space="0" w:color="auto"/>
                <w:bottom w:val="none" w:sz="0" w:space="0" w:color="auto"/>
                <w:right w:val="none" w:sz="0" w:space="0" w:color="auto"/>
              </w:divBdr>
            </w:div>
            <w:div w:id="1462191160">
              <w:marLeft w:val="0"/>
              <w:marRight w:val="0"/>
              <w:marTop w:val="0"/>
              <w:marBottom w:val="0"/>
              <w:divBdr>
                <w:top w:val="none" w:sz="0" w:space="0" w:color="auto"/>
                <w:left w:val="none" w:sz="0" w:space="0" w:color="auto"/>
                <w:bottom w:val="none" w:sz="0" w:space="0" w:color="auto"/>
                <w:right w:val="none" w:sz="0" w:space="0" w:color="auto"/>
              </w:divBdr>
            </w:div>
            <w:div w:id="584072051">
              <w:marLeft w:val="0"/>
              <w:marRight w:val="0"/>
              <w:marTop w:val="0"/>
              <w:marBottom w:val="0"/>
              <w:divBdr>
                <w:top w:val="none" w:sz="0" w:space="0" w:color="auto"/>
                <w:left w:val="none" w:sz="0" w:space="0" w:color="auto"/>
                <w:bottom w:val="none" w:sz="0" w:space="0" w:color="auto"/>
                <w:right w:val="none" w:sz="0" w:space="0" w:color="auto"/>
              </w:divBdr>
            </w:div>
            <w:div w:id="1416367198">
              <w:marLeft w:val="0"/>
              <w:marRight w:val="0"/>
              <w:marTop w:val="0"/>
              <w:marBottom w:val="0"/>
              <w:divBdr>
                <w:top w:val="none" w:sz="0" w:space="0" w:color="auto"/>
                <w:left w:val="none" w:sz="0" w:space="0" w:color="auto"/>
                <w:bottom w:val="none" w:sz="0" w:space="0" w:color="auto"/>
                <w:right w:val="none" w:sz="0" w:space="0" w:color="auto"/>
              </w:divBdr>
            </w:div>
            <w:div w:id="1967467156">
              <w:marLeft w:val="0"/>
              <w:marRight w:val="0"/>
              <w:marTop w:val="0"/>
              <w:marBottom w:val="0"/>
              <w:divBdr>
                <w:top w:val="none" w:sz="0" w:space="0" w:color="auto"/>
                <w:left w:val="none" w:sz="0" w:space="0" w:color="auto"/>
                <w:bottom w:val="none" w:sz="0" w:space="0" w:color="auto"/>
                <w:right w:val="none" w:sz="0" w:space="0" w:color="auto"/>
              </w:divBdr>
            </w:div>
            <w:div w:id="303699987">
              <w:marLeft w:val="0"/>
              <w:marRight w:val="0"/>
              <w:marTop w:val="0"/>
              <w:marBottom w:val="0"/>
              <w:divBdr>
                <w:top w:val="none" w:sz="0" w:space="0" w:color="auto"/>
                <w:left w:val="none" w:sz="0" w:space="0" w:color="auto"/>
                <w:bottom w:val="none" w:sz="0" w:space="0" w:color="auto"/>
                <w:right w:val="none" w:sz="0" w:space="0" w:color="auto"/>
              </w:divBdr>
            </w:div>
            <w:div w:id="268120677">
              <w:marLeft w:val="0"/>
              <w:marRight w:val="0"/>
              <w:marTop w:val="0"/>
              <w:marBottom w:val="0"/>
              <w:divBdr>
                <w:top w:val="none" w:sz="0" w:space="0" w:color="auto"/>
                <w:left w:val="none" w:sz="0" w:space="0" w:color="auto"/>
                <w:bottom w:val="none" w:sz="0" w:space="0" w:color="auto"/>
                <w:right w:val="none" w:sz="0" w:space="0" w:color="auto"/>
              </w:divBdr>
            </w:div>
            <w:div w:id="1832598299">
              <w:marLeft w:val="0"/>
              <w:marRight w:val="0"/>
              <w:marTop w:val="0"/>
              <w:marBottom w:val="0"/>
              <w:divBdr>
                <w:top w:val="none" w:sz="0" w:space="0" w:color="auto"/>
                <w:left w:val="none" w:sz="0" w:space="0" w:color="auto"/>
                <w:bottom w:val="none" w:sz="0" w:space="0" w:color="auto"/>
                <w:right w:val="none" w:sz="0" w:space="0" w:color="auto"/>
              </w:divBdr>
            </w:div>
            <w:div w:id="493422607">
              <w:marLeft w:val="0"/>
              <w:marRight w:val="0"/>
              <w:marTop w:val="0"/>
              <w:marBottom w:val="0"/>
              <w:divBdr>
                <w:top w:val="none" w:sz="0" w:space="0" w:color="auto"/>
                <w:left w:val="none" w:sz="0" w:space="0" w:color="auto"/>
                <w:bottom w:val="none" w:sz="0" w:space="0" w:color="auto"/>
                <w:right w:val="none" w:sz="0" w:space="0" w:color="auto"/>
              </w:divBdr>
            </w:div>
            <w:div w:id="1096633972">
              <w:marLeft w:val="0"/>
              <w:marRight w:val="0"/>
              <w:marTop w:val="0"/>
              <w:marBottom w:val="0"/>
              <w:divBdr>
                <w:top w:val="none" w:sz="0" w:space="0" w:color="auto"/>
                <w:left w:val="none" w:sz="0" w:space="0" w:color="auto"/>
                <w:bottom w:val="none" w:sz="0" w:space="0" w:color="auto"/>
                <w:right w:val="none" w:sz="0" w:space="0" w:color="auto"/>
              </w:divBdr>
            </w:div>
            <w:div w:id="1646667058">
              <w:marLeft w:val="0"/>
              <w:marRight w:val="0"/>
              <w:marTop w:val="0"/>
              <w:marBottom w:val="0"/>
              <w:divBdr>
                <w:top w:val="none" w:sz="0" w:space="0" w:color="auto"/>
                <w:left w:val="none" w:sz="0" w:space="0" w:color="auto"/>
                <w:bottom w:val="none" w:sz="0" w:space="0" w:color="auto"/>
                <w:right w:val="none" w:sz="0" w:space="0" w:color="auto"/>
              </w:divBdr>
            </w:div>
            <w:div w:id="153448539">
              <w:marLeft w:val="0"/>
              <w:marRight w:val="0"/>
              <w:marTop w:val="0"/>
              <w:marBottom w:val="0"/>
              <w:divBdr>
                <w:top w:val="none" w:sz="0" w:space="0" w:color="auto"/>
                <w:left w:val="none" w:sz="0" w:space="0" w:color="auto"/>
                <w:bottom w:val="none" w:sz="0" w:space="0" w:color="auto"/>
                <w:right w:val="none" w:sz="0" w:space="0" w:color="auto"/>
              </w:divBdr>
            </w:div>
            <w:div w:id="1890259420">
              <w:marLeft w:val="0"/>
              <w:marRight w:val="0"/>
              <w:marTop w:val="0"/>
              <w:marBottom w:val="0"/>
              <w:divBdr>
                <w:top w:val="none" w:sz="0" w:space="0" w:color="auto"/>
                <w:left w:val="none" w:sz="0" w:space="0" w:color="auto"/>
                <w:bottom w:val="none" w:sz="0" w:space="0" w:color="auto"/>
                <w:right w:val="none" w:sz="0" w:space="0" w:color="auto"/>
              </w:divBdr>
            </w:div>
            <w:div w:id="973944738">
              <w:marLeft w:val="0"/>
              <w:marRight w:val="0"/>
              <w:marTop w:val="0"/>
              <w:marBottom w:val="0"/>
              <w:divBdr>
                <w:top w:val="none" w:sz="0" w:space="0" w:color="auto"/>
                <w:left w:val="none" w:sz="0" w:space="0" w:color="auto"/>
                <w:bottom w:val="none" w:sz="0" w:space="0" w:color="auto"/>
                <w:right w:val="none" w:sz="0" w:space="0" w:color="auto"/>
              </w:divBdr>
            </w:div>
            <w:div w:id="1332293435">
              <w:marLeft w:val="0"/>
              <w:marRight w:val="0"/>
              <w:marTop w:val="0"/>
              <w:marBottom w:val="0"/>
              <w:divBdr>
                <w:top w:val="none" w:sz="0" w:space="0" w:color="auto"/>
                <w:left w:val="none" w:sz="0" w:space="0" w:color="auto"/>
                <w:bottom w:val="none" w:sz="0" w:space="0" w:color="auto"/>
                <w:right w:val="none" w:sz="0" w:space="0" w:color="auto"/>
              </w:divBdr>
            </w:div>
            <w:div w:id="2100714705">
              <w:marLeft w:val="0"/>
              <w:marRight w:val="0"/>
              <w:marTop w:val="0"/>
              <w:marBottom w:val="0"/>
              <w:divBdr>
                <w:top w:val="none" w:sz="0" w:space="0" w:color="auto"/>
                <w:left w:val="none" w:sz="0" w:space="0" w:color="auto"/>
                <w:bottom w:val="none" w:sz="0" w:space="0" w:color="auto"/>
                <w:right w:val="none" w:sz="0" w:space="0" w:color="auto"/>
              </w:divBdr>
            </w:div>
            <w:div w:id="1711419239">
              <w:marLeft w:val="0"/>
              <w:marRight w:val="0"/>
              <w:marTop w:val="0"/>
              <w:marBottom w:val="0"/>
              <w:divBdr>
                <w:top w:val="none" w:sz="0" w:space="0" w:color="auto"/>
                <w:left w:val="none" w:sz="0" w:space="0" w:color="auto"/>
                <w:bottom w:val="none" w:sz="0" w:space="0" w:color="auto"/>
                <w:right w:val="none" w:sz="0" w:space="0" w:color="auto"/>
              </w:divBdr>
            </w:div>
            <w:div w:id="236940092">
              <w:marLeft w:val="0"/>
              <w:marRight w:val="0"/>
              <w:marTop w:val="0"/>
              <w:marBottom w:val="0"/>
              <w:divBdr>
                <w:top w:val="none" w:sz="0" w:space="0" w:color="auto"/>
                <w:left w:val="none" w:sz="0" w:space="0" w:color="auto"/>
                <w:bottom w:val="none" w:sz="0" w:space="0" w:color="auto"/>
                <w:right w:val="none" w:sz="0" w:space="0" w:color="auto"/>
              </w:divBdr>
            </w:div>
            <w:div w:id="93091791">
              <w:marLeft w:val="0"/>
              <w:marRight w:val="0"/>
              <w:marTop w:val="0"/>
              <w:marBottom w:val="0"/>
              <w:divBdr>
                <w:top w:val="none" w:sz="0" w:space="0" w:color="auto"/>
                <w:left w:val="none" w:sz="0" w:space="0" w:color="auto"/>
                <w:bottom w:val="none" w:sz="0" w:space="0" w:color="auto"/>
                <w:right w:val="none" w:sz="0" w:space="0" w:color="auto"/>
              </w:divBdr>
            </w:div>
            <w:div w:id="2037534619">
              <w:marLeft w:val="0"/>
              <w:marRight w:val="0"/>
              <w:marTop w:val="0"/>
              <w:marBottom w:val="0"/>
              <w:divBdr>
                <w:top w:val="none" w:sz="0" w:space="0" w:color="auto"/>
                <w:left w:val="none" w:sz="0" w:space="0" w:color="auto"/>
                <w:bottom w:val="none" w:sz="0" w:space="0" w:color="auto"/>
                <w:right w:val="none" w:sz="0" w:space="0" w:color="auto"/>
              </w:divBdr>
            </w:div>
            <w:div w:id="75058636">
              <w:marLeft w:val="0"/>
              <w:marRight w:val="0"/>
              <w:marTop w:val="0"/>
              <w:marBottom w:val="0"/>
              <w:divBdr>
                <w:top w:val="none" w:sz="0" w:space="0" w:color="auto"/>
                <w:left w:val="none" w:sz="0" w:space="0" w:color="auto"/>
                <w:bottom w:val="none" w:sz="0" w:space="0" w:color="auto"/>
                <w:right w:val="none" w:sz="0" w:space="0" w:color="auto"/>
              </w:divBdr>
            </w:div>
            <w:div w:id="757944958">
              <w:marLeft w:val="0"/>
              <w:marRight w:val="0"/>
              <w:marTop w:val="0"/>
              <w:marBottom w:val="0"/>
              <w:divBdr>
                <w:top w:val="none" w:sz="0" w:space="0" w:color="auto"/>
                <w:left w:val="none" w:sz="0" w:space="0" w:color="auto"/>
                <w:bottom w:val="none" w:sz="0" w:space="0" w:color="auto"/>
                <w:right w:val="none" w:sz="0" w:space="0" w:color="auto"/>
              </w:divBdr>
            </w:div>
            <w:div w:id="1530139489">
              <w:marLeft w:val="0"/>
              <w:marRight w:val="0"/>
              <w:marTop w:val="0"/>
              <w:marBottom w:val="0"/>
              <w:divBdr>
                <w:top w:val="none" w:sz="0" w:space="0" w:color="auto"/>
                <w:left w:val="none" w:sz="0" w:space="0" w:color="auto"/>
                <w:bottom w:val="none" w:sz="0" w:space="0" w:color="auto"/>
                <w:right w:val="none" w:sz="0" w:space="0" w:color="auto"/>
              </w:divBdr>
            </w:div>
            <w:div w:id="13001717">
              <w:marLeft w:val="0"/>
              <w:marRight w:val="0"/>
              <w:marTop w:val="0"/>
              <w:marBottom w:val="0"/>
              <w:divBdr>
                <w:top w:val="none" w:sz="0" w:space="0" w:color="auto"/>
                <w:left w:val="none" w:sz="0" w:space="0" w:color="auto"/>
                <w:bottom w:val="none" w:sz="0" w:space="0" w:color="auto"/>
                <w:right w:val="none" w:sz="0" w:space="0" w:color="auto"/>
              </w:divBdr>
            </w:div>
            <w:div w:id="1507860488">
              <w:marLeft w:val="0"/>
              <w:marRight w:val="0"/>
              <w:marTop w:val="0"/>
              <w:marBottom w:val="0"/>
              <w:divBdr>
                <w:top w:val="none" w:sz="0" w:space="0" w:color="auto"/>
                <w:left w:val="none" w:sz="0" w:space="0" w:color="auto"/>
                <w:bottom w:val="none" w:sz="0" w:space="0" w:color="auto"/>
                <w:right w:val="none" w:sz="0" w:space="0" w:color="auto"/>
              </w:divBdr>
            </w:div>
            <w:div w:id="1616207949">
              <w:marLeft w:val="0"/>
              <w:marRight w:val="0"/>
              <w:marTop w:val="0"/>
              <w:marBottom w:val="0"/>
              <w:divBdr>
                <w:top w:val="none" w:sz="0" w:space="0" w:color="auto"/>
                <w:left w:val="none" w:sz="0" w:space="0" w:color="auto"/>
                <w:bottom w:val="none" w:sz="0" w:space="0" w:color="auto"/>
                <w:right w:val="none" w:sz="0" w:space="0" w:color="auto"/>
              </w:divBdr>
            </w:div>
            <w:div w:id="530343239">
              <w:marLeft w:val="0"/>
              <w:marRight w:val="0"/>
              <w:marTop w:val="0"/>
              <w:marBottom w:val="0"/>
              <w:divBdr>
                <w:top w:val="none" w:sz="0" w:space="0" w:color="auto"/>
                <w:left w:val="none" w:sz="0" w:space="0" w:color="auto"/>
                <w:bottom w:val="none" w:sz="0" w:space="0" w:color="auto"/>
                <w:right w:val="none" w:sz="0" w:space="0" w:color="auto"/>
              </w:divBdr>
            </w:div>
            <w:div w:id="1959484746">
              <w:marLeft w:val="0"/>
              <w:marRight w:val="0"/>
              <w:marTop w:val="0"/>
              <w:marBottom w:val="0"/>
              <w:divBdr>
                <w:top w:val="none" w:sz="0" w:space="0" w:color="auto"/>
                <w:left w:val="none" w:sz="0" w:space="0" w:color="auto"/>
                <w:bottom w:val="none" w:sz="0" w:space="0" w:color="auto"/>
                <w:right w:val="none" w:sz="0" w:space="0" w:color="auto"/>
              </w:divBdr>
            </w:div>
            <w:div w:id="320503037">
              <w:marLeft w:val="0"/>
              <w:marRight w:val="0"/>
              <w:marTop w:val="0"/>
              <w:marBottom w:val="0"/>
              <w:divBdr>
                <w:top w:val="none" w:sz="0" w:space="0" w:color="auto"/>
                <w:left w:val="none" w:sz="0" w:space="0" w:color="auto"/>
                <w:bottom w:val="none" w:sz="0" w:space="0" w:color="auto"/>
                <w:right w:val="none" w:sz="0" w:space="0" w:color="auto"/>
              </w:divBdr>
            </w:div>
            <w:div w:id="711148298">
              <w:marLeft w:val="0"/>
              <w:marRight w:val="0"/>
              <w:marTop w:val="0"/>
              <w:marBottom w:val="0"/>
              <w:divBdr>
                <w:top w:val="none" w:sz="0" w:space="0" w:color="auto"/>
                <w:left w:val="none" w:sz="0" w:space="0" w:color="auto"/>
                <w:bottom w:val="none" w:sz="0" w:space="0" w:color="auto"/>
                <w:right w:val="none" w:sz="0" w:space="0" w:color="auto"/>
              </w:divBdr>
            </w:div>
            <w:div w:id="1835611182">
              <w:marLeft w:val="0"/>
              <w:marRight w:val="0"/>
              <w:marTop w:val="0"/>
              <w:marBottom w:val="0"/>
              <w:divBdr>
                <w:top w:val="none" w:sz="0" w:space="0" w:color="auto"/>
                <w:left w:val="none" w:sz="0" w:space="0" w:color="auto"/>
                <w:bottom w:val="none" w:sz="0" w:space="0" w:color="auto"/>
                <w:right w:val="none" w:sz="0" w:space="0" w:color="auto"/>
              </w:divBdr>
            </w:div>
            <w:div w:id="1299187881">
              <w:marLeft w:val="0"/>
              <w:marRight w:val="0"/>
              <w:marTop w:val="0"/>
              <w:marBottom w:val="0"/>
              <w:divBdr>
                <w:top w:val="none" w:sz="0" w:space="0" w:color="auto"/>
                <w:left w:val="none" w:sz="0" w:space="0" w:color="auto"/>
                <w:bottom w:val="none" w:sz="0" w:space="0" w:color="auto"/>
                <w:right w:val="none" w:sz="0" w:space="0" w:color="auto"/>
              </w:divBdr>
            </w:div>
            <w:div w:id="1418095773">
              <w:marLeft w:val="0"/>
              <w:marRight w:val="0"/>
              <w:marTop w:val="0"/>
              <w:marBottom w:val="0"/>
              <w:divBdr>
                <w:top w:val="none" w:sz="0" w:space="0" w:color="auto"/>
                <w:left w:val="none" w:sz="0" w:space="0" w:color="auto"/>
                <w:bottom w:val="none" w:sz="0" w:space="0" w:color="auto"/>
                <w:right w:val="none" w:sz="0" w:space="0" w:color="auto"/>
              </w:divBdr>
            </w:div>
            <w:div w:id="1735078005">
              <w:marLeft w:val="0"/>
              <w:marRight w:val="0"/>
              <w:marTop w:val="0"/>
              <w:marBottom w:val="0"/>
              <w:divBdr>
                <w:top w:val="none" w:sz="0" w:space="0" w:color="auto"/>
                <w:left w:val="none" w:sz="0" w:space="0" w:color="auto"/>
                <w:bottom w:val="none" w:sz="0" w:space="0" w:color="auto"/>
                <w:right w:val="none" w:sz="0" w:space="0" w:color="auto"/>
              </w:divBdr>
            </w:div>
            <w:div w:id="2122601656">
              <w:marLeft w:val="0"/>
              <w:marRight w:val="0"/>
              <w:marTop w:val="0"/>
              <w:marBottom w:val="0"/>
              <w:divBdr>
                <w:top w:val="none" w:sz="0" w:space="0" w:color="auto"/>
                <w:left w:val="none" w:sz="0" w:space="0" w:color="auto"/>
                <w:bottom w:val="none" w:sz="0" w:space="0" w:color="auto"/>
                <w:right w:val="none" w:sz="0" w:space="0" w:color="auto"/>
              </w:divBdr>
            </w:div>
            <w:div w:id="66454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725123">
      <w:bodyDiv w:val="1"/>
      <w:marLeft w:val="0"/>
      <w:marRight w:val="0"/>
      <w:marTop w:val="0"/>
      <w:marBottom w:val="0"/>
      <w:divBdr>
        <w:top w:val="none" w:sz="0" w:space="0" w:color="auto"/>
        <w:left w:val="none" w:sz="0" w:space="0" w:color="auto"/>
        <w:bottom w:val="none" w:sz="0" w:space="0" w:color="auto"/>
        <w:right w:val="none" w:sz="0" w:space="0" w:color="auto"/>
      </w:divBdr>
      <w:divsChild>
        <w:div w:id="592780834">
          <w:marLeft w:val="0"/>
          <w:marRight w:val="0"/>
          <w:marTop w:val="0"/>
          <w:marBottom w:val="0"/>
          <w:divBdr>
            <w:top w:val="none" w:sz="0" w:space="0" w:color="auto"/>
            <w:left w:val="none" w:sz="0" w:space="0" w:color="auto"/>
            <w:bottom w:val="none" w:sz="0" w:space="0" w:color="auto"/>
            <w:right w:val="none" w:sz="0" w:space="0" w:color="auto"/>
          </w:divBdr>
          <w:divsChild>
            <w:div w:id="2093113597">
              <w:marLeft w:val="0"/>
              <w:marRight w:val="0"/>
              <w:marTop w:val="0"/>
              <w:marBottom w:val="0"/>
              <w:divBdr>
                <w:top w:val="none" w:sz="0" w:space="0" w:color="auto"/>
                <w:left w:val="none" w:sz="0" w:space="0" w:color="auto"/>
                <w:bottom w:val="none" w:sz="0" w:space="0" w:color="auto"/>
                <w:right w:val="none" w:sz="0" w:space="0" w:color="auto"/>
              </w:divBdr>
            </w:div>
            <w:div w:id="1721857532">
              <w:marLeft w:val="0"/>
              <w:marRight w:val="0"/>
              <w:marTop w:val="0"/>
              <w:marBottom w:val="0"/>
              <w:divBdr>
                <w:top w:val="none" w:sz="0" w:space="0" w:color="auto"/>
                <w:left w:val="none" w:sz="0" w:space="0" w:color="auto"/>
                <w:bottom w:val="none" w:sz="0" w:space="0" w:color="auto"/>
                <w:right w:val="none" w:sz="0" w:space="0" w:color="auto"/>
              </w:divBdr>
            </w:div>
            <w:div w:id="1676686857">
              <w:marLeft w:val="0"/>
              <w:marRight w:val="0"/>
              <w:marTop w:val="0"/>
              <w:marBottom w:val="0"/>
              <w:divBdr>
                <w:top w:val="none" w:sz="0" w:space="0" w:color="auto"/>
                <w:left w:val="none" w:sz="0" w:space="0" w:color="auto"/>
                <w:bottom w:val="none" w:sz="0" w:space="0" w:color="auto"/>
                <w:right w:val="none" w:sz="0" w:space="0" w:color="auto"/>
              </w:divBdr>
            </w:div>
            <w:div w:id="479083574">
              <w:marLeft w:val="0"/>
              <w:marRight w:val="0"/>
              <w:marTop w:val="0"/>
              <w:marBottom w:val="0"/>
              <w:divBdr>
                <w:top w:val="none" w:sz="0" w:space="0" w:color="auto"/>
                <w:left w:val="none" w:sz="0" w:space="0" w:color="auto"/>
                <w:bottom w:val="none" w:sz="0" w:space="0" w:color="auto"/>
                <w:right w:val="none" w:sz="0" w:space="0" w:color="auto"/>
              </w:divBdr>
            </w:div>
            <w:div w:id="2015525422">
              <w:marLeft w:val="0"/>
              <w:marRight w:val="0"/>
              <w:marTop w:val="0"/>
              <w:marBottom w:val="0"/>
              <w:divBdr>
                <w:top w:val="none" w:sz="0" w:space="0" w:color="auto"/>
                <w:left w:val="none" w:sz="0" w:space="0" w:color="auto"/>
                <w:bottom w:val="none" w:sz="0" w:space="0" w:color="auto"/>
                <w:right w:val="none" w:sz="0" w:space="0" w:color="auto"/>
              </w:divBdr>
            </w:div>
            <w:div w:id="1515463720">
              <w:marLeft w:val="0"/>
              <w:marRight w:val="0"/>
              <w:marTop w:val="0"/>
              <w:marBottom w:val="0"/>
              <w:divBdr>
                <w:top w:val="none" w:sz="0" w:space="0" w:color="auto"/>
                <w:left w:val="none" w:sz="0" w:space="0" w:color="auto"/>
                <w:bottom w:val="none" w:sz="0" w:space="0" w:color="auto"/>
                <w:right w:val="none" w:sz="0" w:space="0" w:color="auto"/>
              </w:divBdr>
            </w:div>
            <w:div w:id="346101910">
              <w:marLeft w:val="0"/>
              <w:marRight w:val="0"/>
              <w:marTop w:val="0"/>
              <w:marBottom w:val="0"/>
              <w:divBdr>
                <w:top w:val="none" w:sz="0" w:space="0" w:color="auto"/>
                <w:left w:val="none" w:sz="0" w:space="0" w:color="auto"/>
                <w:bottom w:val="none" w:sz="0" w:space="0" w:color="auto"/>
                <w:right w:val="none" w:sz="0" w:space="0" w:color="auto"/>
              </w:divBdr>
            </w:div>
            <w:div w:id="1313145238">
              <w:marLeft w:val="0"/>
              <w:marRight w:val="0"/>
              <w:marTop w:val="0"/>
              <w:marBottom w:val="0"/>
              <w:divBdr>
                <w:top w:val="none" w:sz="0" w:space="0" w:color="auto"/>
                <w:left w:val="none" w:sz="0" w:space="0" w:color="auto"/>
                <w:bottom w:val="none" w:sz="0" w:space="0" w:color="auto"/>
                <w:right w:val="none" w:sz="0" w:space="0" w:color="auto"/>
              </w:divBdr>
            </w:div>
            <w:div w:id="1675301093">
              <w:marLeft w:val="0"/>
              <w:marRight w:val="0"/>
              <w:marTop w:val="0"/>
              <w:marBottom w:val="0"/>
              <w:divBdr>
                <w:top w:val="none" w:sz="0" w:space="0" w:color="auto"/>
                <w:left w:val="none" w:sz="0" w:space="0" w:color="auto"/>
                <w:bottom w:val="none" w:sz="0" w:space="0" w:color="auto"/>
                <w:right w:val="none" w:sz="0" w:space="0" w:color="auto"/>
              </w:divBdr>
            </w:div>
            <w:div w:id="812991107">
              <w:marLeft w:val="0"/>
              <w:marRight w:val="0"/>
              <w:marTop w:val="0"/>
              <w:marBottom w:val="0"/>
              <w:divBdr>
                <w:top w:val="none" w:sz="0" w:space="0" w:color="auto"/>
                <w:left w:val="none" w:sz="0" w:space="0" w:color="auto"/>
                <w:bottom w:val="none" w:sz="0" w:space="0" w:color="auto"/>
                <w:right w:val="none" w:sz="0" w:space="0" w:color="auto"/>
              </w:divBdr>
            </w:div>
            <w:div w:id="806053027">
              <w:marLeft w:val="0"/>
              <w:marRight w:val="0"/>
              <w:marTop w:val="0"/>
              <w:marBottom w:val="0"/>
              <w:divBdr>
                <w:top w:val="none" w:sz="0" w:space="0" w:color="auto"/>
                <w:left w:val="none" w:sz="0" w:space="0" w:color="auto"/>
                <w:bottom w:val="none" w:sz="0" w:space="0" w:color="auto"/>
                <w:right w:val="none" w:sz="0" w:space="0" w:color="auto"/>
              </w:divBdr>
            </w:div>
            <w:div w:id="1707410694">
              <w:marLeft w:val="0"/>
              <w:marRight w:val="0"/>
              <w:marTop w:val="0"/>
              <w:marBottom w:val="0"/>
              <w:divBdr>
                <w:top w:val="none" w:sz="0" w:space="0" w:color="auto"/>
                <w:left w:val="none" w:sz="0" w:space="0" w:color="auto"/>
                <w:bottom w:val="none" w:sz="0" w:space="0" w:color="auto"/>
                <w:right w:val="none" w:sz="0" w:space="0" w:color="auto"/>
              </w:divBdr>
            </w:div>
            <w:div w:id="1027869468">
              <w:marLeft w:val="0"/>
              <w:marRight w:val="0"/>
              <w:marTop w:val="0"/>
              <w:marBottom w:val="0"/>
              <w:divBdr>
                <w:top w:val="none" w:sz="0" w:space="0" w:color="auto"/>
                <w:left w:val="none" w:sz="0" w:space="0" w:color="auto"/>
                <w:bottom w:val="none" w:sz="0" w:space="0" w:color="auto"/>
                <w:right w:val="none" w:sz="0" w:space="0" w:color="auto"/>
              </w:divBdr>
            </w:div>
            <w:div w:id="811559148">
              <w:marLeft w:val="0"/>
              <w:marRight w:val="0"/>
              <w:marTop w:val="0"/>
              <w:marBottom w:val="0"/>
              <w:divBdr>
                <w:top w:val="none" w:sz="0" w:space="0" w:color="auto"/>
                <w:left w:val="none" w:sz="0" w:space="0" w:color="auto"/>
                <w:bottom w:val="none" w:sz="0" w:space="0" w:color="auto"/>
                <w:right w:val="none" w:sz="0" w:space="0" w:color="auto"/>
              </w:divBdr>
            </w:div>
            <w:div w:id="1381980429">
              <w:marLeft w:val="0"/>
              <w:marRight w:val="0"/>
              <w:marTop w:val="0"/>
              <w:marBottom w:val="0"/>
              <w:divBdr>
                <w:top w:val="none" w:sz="0" w:space="0" w:color="auto"/>
                <w:left w:val="none" w:sz="0" w:space="0" w:color="auto"/>
                <w:bottom w:val="none" w:sz="0" w:space="0" w:color="auto"/>
                <w:right w:val="none" w:sz="0" w:space="0" w:color="auto"/>
              </w:divBdr>
            </w:div>
            <w:div w:id="1937325187">
              <w:marLeft w:val="0"/>
              <w:marRight w:val="0"/>
              <w:marTop w:val="0"/>
              <w:marBottom w:val="0"/>
              <w:divBdr>
                <w:top w:val="none" w:sz="0" w:space="0" w:color="auto"/>
                <w:left w:val="none" w:sz="0" w:space="0" w:color="auto"/>
                <w:bottom w:val="none" w:sz="0" w:space="0" w:color="auto"/>
                <w:right w:val="none" w:sz="0" w:space="0" w:color="auto"/>
              </w:divBdr>
            </w:div>
            <w:div w:id="106851178">
              <w:marLeft w:val="0"/>
              <w:marRight w:val="0"/>
              <w:marTop w:val="0"/>
              <w:marBottom w:val="0"/>
              <w:divBdr>
                <w:top w:val="none" w:sz="0" w:space="0" w:color="auto"/>
                <w:left w:val="none" w:sz="0" w:space="0" w:color="auto"/>
                <w:bottom w:val="none" w:sz="0" w:space="0" w:color="auto"/>
                <w:right w:val="none" w:sz="0" w:space="0" w:color="auto"/>
              </w:divBdr>
            </w:div>
            <w:div w:id="1934195200">
              <w:marLeft w:val="0"/>
              <w:marRight w:val="0"/>
              <w:marTop w:val="0"/>
              <w:marBottom w:val="0"/>
              <w:divBdr>
                <w:top w:val="none" w:sz="0" w:space="0" w:color="auto"/>
                <w:left w:val="none" w:sz="0" w:space="0" w:color="auto"/>
                <w:bottom w:val="none" w:sz="0" w:space="0" w:color="auto"/>
                <w:right w:val="none" w:sz="0" w:space="0" w:color="auto"/>
              </w:divBdr>
            </w:div>
            <w:div w:id="163709161">
              <w:marLeft w:val="0"/>
              <w:marRight w:val="0"/>
              <w:marTop w:val="0"/>
              <w:marBottom w:val="0"/>
              <w:divBdr>
                <w:top w:val="none" w:sz="0" w:space="0" w:color="auto"/>
                <w:left w:val="none" w:sz="0" w:space="0" w:color="auto"/>
                <w:bottom w:val="none" w:sz="0" w:space="0" w:color="auto"/>
                <w:right w:val="none" w:sz="0" w:space="0" w:color="auto"/>
              </w:divBdr>
            </w:div>
            <w:div w:id="1841702390">
              <w:marLeft w:val="0"/>
              <w:marRight w:val="0"/>
              <w:marTop w:val="0"/>
              <w:marBottom w:val="0"/>
              <w:divBdr>
                <w:top w:val="none" w:sz="0" w:space="0" w:color="auto"/>
                <w:left w:val="none" w:sz="0" w:space="0" w:color="auto"/>
                <w:bottom w:val="none" w:sz="0" w:space="0" w:color="auto"/>
                <w:right w:val="none" w:sz="0" w:space="0" w:color="auto"/>
              </w:divBdr>
            </w:div>
            <w:div w:id="1340431522">
              <w:marLeft w:val="0"/>
              <w:marRight w:val="0"/>
              <w:marTop w:val="0"/>
              <w:marBottom w:val="0"/>
              <w:divBdr>
                <w:top w:val="none" w:sz="0" w:space="0" w:color="auto"/>
                <w:left w:val="none" w:sz="0" w:space="0" w:color="auto"/>
                <w:bottom w:val="none" w:sz="0" w:space="0" w:color="auto"/>
                <w:right w:val="none" w:sz="0" w:space="0" w:color="auto"/>
              </w:divBdr>
            </w:div>
            <w:div w:id="1148788192">
              <w:marLeft w:val="0"/>
              <w:marRight w:val="0"/>
              <w:marTop w:val="0"/>
              <w:marBottom w:val="0"/>
              <w:divBdr>
                <w:top w:val="none" w:sz="0" w:space="0" w:color="auto"/>
                <w:left w:val="none" w:sz="0" w:space="0" w:color="auto"/>
                <w:bottom w:val="none" w:sz="0" w:space="0" w:color="auto"/>
                <w:right w:val="none" w:sz="0" w:space="0" w:color="auto"/>
              </w:divBdr>
            </w:div>
            <w:div w:id="990869405">
              <w:marLeft w:val="0"/>
              <w:marRight w:val="0"/>
              <w:marTop w:val="0"/>
              <w:marBottom w:val="0"/>
              <w:divBdr>
                <w:top w:val="none" w:sz="0" w:space="0" w:color="auto"/>
                <w:left w:val="none" w:sz="0" w:space="0" w:color="auto"/>
                <w:bottom w:val="none" w:sz="0" w:space="0" w:color="auto"/>
                <w:right w:val="none" w:sz="0" w:space="0" w:color="auto"/>
              </w:divBdr>
            </w:div>
            <w:div w:id="1820993637">
              <w:marLeft w:val="0"/>
              <w:marRight w:val="0"/>
              <w:marTop w:val="0"/>
              <w:marBottom w:val="0"/>
              <w:divBdr>
                <w:top w:val="none" w:sz="0" w:space="0" w:color="auto"/>
                <w:left w:val="none" w:sz="0" w:space="0" w:color="auto"/>
                <w:bottom w:val="none" w:sz="0" w:space="0" w:color="auto"/>
                <w:right w:val="none" w:sz="0" w:space="0" w:color="auto"/>
              </w:divBdr>
            </w:div>
            <w:div w:id="842823516">
              <w:marLeft w:val="0"/>
              <w:marRight w:val="0"/>
              <w:marTop w:val="0"/>
              <w:marBottom w:val="0"/>
              <w:divBdr>
                <w:top w:val="none" w:sz="0" w:space="0" w:color="auto"/>
                <w:left w:val="none" w:sz="0" w:space="0" w:color="auto"/>
                <w:bottom w:val="none" w:sz="0" w:space="0" w:color="auto"/>
                <w:right w:val="none" w:sz="0" w:space="0" w:color="auto"/>
              </w:divBdr>
            </w:div>
            <w:div w:id="766729190">
              <w:marLeft w:val="0"/>
              <w:marRight w:val="0"/>
              <w:marTop w:val="0"/>
              <w:marBottom w:val="0"/>
              <w:divBdr>
                <w:top w:val="none" w:sz="0" w:space="0" w:color="auto"/>
                <w:left w:val="none" w:sz="0" w:space="0" w:color="auto"/>
                <w:bottom w:val="none" w:sz="0" w:space="0" w:color="auto"/>
                <w:right w:val="none" w:sz="0" w:space="0" w:color="auto"/>
              </w:divBdr>
            </w:div>
            <w:div w:id="468211495">
              <w:marLeft w:val="0"/>
              <w:marRight w:val="0"/>
              <w:marTop w:val="0"/>
              <w:marBottom w:val="0"/>
              <w:divBdr>
                <w:top w:val="none" w:sz="0" w:space="0" w:color="auto"/>
                <w:left w:val="none" w:sz="0" w:space="0" w:color="auto"/>
                <w:bottom w:val="none" w:sz="0" w:space="0" w:color="auto"/>
                <w:right w:val="none" w:sz="0" w:space="0" w:color="auto"/>
              </w:divBdr>
            </w:div>
            <w:div w:id="482087519">
              <w:marLeft w:val="0"/>
              <w:marRight w:val="0"/>
              <w:marTop w:val="0"/>
              <w:marBottom w:val="0"/>
              <w:divBdr>
                <w:top w:val="none" w:sz="0" w:space="0" w:color="auto"/>
                <w:left w:val="none" w:sz="0" w:space="0" w:color="auto"/>
                <w:bottom w:val="none" w:sz="0" w:space="0" w:color="auto"/>
                <w:right w:val="none" w:sz="0" w:space="0" w:color="auto"/>
              </w:divBdr>
            </w:div>
            <w:div w:id="1343044686">
              <w:marLeft w:val="0"/>
              <w:marRight w:val="0"/>
              <w:marTop w:val="0"/>
              <w:marBottom w:val="0"/>
              <w:divBdr>
                <w:top w:val="none" w:sz="0" w:space="0" w:color="auto"/>
                <w:left w:val="none" w:sz="0" w:space="0" w:color="auto"/>
                <w:bottom w:val="none" w:sz="0" w:space="0" w:color="auto"/>
                <w:right w:val="none" w:sz="0" w:space="0" w:color="auto"/>
              </w:divBdr>
            </w:div>
            <w:div w:id="232279026">
              <w:marLeft w:val="0"/>
              <w:marRight w:val="0"/>
              <w:marTop w:val="0"/>
              <w:marBottom w:val="0"/>
              <w:divBdr>
                <w:top w:val="none" w:sz="0" w:space="0" w:color="auto"/>
                <w:left w:val="none" w:sz="0" w:space="0" w:color="auto"/>
                <w:bottom w:val="none" w:sz="0" w:space="0" w:color="auto"/>
                <w:right w:val="none" w:sz="0" w:space="0" w:color="auto"/>
              </w:divBdr>
            </w:div>
            <w:div w:id="310016973">
              <w:marLeft w:val="0"/>
              <w:marRight w:val="0"/>
              <w:marTop w:val="0"/>
              <w:marBottom w:val="0"/>
              <w:divBdr>
                <w:top w:val="none" w:sz="0" w:space="0" w:color="auto"/>
                <w:left w:val="none" w:sz="0" w:space="0" w:color="auto"/>
                <w:bottom w:val="none" w:sz="0" w:space="0" w:color="auto"/>
                <w:right w:val="none" w:sz="0" w:space="0" w:color="auto"/>
              </w:divBdr>
            </w:div>
            <w:div w:id="358238615">
              <w:marLeft w:val="0"/>
              <w:marRight w:val="0"/>
              <w:marTop w:val="0"/>
              <w:marBottom w:val="0"/>
              <w:divBdr>
                <w:top w:val="none" w:sz="0" w:space="0" w:color="auto"/>
                <w:left w:val="none" w:sz="0" w:space="0" w:color="auto"/>
                <w:bottom w:val="none" w:sz="0" w:space="0" w:color="auto"/>
                <w:right w:val="none" w:sz="0" w:space="0" w:color="auto"/>
              </w:divBdr>
            </w:div>
            <w:div w:id="885064904">
              <w:marLeft w:val="0"/>
              <w:marRight w:val="0"/>
              <w:marTop w:val="0"/>
              <w:marBottom w:val="0"/>
              <w:divBdr>
                <w:top w:val="none" w:sz="0" w:space="0" w:color="auto"/>
                <w:left w:val="none" w:sz="0" w:space="0" w:color="auto"/>
                <w:bottom w:val="none" w:sz="0" w:space="0" w:color="auto"/>
                <w:right w:val="none" w:sz="0" w:space="0" w:color="auto"/>
              </w:divBdr>
            </w:div>
            <w:div w:id="2055814365">
              <w:marLeft w:val="0"/>
              <w:marRight w:val="0"/>
              <w:marTop w:val="0"/>
              <w:marBottom w:val="0"/>
              <w:divBdr>
                <w:top w:val="none" w:sz="0" w:space="0" w:color="auto"/>
                <w:left w:val="none" w:sz="0" w:space="0" w:color="auto"/>
                <w:bottom w:val="none" w:sz="0" w:space="0" w:color="auto"/>
                <w:right w:val="none" w:sz="0" w:space="0" w:color="auto"/>
              </w:divBdr>
            </w:div>
            <w:div w:id="2110008571">
              <w:marLeft w:val="0"/>
              <w:marRight w:val="0"/>
              <w:marTop w:val="0"/>
              <w:marBottom w:val="0"/>
              <w:divBdr>
                <w:top w:val="none" w:sz="0" w:space="0" w:color="auto"/>
                <w:left w:val="none" w:sz="0" w:space="0" w:color="auto"/>
                <w:bottom w:val="none" w:sz="0" w:space="0" w:color="auto"/>
                <w:right w:val="none" w:sz="0" w:space="0" w:color="auto"/>
              </w:divBdr>
            </w:div>
            <w:div w:id="1053120919">
              <w:marLeft w:val="0"/>
              <w:marRight w:val="0"/>
              <w:marTop w:val="0"/>
              <w:marBottom w:val="0"/>
              <w:divBdr>
                <w:top w:val="none" w:sz="0" w:space="0" w:color="auto"/>
                <w:left w:val="none" w:sz="0" w:space="0" w:color="auto"/>
                <w:bottom w:val="none" w:sz="0" w:space="0" w:color="auto"/>
                <w:right w:val="none" w:sz="0" w:space="0" w:color="auto"/>
              </w:divBdr>
            </w:div>
            <w:div w:id="161509215">
              <w:marLeft w:val="0"/>
              <w:marRight w:val="0"/>
              <w:marTop w:val="0"/>
              <w:marBottom w:val="0"/>
              <w:divBdr>
                <w:top w:val="none" w:sz="0" w:space="0" w:color="auto"/>
                <w:left w:val="none" w:sz="0" w:space="0" w:color="auto"/>
                <w:bottom w:val="none" w:sz="0" w:space="0" w:color="auto"/>
                <w:right w:val="none" w:sz="0" w:space="0" w:color="auto"/>
              </w:divBdr>
            </w:div>
            <w:div w:id="819927715">
              <w:marLeft w:val="0"/>
              <w:marRight w:val="0"/>
              <w:marTop w:val="0"/>
              <w:marBottom w:val="0"/>
              <w:divBdr>
                <w:top w:val="none" w:sz="0" w:space="0" w:color="auto"/>
                <w:left w:val="none" w:sz="0" w:space="0" w:color="auto"/>
                <w:bottom w:val="none" w:sz="0" w:space="0" w:color="auto"/>
                <w:right w:val="none" w:sz="0" w:space="0" w:color="auto"/>
              </w:divBdr>
            </w:div>
            <w:div w:id="1719937746">
              <w:marLeft w:val="0"/>
              <w:marRight w:val="0"/>
              <w:marTop w:val="0"/>
              <w:marBottom w:val="0"/>
              <w:divBdr>
                <w:top w:val="none" w:sz="0" w:space="0" w:color="auto"/>
                <w:left w:val="none" w:sz="0" w:space="0" w:color="auto"/>
                <w:bottom w:val="none" w:sz="0" w:space="0" w:color="auto"/>
                <w:right w:val="none" w:sz="0" w:space="0" w:color="auto"/>
              </w:divBdr>
            </w:div>
            <w:div w:id="1283071552">
              <w:marLeft w:val="0"/>
              <w:marRight w:val="0"/>
              <w:marTop w:val="0"/>
              <w:marBottom w:val="0"/>
              <w:divBdr>
                <w:top w:val="none" w:sz="0" w:space="0" w:color="auto"/>
                <w:left w:val="none" w:sz="0" w:space="0" w:color="auto"/>
                <w:bottom w:val="none" w:sz="0" w:space="0" w:color="auto"/>
                <w:right w:val="none" w:sz="0" w:space="0" w:color="auto"/>
              </w:divBdr>
            </w:div>
            <w:div w:id="9993370">
              <w:marLeft w:val="0"/>
              <w:marRight w:val="0"/>
              <w:marTop w:val="0"/>
              <w:marBottom w:val="0"/>
              <w:divBdr>
                <w:top w:val="none" w:sz="0" w:space="0" w:color="auto"/>
                <w:left w:val="none" w:sz="0" w:space="0" w:color="auto"/>
                <w:bottom w:val="none" w:sz="0" w:space="0" w:color="auto"/>
                <w:right w:val="none" w:sz="0" w:space="0" w:color="auto"/>
              </w:divBdr>
            </w:div>
            <w:div w:id="1066149849">
              <w:marLeft w:val="0"/>
              <w:marRight w:val="0"/>
              <w:marTop w:val="0"/>
              <w:marBottom w:val="0"/>
              <w:divBdr>
                <w:top w:val="none" w:sz="0" w:space="0" w:color="auto"/>
                <w:left w:val="none" w:sz="0" w:space="0" w:color="auto"/>
                <w:bottom w:val="none" w:sz="0" w:space="0" w:color="auto"/>
                <w:right w:val="none" w:sz="0" w:space="0" w:color="auto"/>
              </w:divBdr>
            </w:div>
            <w:div w:id="1344239938">
              <w:marLeft w:val="0"/>
              <w:marRight w:val="0"/>
              <w:marTop w:val="0"/>
              <w:marBottom w:val="0"/>
              <w:divBdr>
                <w:top w:val="none" w:sz="0" w:space="0" w:color="auto"/>
                <w:left w:val="none" w:sz="0" w:space="0" w:color="auto"/>
                <w:bottom w:val="none" w:sz="0" w:space="0" w:color="auto"/>
                <w:right w:val="none" w:sz="0" w:space="0" w:color="auto"/>
              </w:divBdr>
            </w:div>
            <w:div w:id="2001886339">
              <w:marLeft w:val="0"/>
              <w:marRight w:val="0"/>
              <w:marTop w:val="0"/>
              <w:marBottom w:val="0"/>
              <w:divBdr>
                <w:top w:val="none" w:sz="0" w:space="0" w:color="auto"/>
                <w:left w:val="none" w:sz="0" w:space="0" w:color="auto"/>
                <w:bottom w:val="none" w:sz="0" w:space="0" w:color="auto"/>
                <w:right w:val="none" w:sz="0" w:space="0" w:color="auto"/>
              </w:divBdr>
            </w:div>
            <w:div w:id="1000160075">
              <w:marLeft w:val="0"/>
              <w:marRight w:val="0"/>
              <w:marTop w:val="0"/>
              <w:marBottom w:val="0"/>
              <w:divBdr>
                <w:top w:val="none" w:sz="0" w:space="0" w:color="auto"/>
                <w:left w:val="none" w:sz="0" w:space="0" w:color="auto"/>
                <w:bottom w:val="none" w:sz="0" w:space="0" w:color="auto"/>
                <w:right w:val="none" w:sz="0" w:space="0" w:color="auto"/>
              </w:divBdr>
            </w:div>
            <w:div w:id="909578005">
              <w:marLeft w:val="0"/>
              <w:marRight w:val="0"/>
              <w:marTop w:val="0"/>
              <w:marBottom w:val="0"/>
              <w:divBdr>
                <w:top w:val="none" w:sz="0" w:space="0" w:color="auto"/>
                <w:left w:val="none" w:sz="0" w:space="0" w:color="auto"/>
                <w:bottom w:val="none" w:sz="0" w:space="0" w:color="auto"/>
                <w:right w:val="none" w:sz="0" w:space="0" w:color="auto"/>
              </w:divBdr>
            </w:div>
            <w:div w:id="904532197">
              <w:marLeft w:val="0"/>
              <w:marRight w:val="0"/>
              <w:marTop w:val="0"/>
              <w:marBottom w:val="0"/>
              <w:divBdr>
                <w:top w:val="none" w:sz="0" w:space="0" w:color="auto"/>
                <w:left w:val="none" w:sz="0" w:space="0" w:color="auto"/>
                <w:bottom w:val="none" w:sz="0" w:space="0" w:color="auto"/>
                <w:right w:val="none" w:sz="0" w:space="0" w:color="auto"/>
              </w:divBdr>
            </w:div>
            <w:div w:id="515967800">
              <w:marLeft w:val="0"/>
              <w:marRight w:val="0"/>
              <w:marTop w:val="0"/>
              <w:marBottom w:val="0"/>
              <w:divBdr>
                <w:top w:val="none" w:sz="0" w:space="0" w:color="auto"/>
                <w:left w:val="none" w:sz="0" w:space="0" w:color="auto"/>
                <w:bottom w:val="none" w:sz="0" w:space="0" w:color="auto"/>
                <w:right w:val="none" w:sz="0" w:space="0" w:color="auto"/>
              </w:divBdr>
            </w:div>
            <w:div w:id="4792931">
              <w:marLeft w:val="0"/>
              <w:marRight w:val="0"/>
              <w:marTop w:val="0"/>
              <w:marBottom w:val="0"/>
              <w:divBdr>
                <w:top w:val="none" w:sz="0" w:space="0" w:color="auto"/>
                <w:left w:val="none" w:sz="0" w:space="0" w:color="auto"/>
                <w:bottom w:val="none" w:sz="0" w:space="0" w:color="auto"/>
                <w:right w:val="none" w:sz="0" w:space="0" w:color="auto"/>
              </w:divBdr>
            </w:div>
            <w:div w:id="1390153886">
              <w:marLeft w:val="0"/>
              <w:marRight w:val="0"/>
              <w:marTop w:val="0"/>
              <w:marBottom w:val="0"/>
              <w:divBdr>
                <w:top w:val="none" w:sz="0" w:space="0" w:color="auto"/>
                <w:left w:val="none" w:sz="0" w:space="0" w:color="auto"/>
                <w:bottom w:val="none" w:sz="0" w:space="0" w:color="auto"/>
                <w:right w:val="none" w:sz="0" w:space="0" w:color="auto"/>
              </w:divBdr>
            </w:div>
            <w:div w:id="210515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770270">
      <w:bodyDiv w:val="1"/>
      <w:marLeft w:val="0"/>
      <w:marRight w:val="0"/>
      <w:marTop w:val="0"/>
      <w:marBottom w:val="0"/>
      <w:divBdr>
        <w:top w:val="none" w:sz="0" w:space="0" w:color="auto"/>
        <w:left w:val="none" w:sz="0" w:space="0" w:color="auto"/>
        <w:bottom w:val="none" w:sz="0" w:space="0" w:color="auto"/>
        <w:right w:val="none" w:sz="0" w:space="0" w:color="auto"/>
      </w:divBdr>
      <w:divsChild>
        <w:div w:id="844898203">
          <w:marLeft w:val="0"/>
          <w:marRight w:val="0"/>
          <w:marTop w:val="0"/>
          <w:marBottom w:val="0"/>
          <w:divBdr>
            <w:top w:val="none" w:sz="0" w:space="0" w:color="auto"/>
            <w:left w:val="none" w:sz="0" w:space="0" w:color="auto"/>
            <w:bottom w:val="none" w:sz="0" w:space="0" w:color="auto"/>
            <w:right w:val="none" w:sz="0" w:space="0" w:color="auto"/>
          </w:divBdr>
          <w:divsChild>
            <w:div w:id="1224636067">
              <w:marLeft w:val="0"/>
              <w:marRight w:val="0"/>
              <w:marTop w:val="0"/>
              <w:marBottom w:val="0"/>
              <w:divBdr>
                <w:top w:val="none" w:sz="0" w:space="0" w:color="auto"/>
                <w:left w:val="none" w:sz="0" w:space="0" w:color="auto"/>
                <w:bottom w:val="none" w:sz="0" w:space="0" w:color="auto"/>
                <w:right w:val="none" w:sz="0" w:space="0" w:color="auto"/>
              </w:divBdr>
            </w:div>
            <w:div w:id="117840703">
              <w:marLeft w:val="0"/>
              <w:marRight w:val="0"/>
              <w:marTop w:val="0"/>
              <w:marBottom w:val="0"/>
              <w:divBdr>
                <w:top w:val="none" w:sz="0" w:space="0" w:color="auto"/>
                <w:left w:val="none" w:sz="0" w:space="0" w:color="auto"/>
                <w:bottom w:val="none" w:sz="0" w:space="0" w:color="auto"/>
                <w:right w:val="none" w:sz="0" w:space="0" w:color="auto"/>
              </w:divBdr>
            </w:div>
            <w:div w:id="1278223350">
              <w:marLeft w:val="0"/>
              <w:marRight w:val="0"/>
              <w:marTop w:val="0"/>
              <w:marBottom w:val="0"/>
              <w:divBdr>
                <w:top w:val="none" w:sz="0" w:space="0" w:color="auto"/>
                <w:left w:val="none" w:sz="0" w:space="0" w:color="auto"/>
                <w:bottom w:val="none" w:sz="0" w:space="0" w:color="auto"/>
                <w:right w:val="none" w:sz="0" w:space="0" w:color="auto"/>
              </w:divBdr>
            </w:div>
            <w:div w:id="744306098">
              <w:marLeft w:val="0"/>
              <w:marRight w:val="0"/>
              <w:marTop w:val="0"/>
              <w:marBottom w:val="0"/>
              <w:divBdr>
                <w:top w:val="none" w:sz="0" w:space="0" w:color="auto"/>
                <w:left w:val="none" w:sz="0" w:space="0" w:color="auto"/>
                <w:bottom w:val="none" w:sz="0" w:space="0" w:color="auto"/>
                <w:right w:val="none" w:sz="0" w:space="0" w:color="auto"/>
              </w:divBdr>
            </w:div>
            <w:div w:id="2041321896">
              <w:marLeft w:val="0"/>
              <w:marRight w:val="0"/>
              <w:marTop w:val="0"/>
              <w:marBottom w:val="0"/>
              <w:divBdr>
                <w:top w:val="none" w:sz="0" w:space="0" w:color="auto"/>
                <w:left w:val="none" w:sz="0" w:space="0" w:color="auto"/>
                <w:bottom w:val="none" w:sz="0" w:space="0" w:color="auto"/>
                <w:right w:val="none" w:sz="0" w:space="0" w:color="auto"/>
              </w:divBdr>
            </w:div>
            <w:div w:id="1256593222">
              <w:marLeft w:val="0"/>
              <w:marRight w:val="0"/>
              <w:marTop w:val="0"/>
              <w:marBottom w:val="0"/>
              <w:divBdr>
                <w:top w:val="none" w:sz="0" w:space="0" w:color="auto"/>
                <w:left w:val="none" w:sz="0" w:space="0" w:color="auto"/>
                <w:bottom w:val="none" w:sz="0" w:space="0" w:color="auto"/>
                <w:right w:val="none" w:sz="0" w:space="0" w:color="auto"/>
              </w:divBdr>
            </w:div>
            <w:div w:id="1494252286">
              <w:marLeft w:val="0"/>
              <w:marRight w:val="0"/>
              <w:marTop w:val="0"/>
              <w:marBottom w:val="0"/>
              <w:divBdr>
                <w:top w:val="none" w:sz="0" w:space="0" w:color="auto"/>
                <w:left w:val="none" w:sz="0" w:space="0" w:color="auto"/>
                <w:bottom w:val="none" w:sz="0" w:space="0" w:color="auto"/>
                <w:right w:val="none" w:sz="0" w:space="0" w:color="auto"/>
              </w:divBdr>
            </w:div>
            <w:div w:id="179512627">
              <w:marLeft w:val="0"/>
              <w:marRight w:val="0"/>
              <w:marTop w:val="0"/>
              <w:marBottom w:val="0"/>
              <w:divBdr>
                <w:top w:val="none" w:sz="0" w:space="0" w:color="auto"/>
                <w:left w:val="none" w:sz="0" w:space="0" w:color="auto"/>
                <w:bottom w:val="none" w:sz="0" w:space="0" w:color="auto"/>
                <w:right w:val="none" w:sz="0" w:space="0" w:color="auto"/>
              </w:divBdr>
            </w:div>
            <w:div w:id="882519760">
              <w:marLeft w:val="0"/>
              <w:marRight w:val="0"/>
              <w:marTop w:val="0"/>
              <w:marBottom w:val="0"/>
              <w:divBdr>
                <w:top w:val="none" w:sz="0" w:space="0" w:color="auto"/>
                <w:left w:val="none" w:sz="0" w:space="0" w:color="auto"/>
                <w:bottom w:val="none" w:sz="0" w:space="0" w:color="auto"/>
                <w:right w:val="none" w:sz="0" w:space="0" w:color="auto"/>
              </w:divBdr>
            </w:div>
            <w:div w:id="2065638339">
              <w:marLeft w:val="0"/>
              <w:marRight w:val="0"/>
              <w:marTop w:val="0"/>
              <w:marBottom w:val="0"/>
              <w:divBdr>
                <w:top w:val="none" w:sz="0" w:space="0" w:color="auto"/>
                <w:left w:val="none" w:sz="0" w:space="0" w:color="auto"/>
                <w:bottom w:val="none" w:sz="0" w:space="0" w:color="auto"/>
                <w:right w:val="none" w:sz="0" w:space="0" w:color="auto"/>
              </w:divBdr>
            </w:div>
            <w:div w:id="2142455766">
              <w:marLeft w:val="0"/>
              <w:marRight w:val="0"/>
              <w:marTop w:val="0"/>
              <w:marBottom w:val="0"/>
              <w:divBdr>
                <w:top w:val="none" w:sz="0" w:space="0" w:color="auto"/>
                <w:left w:val="none" w:sz="0" w:space="0" w:color="auto"/>
                <w:bottom w:val="none" w:sz="0" w:space="0" w:color="auto"/>
                <w:right w:val="none" w:sz="0" w:space="0" w:color="auto"/>
              </w:divBdr>
            </w:div>
            <w:div w:id="1929845919">
              <w:marLeft w:val="0"/>
              <w:marRight w:val="0"/>
              <w:marTop w:val="0"/>
              <w:marBottom w:val="0"/>
              <w:divBdr>
                <w:top w:val="none" w:sz="0" w:space="0" w:color="auto"/>
                <w:left w:val="none" w:sz="0" w:space="0" w:color="auto"/>
                <w:bottom w:val="none" w:sz="0" w:space="0" w:color="auto"/>
                <w:right w:val="none" w:sz="0" w:space="0" w:color="auto"/>
              </w:divBdr>
            </w:div>
            <w:div w:id="293026378">
              <w:marLeft w:val="0"/>
              <w:marRight w:val="0"/>
              <w:marTop w:val="0"/>
              <w:marBottom w:val="0"/>
              <w:divBdr>
                <w:top w:val="none" w:sz="0" w:space="0" w:color="auto"/>
                <w:left w:val="none" w:sz="0" w:space="0" w:color="auto"/>
                <w:bottom w:val="none" w:sz="0" w:space="0" w:color="auto"/>
                <w:right w:val="none" w:sz="0" w:space="0" w:color="auto"/>
              </w:divBdr>
            </w:div>
            <w:div w:id="891692862">
              <w:marLeft w:val="0"/>
              <w:marRight w:val="0"/>
              <w:marTop w:val="0"/>
              <w:marBottom w:val="0"/>
              <w:divBdr>
                <w:top w:val="none" w:sz="0" w:space="0" w:color="auto"/>
                <w:left w:val="none" w:sz="0" w:space="0" w:color="auto"/>
                <w:bottom w:val="none" w:sz="0" w:space="0" w:color="auto"/>
                <w:right w:val="none" w:sz="0" w:space="0" w:color="auto"/>
              </w:divBdr>
            </w:div>
            <w:div w:id="350763112">
              <w:marLeft w:val="0"/>
              <w:marRight w:val="0"/>
              <w:marTop w:val="0"/>
              <w:marBottom w:val="0"/>
              <w:divBdr>
                <w:top w:val="none" w:sz="0" w:space="0" w:color="auto"/>
                <w:left w:val="none" w:sz="0" w:space="0" w:color="auto"/>
                <w:bottom w:val="none" w:sz="0" w:space="0" w:color="auto"/>
                <w:right w:val="none" w:sz="0" w:space="0" w:color="auto"/>
              </w:divBdr>
            </w:div>
            <w:div w:id="171266567">
              <w:marLeft w:val="0"/>
              <w:marRight w:val="0"/>
              <w:marTop w:val="0"/>
              <w:marBottom w:val="0"/>
              <w:divBdr>
                <w:top w:val="none" w:sz="0" w:space="0" w:color="auto"/>
                <w:left w:val="none" w:sz="0" w:space="0" w:color="auto"/>
                <w:bottom w:val="none" w:sz="0" w:space="0" w:color="auto"/>
                <w:right w:val="none" w:sz="0" w:space="0" w:color="auto"/>
              </w:divBdr>
            </w:div>
            <w:div w:id="1716084081">
              <w:marLeft w:val="0"/>
              <w:marRight w:val="0"/>
              <w:marTop w:val="0"/>
              <w:marBottom w:val="0"/>
              <w:divBdr>
                <w:top w:val="none" w:sz="0" w:space="0" w:color="auto"/>
                <w:left w:val="none" w:sz="0" w:space="0" w:color="auto"/>
                <w:bottom w:val="none" w:sz="0" w:space="0" w:color="auto"/>
                <w:right w:val="none" w:sz="0" w:space="0" w:color="auto"/>
              </w:divBdr>
            </w:div>
            <w:div w:id="1597327817">
              <w:marLeft w:val="0"/>
              <w:marRight w:val="0"/>
              <w:marTop w:val="0"/>
              <w:marBottom w:val="0"/>
              <w:divBdr>
                <w:top w:val="none" w:sz="0" w:space="0" w:color="auto"/>
                <w:left w:val="none" w:sz="0" w:space="0" w:color="auto"/>
                <w:bottom w:val="none" w:sz="0" w:space="0" w:color="auto"/>
                <w:right w:val="none" w:sz="0" w:space="0" w:color="auto"/>
              </w:divBdr>
            </w:div>
            <w:div w:id="975917513">
              <w:marLeft w:val="0"/>
              <w:marRight w:val="0"/>
              <w:marTop w:val="0"/>
              <w:marBottom w:val="0"/>
              <w:divBdr>
                <w:top w:val="none" w:sz="0" w:space="0" w:color="auto"/>
                <w:left w:val="none" w:sz="0" w:space="0" w:color="auto"/>
                <w:bottom w:val="none" w:sz="0" w:space="0" w:color="auto"/>
                <w:right w:val="none" w:sz="0" w:space="0" w:color="auto"/>
              </w:divBdr>
            </w:div>
            <w:div w:id="615143101">
              <w:marLeft w:val="0"/>
              <w:marRight w:val="0"/>
              <w:marTop w:val="0"/>
              <w:marBottom w:val="0"/>
              <w:divBdr>
                <w:top w:val="none" w:sz="0" w:space="0" w:color="auto"/>
                <w:left w:val="none" w:sz="0" w:space="0" w:color="auto"/>
                <w:bottom w:val="none" w:sz="0" w:space="0" w:color="auto"/>
                <w:right w:val="none" w:sz="0" w:space="0" w:color="auto"/>
              </w:divBdr>
            </w:div>
            <w:div w:id="739450546">
              <w:marLeft w:val="0"/>
              <w:marRight w:val="0"/>
              <w:marTop w:val="0"/>
              <w:marBottom w:val="0"/>
              <w:divBdr>
                <w:top w:val="none" w:sz="0" w:space="0" w:color="auto"/>
                <w:left w:val="none" w:sz="0" w:space="0" w:color="auto"/>
                <w:bottom w:val="none" w:sz="0" w:space="0" w:color="auto"/>
                <w:right w:val="none" w:sz="0" w:space="0" w:color="auto"/>
              </w:divBdr>
            </w:div>
            <w:div w:id="76199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364813">
      <w:bodyDiv w:val="1"/>
      <w:marLeft w:val="0"/>
      <w:marRight w:val="0"/>
      <w:marTop w:val="0"/>
      <w:marBottom w:val="0"/>
      <w:divBdr>
        <w:top w:val="none" w:sz="0" w:space="0" w:color="auto"/>
        <w:left w:val="none" w:sz="0" w:space="0" w:color="auto"/>
        <w:bottom w:val="none" w:sz="0" w:space="0" w:color="auto"/>
        <w:right w:val="none" w:sz="0" w:space="0" w:color="auto"/>
      </w:divBdr>
      <w:divsChild>
        <w:div w:id="746654738">
          <w:marLeft w:val="0"/>
          <w:marRight w:val="0"/>
          <w:marTop w:val="0"/>
          <w:marBottom w:val="0"/>
          <w:divBdr>
            <w:top w:val="none" w:sz="0" w:space="0" w:color="auto"/>
            <w:left w:val="none" w:sz="0" w:space="0" w:color="auto"/>
            <w:bottom w:val="none" w:sz="0" w:space="0" w:color="auto"/>
            <w:right w:val="none" w:sz="0" w:space="0" w:color="auto"/>
          </w:divBdr>
          <w:divsChild>
            <w:div w:id="1032417289">
              <w:marLeft w:val="0"/>
              <w:marRight w:val="0"/>
              <w:marTop w:val="0"/>
              <w:marBottom w:val="0"/>
              <w:divBdr>
                <w:top w:val="none" w:sz="0" w:space="0" w:color="auto"/>
                <w:left w:val="none" w:sz="0" w:space="0" w:color="auto"/>
                <w:bottom w:val="none" w:sz="0" w:space="0" w:color="auto"/>
                <w:right w:val="none" w:sz="0" w:space="0" w:color="auto"/>
              </w:divBdr>
            </w:div>
            <w:div w:id="854732649">
              <w:marLeft w:val="0"/>
              <w:marRight w:val="0"/>
              <w:marTop w:val="0"/>
              <w:marBottom w:val="0"/>
              <w:divBdr>
                <w:top w:val="none" w:sz="0" w:space="0" w:color="auto"/>
                <w:left w:val="none" w:sz="0" w:space="0" w:color="auto"/>
                <w:bottom w:val="none" w:sz="0" w:space="0" w:color="auto"/>
                <w:right w:val="none" w:sz="0" w:space="0" w:color="auto"/>
              </w:divBdr>
            </w:div>
            <w:div w:id="1866364793">
              <w:marLeft w:val="0"/>
              <w:marRight w:val="0"/>
              <w:marTop w:val="0"/>
              <w:marBottom w:val="0"/>
              <w:divBdr>
                <w:top w:val="none" w:sz="0" w:space="0" w:color="auto"/>
                <w:left w:val="none" w:sz="0" w:space="0" w:color="auto"/>
                <w:bottom w:val="none" w:sz="0" w:space="0" w:color="auto"/>
                <w:right w:val="none" w:sz="0" w:space="0" w:color="auto"/>
              </w:divBdr>
            </w:div>
            <w:div w:id="459298882">
              <w:marLeft w:val="0"/>
              <w:marRight w:val="0"/>
              <w:marTop w:val="0"/>
              <w:marBottom w:val="0"/>
              <w:divBdr>
                <w:top w:val="none" w:sz="0" w:space="0" w:color="auto"/>
                <w:left w:val="none" w:sz="0" w:space="0" w:color="auto"/>
                <w:bottom w:val="none" w:sz="0" w:space="0" w:color="auto"/>
                <w:right w:val="none" w:sz="0" w:space="0" w:color="auto"/>
              </w:divBdr>
            </w:div>
            <w:div w:id="1798524870">
              <w:marLeft w:val="0"/>
              <w:marRight w:val="0"/>
              <w:marTop w:val="0"/>
              <w:marBottom w:val="0"/>
              <w:divBdr>
                <w:top w:val="none" w:sz="0" w:space="0" w:color="auto"/>
                <w:left w:val="none" w:sz="0" w:space="0" w:color="auto"/>
                <w:bottom w:val="none" w:sz="0" w:space="0" w:color="auto"/>
                <w:right w:val="none" w:sz="0" w:space="0" w:color="auto"/>
              </w:divBdr>
            </w:div>
            <w:div w:id="277640639">
              <w:marLeft w:val="0"/>
              <w:marRight w:val="0"/>
              <w:marTop w:val="0"/>
              <w:marBottom w:val="0"/>
              <w:divBdr>
                <w:top w:val="none" w:sz="0" w:space="0" w:color="auto"/>
                <w:left w:val="none" w:sz="0" w:space="0" w:color="auto"/>
                <w:bottom w:val="none" w:sz="0" w:space="0" w:color="auto"/>
                <w:right w:val="none" w:sz="0" w:space="0" w:color="auto"/>
              </w:divBdr>
            </w:div>
            <w:div w:id="1206600563">
              <w:marLeft w:val="0"/>
              <w:marRight w:val="0"/>
              <w:marTop w:val="0"/>
              <w:marBottom w:val="0"/>
              <w:divBdr>
                <w:top w:val="none" w:sz="0" w:space="0" w:color="auto"/>
                <w:left w:val="none" w:sz="0" w:space="0" w:color="auto"/>
                <w:bottom w:val="none" w:sz="0" w:space="0" w:color="auto"/>
                <w:right w:val="none" w:sz="0" w:space="0" w:color="auto"/>
              </w:divBdr>
            </w:div>
            <w:div w:id="509680953">
              <w:marLeft w:val="0"/>
              <w:marRight w:val="0"/>
              <w:marTop w:val="0"/>
              <w:marBottom w:val="0"/>
              <w:divBdr>
                <w:top w:val="none" w:sz="0" w:space="0" w:color="auto"/>
                <w:left w:val="none" w:sz="0" w:space="0" w:color="auto"/>
                <w:bottom w:val="none" w:sz="0" w:space="0" w:color="auto"/>
                <w:right w:val="none" w:sz="0" w:space="0" w:color="auto"/>
              </w:divBdr>
            </w:div>
            <w:div w:id="428896546">
              <w:marLeft w:val="0"/>
              <w:marRight w:val="0"/>
              <w:marTop w:val="0"/>
              <w:marBottom w:val="0"/>
              <w:divBdr>
                <w:top w:val="none" w:sz="0" w:space="0" w:color="auto"/>
                <w:left w:val="none" w:sz="0" w:space="0" w:color="auto"/>
                <w:bottom w:val="none" w:sz="0" w:space="0" w:color="auto"/>
                <w:right w:val="none" w:sz="0" w:space="0" w:color="auto"/>
              </w:divBdr>
            </w:div>
            <w:div w:id="1063873307">
              <w:marLeft w:val="0"/>
              <w:marRight w:val="0"/>
              <w:marTop w:val="0"/>
              <w:marBottom w:val="0"/>
              <w:divBdr>
                <w:top w:val="none" w:sz="0" w:space="0" w:color="auto"/>
                <w:left w:val="none" w:sz="0" w:space="0" w:color="auto"/>
                <w:bottom w:val="none" w:sz="0" w:space="0" w:color="auto"/>
                <w:right w:val="none" w:sz="0" w:space="0" w:color="auto"/>
              </w:divBdr>
            </w:div>
            <w:div w:id="542376173">
              <w:marLeft w:val="0"/>
              <w:marRight w:val="0"/>
              <w:marTop w:val="0"/>
              <w:marBottom w:val="0"/>
              <w:divBdr>
                <w:top w:val="none" w:sz="0" w:space="0" w:color="auto"/>
                <w:left w:val="none" w:sz="0" w:space="0" w:color="auto"/>
                <w:bottom w:val="none" w:sz="0" w:space="0" w:color="auto"/>
                <w:right w:val="none" w:sz="0" w:space="0" w:color="auto"/>
              </w:divBdr>
            </w:div>
            <w:div w:id="370345780">
              <w:marLeft w:val="0"/>
              <w:marRight w:val="0"/>
              <w:marTop w:val="0"/>
              <w:marBottom w:val="0"/>
              <w:divBdr>
                <w:top w:val="none" w:sz="0" w:space="0" w:color="auto"/>
                <w:left w:val="none" w:sz="0" w:space="0" w:color="auto"/>
                <w:bottom w:val="none" w:sz="0" w:space="0" w:color="auto"/>
                <w:right w:val="none" w:sz="0" w:space="0" w:color="auto"/>
              </w:divBdr>
            </w:div>
            <w:div w:id="1424372625">
              <w:marLeft w:val="0"/>
              <w:marRight w:val="0"/>
              <w:marTop w:val="0"/>
              <w:marBottom w:val="0"/>
              <w:divBdr>
                <w:top w:val="none" w:sz="0" w:space="0" w:color="auto"/>
                <w:left w:val="none" w:sz="0" w:space="0" w:color="auto"/>
                <w:bottom w:val="none" w:sz="0" w:space="0" w:color="auto"/>
                <w:right w:val="none" w:sz="0" w:space="0" w:color="auto"/>
              </w:divBdr>
            </w:div>
            <w:div w:id="1180971401">
              <w:marLeft w:val="0"/>
              <w:marRight w:val="0"/>
              <w:marTop w:val="0"/>
              <w:marBottom w:val="0"/>
              <w:divBdr>
                <w:top w:val="none" w:sz="0" w:space="0" w:color="auto"/>
                <w:left w:val="none" w:sz="0" w:space="0" w:color="auto"/>
                <w:bottom w:val="none" w:sz="0" w:space="0" w:color="auto"/>
                <w:right w:val="none" w:sz="0" w:space="0" w:color="auto"/>
              </w:divBdr>
            </w:div>
            <w:div w:id="1710258479">
              <w:marLeft w:val="0"/>
              <w:marRight w:val="0"/>
              <w:marTop w:val="0"/>
              <w:marBottom w:val="0"/>
              <w:divBdr>
                <w:top w:val="none" w:sz="0" w:space="0" w:color="auto"/>
                <w:left w:val="none" w:sz="0" w:space="0" w:color="auto"/>
                <w:bottom w:val="none" w:sz="0" w:space="0" w:color="auto"/>
                <w:right w:val="none" w:sz="0" w:space="0" w:color="auto"/>
              </w:divBdr>
            </w:div>
            <w:div w:id="827601680">
              <w:marLeft w:val="0"/>
              <w:marRight w:val="0"/>
              <w:marTop w:val="0"/>
              <w:marBottom w:val="0"/>
              <w:divBdr>
                <w:top w:val="none" w:sz="0" w:space="0" w:color="auto"/>
                <w:left w:val="none" w:sz="0" w:space="0" w:color="auto"/>
                <w:bottom w:val="none" w:sz="0" w:space="0" w:color="auto"/>
                <w:right w:val="none" w:sz="0" w:space="0" w:color="auto"/>
              </w:divBdr>
            </w:div>
            <w:div w:id="176116316">
              <w:marLeft w:val="0"/>
              <w:marRight w:val="0"/>
              <w:marTop w:val="0"/>
              <w:marBottom w:val="0"/>
              <w:divBdr>
                <w:top w:val="none" w:sz="0" w:space="0" w:color="auto"/>
                <w:left w:val="none" w:sz="0" w:space="0" w:color="auto"/>
                <w:bottom w:val="none" w:sz="0" w:space="0" w:color="auto"/>
                <w:right w:val="none" w:sz="0" w:space="0" w:color="auto"/>
              </w:divBdr>
            </w:div>
            <w:div w:id="666639595">
              <w:marLeft w:val="0"/>
              <w:marRight w:val="0"/>
              <w:marTop w:val="0"/>
              <w:marBottom w:val="0"/>
              <w:divBdr>
                <w:top w:val="none" w:sz="0" w:space="0" w:color="auto"/>
                <w:left w:val="none" w:sz="0" w:space="0" w:color="auto"/>
                <w:bottom w:val="none" w:sz="0" w:space="0" w:color="auto"/>
                <w:right w:val="none" w:sz="0" w:space="0" w:color="auto"/>
              </w:divBdr>
            </w:div>
            <w:div w:id="2065911872">
              <w:marLeft w:val="0"/>
              <w:marRight w:val="0"/>
              <w:marTop w:val="0"/>
              <w:marBottom w:val="0"/>
              <w:divBdr>
                <w:top w:val="none" w:sz="0" w:space="0" w:color="auto"/>
                <w:left w:val="none" w:sz="0" w:space="0" w:color="auto"/>
                <w:bottom w:val="none" w:sz="0" w:space="0" w:color="auto"/>
                <w:right w:val="none" w:sz="0" w:space="0" w:color="auto"/>
              </w:divBdr>
            </w:div>
            <w:div w:id="148794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76663">
      <w:bodyDiv w:val="1"/>
      <w:marLeft w:val="0"/>
      <w:marRight w:val="0"/>
      <w:marTop w:val="0"/>
      <w:marBottom w:val="0"/>
      <w:divBdr>
        <w:top w:val="none" w:sz="0" w:space="0" w:color="auto"/>
        <w:left w:val="none" w:sz="0" w:space="0" w:color="auto"/>
        <w:bottom w:val="none" w:sz="0" w:space="0" w:color="auto"/>
        <w:right w:val="none" w:sz="0" w:space="0" w:color="auto"/>
      </w:divBdr>
      <w:divsChild>
        <w:div w:id="830800930">
          <w:marLeft w:val="0"/>
          <w:marRight w:val="0"/>
          <w:marTop w:val="0"/>
          <w:marBottom w:val="0"/>
          <w:divBdr>
            <w:top w:val="none" w:sz="0" w:space="0" w:color="auto"/>
            <w:left w:val="none" w:sz="0" w:space="0" w:color="auto"/>
            <w:bottom w:val="none" w:sz="0" w:space="0" w:color="auto"/>
            <w:right w:val="none" w:sz="0" w:space="0" w:color="auto"/>
          </w:divBdr>
          <w:divsChild>
            <w:div w:id="1186753646">
              <w:marLeft w:val="0"/>
              <w:marRight w:val="0"/>
              <w:marTop w:val="0"/>
              <w:marBottom w:val="0"/>
              <w:divBdr>
                <w:top w:val="none" w:sz="0" w:space="0" w:color="auto"/>
                <w:left w:val="none" w:sz="0" w:space="0" w:color="auto"/>
                <w:bottom w:val="none" w:sz="0" w:space="0" w:color="auto"/>
                <w:right w:val="none" w:sz="0" w:space="0" w:color="auto"/>
              </w:divBdr>
            </w:div>
            <w:div w:id="1876650005">
              <w:marLeft w:val="0"/>
              <w:marRight w:val="0"/>
              <w:marTop w:val="0"/>
              <w:marBottom w:val="0"/>
              <w:divBdr>
                <w:top w:val="none" w:sz="0" w:space="0" w:color="auto"/>
                <w:left w:val="none" w:sz="0" w:space="0" w:color="auto"/>
                <w:bottom w:val="none" w:sz="0" w:space="0" w:color="auto"/>
                <w:right w:val="none" w:sz="0" w:space="0" w:color="auto"/>
              </w:divBdr>
            </w:div>
            <w:div w:id="575555784">
              <w:marLeft w:val="0"/>
              <w:marRight w:val="0"/>
              <w:marTop w:val="0"/>
              <w:marBottom w:val="0"/>
              <w:divBdr>
                <w:top w:val="none" w:sz="0" w:space="0" w:color="auto"/>
                <w:left w:val="none" w:sz="0" w:space="0" w:color="auto"/>
                <w:bottom w:val="none" w:sz="0" w:space="0" w:color="auto"/>
                <w:right w:val="none" w:sz="0" w:space="0" w:color="auto"/>
              </w:divBdr>
            </w:div>
            <w:div w:id="1317761417">
              <w:marLeft w:val="0"/>
              <w:marRight w:val="0"/>
              <w:marTop w:val="0"/>
              <w:marBottom w:val="0"/>
              <w:divBdr>
                <w:top w:val="none" w:sz="0" w:space="0" w:color="auto"/>
                <w:left w:val="none" w:sz="0" w:space="0" w:color="auto"/>
                <w:bottom w:val="none" w:sz="0" w:space="0" w:color="auto"/>
                <w:right w:val="none" w:sz="0" w:space="0" w:color="auto"/>
              </w:divBdr>
            </w:div>
            <w:div w:id="1210461404">
              <w:marLeft w:val="0"/>
              <w:marRight w:val="0"/>
              <w:marTop w:val="0"/>
              <w:marBottom w:val="0"/>
              <w:divBdr>
                <w:top w:val="none" w:sz="0" w:space="0" w:color="auto"/>
                <w:left w:val="none" w:sz="0" w:space="0" w:color="auto"/>
                <w:bottom w:val="none" w:sz="0" w:space="0" w:color="auto"/>
                <w:right w:val="none" w:sz="0" w:space="0" w:color="auto"/>
              </w:divBdr>
            </w:div>
            <w:div w:id="312105416">
              <w:marLeft w:val="0"/>
              <w:marRight w:val="0"/>
              <w:marTop w:val="0"/>
              <w:marBottom w:val="0"/>
              <w:divBdr>
                <w:top w:val="none" w:sz="0" w:space="0" w:color="auto"/>
                <w:left w:val="none" w:sz="0" w:space="0" w:color="auto"/>
                <w:bottom w:val="none" w:sz="0" w:space="0" w:color="auto"/>
                <w:right w:val="none" w:sz="0" w:space="0" w:color="auto"/>
              </w:divBdr>
            </w:div>
            <w:div w:id="1958176448">
              <w:marLeft w:val="0"/>
              <w:marRight w:val="0"/>
              <w:marTop w:val="0"/>
              <w:marBottom w:val="0"/>
              <w:divBdr>
                <w:top w:val="none" w:sz="0" w:space="0" w:color="auto"/>
                <w:left w:val="none" w:sz="0" w:space="0" w:color="auto"/>
                <w:bottom w:val="none" w:sz="0" w:space="0" w:color="auto"/>
                <w:right w:val="none" w:sz="0" w:space="0" w:color="auto"/>
              </w:divBdr>
            </w:div>
            <w:div w:id="106513508">
              <w:marLeft w:val="0"/>
              <w:marRight w:val="0"/>
              <w:marTop w:val="0"/>
              <w:marBottom w:val="0"/>
              <w:divBdr>
                <w:top w:val="none" w:sz="0" w:space="0" w:color="auto"/>
                <w:left w:val="none" w:sz="0" w:space="0" w:color="auto"/>
                <w:bottom w:val="none" w:sz="0" w:space="0" w:color="auto"/>
                <w:right w:val="none" w:sz="0" w:space="0" w:color="auto"/>
              </w:divBdr>
            </w:div>
            <w:div w:id="1038162216">
              <w:marLeft w:val="0"/>
              <w:marRight w:val="0"/>
              <w:marTop w:val="0"/>
              <w:marBottom w:val="0"/>
              <w:divBdr>
                <w:top w:val="none" w:sz="0" w:space="0" w:color="auto"/>
                <w:left w:val="none" w:sz="0" w:space="0" w:color="auto"/>
                <w:bottom w:val="none" w:sz="0" w:space="0" w:color="auto"/>
                <w:right w:val="none" w:sz="0" w:space="0" w:color="auto"/>
              </w:divBdr>
            </w:div>
            <w:div w:id="833880241">
              <w:marLeft w:val="0"/>
              <w:marRight w:val="0"/>
              <w:marTop w:val="0"/>
              <w:marBottom w:val="0"/>
              <w:divBdr>
                <w:top w:val="none" w:sz="0" w:space="0" w:color="auto"/>
                <w:left w:val="none" w:sz="0" w:space="0" w:color="auto"/>
                <w:bottom w:val="none" w:sz="0" w:space="0" w:color="auto"/>
                <w:right w:val="none" w:sz="0" w:space="0" w:color="auto"/>
              </w:divBdr>
            </w:div>
            <w:div w:id="325743614">
              <w:marLeft w:val="0"/>
              <w:marRight w:val="0"/>
              <w:marTop w:val="0"/>
              <w:marBottom w:val="0"/>
              <w:divBdr>
                <w:top w:val="none" w:sz="0" w:space="0" w:color="auto"/>
                <w:left w:val="none" w:sz="0" w:space="0" w:color="auto"/>
                <w:bottom w:val="none" w:sz="0" w:space="0" w:color="auto"/>
                <w:right w:val="none" w:sz="0" w:space="0" w:color="auto"/>
              </w:divBdr>
            </w:div>
            <w:div w:id="105077798">
              <w:marLeft w:val="0"/>
              <w:marRight w:val="0"/>
              <w:marTop w:val="0"/>
              <w:marBottom w:val="0"/>
              <w:divBdr>
                <w:top w:val="none" w:sz="0" w:space="0" w:color="auto"/>
                <w:left w:val="none" w:sz="0" w:space="0" w:color="auto"/>
                <w:bottom w:val="none" w:sz="0" w:space="0" w:color="auto"/>
                <w:right w:val="none" w:sz="0" w:space="0" w:color="auto"/>
              </w:divBdr>
            </w:div>
            <w:div w:id="987127577">
              <w:marLeft w:val="0"/>
              <w:marRight w:val="0"/>
              <w:marTop w:val="0"/>
              <w:marBottom w:val="0"/>
              <w:divBdr>
                <w:top w:val="none" w:sz="0" w:space="0" w:color="auto"/>
                <w:left w:val="none" w:sz="0" w:space="0" w:color="auto"/>
                <w:bottom w:val="none" w:sz="0" w:space="0" w:color="auto"/>
                <w:right w:val="none" w:sz="0" w:space="0" w:color="auto"/>
              </w:divBdr>
            </w:div>
            <w:div w:id="2016029443">
              <w:marLeft w:val="0"/>
              <w:marRight w:val="0"/>
              <w:marTop w:val="0"/>
              <w:marBottom w:val="0"/>
              <w:divBdr>
                <w:top w:val="none" w:sz="0" w:space="0" w:color="auto"/>
                <w:left w:val="none" w:sz="0" w:space="0" w:color="auto"/>
                <w:bottom w:val="none" w:sz="0" w:space="0" w:color="auto"/>
                <w:right w:val="none" w:sz="0" w:space="0" w:color="auto"/>
              </w:divBdr>
            </w:div>
            <w:div w:id="814640206">
              <w:marLeft w:val="0"/>
              <w:marRight w:val="0"/>
              <w:marTop w:val="0"/>
              <w:marBottom w:val="0"/>
              <w:divBdr>
                <w:top w:val="none" w:sz="0" w:space="0" w:color="auto"/>
                <w:left w:val="none" w:sz="0" w:space="0" w:color="auto"/>
                <w:bottom w:val="none" w:sz="0" w:space="0" w:color="auto"/>
                <w:right w:val="none" w:sz="0" w:space="0" w:color="auto"/>
              </w:divBdr>
            </w:div>
            <w:div w:id="84115189">
              <w:marLeft w:val="0"/>
              <w:marRight w:val="0"/>
              <w:marTop w:val="0"/>
              <w:marBottom w:val="0"/>
              <w:divBdr>
                <w:top w:val="none" w:sz="0" w:space="0" w:color="auto"/>
                <w:left w:val="none" w:sz="0" w:space="0" w:color="auto"/>
                <w:bottom w:val="none" w:sz="0" w:space="0" w:color="auto"/>
                <w:right w:val="none" w:sz="0" w:space="0" w:color="auto"/>
              </w:divBdr>
            </w:div>
            <w:div w:id="620308423">
              <w:marLeft w:val="0"/>
              <w:marRight w:val="0"/>
              <w:marTop w:val="0"/>
              <w:marBottom w:val="0"/>
              <w:divBdr>
                <w:top w:val="none" w:sz="0" w:space="0" w:color="auto"/>
                <w:left w:val="none" w:sz="0" w:space="0" w:color="auto"/>
                <w:bottom w:val="none" w:sz="0" w:space="0" w:color="auto"/>
                <w:right w:val="none" w:sz="0" w:space="0" w:color="auto"/>
              </w:divBdr>
            </w:div>
            <w:div w:id="285892822">
              <w:marLeft w:val="0"/>
              <w:marRight w:val="0"/>
              <w:marTop w:val="0"/>
              <w:marBottom w:val="0"/>
              <w:divBdr>
                <w:top w:val="none" w:sz="0" w:space="0" w:color="auto"/>
                <w:left w:val="none" w:sz="0" w:space="0" w:color="auto"/>
                <w:bottom w:val="none" w:sz="0" w:space="0" w:color="auto"/>
                <w:right w:val="none" w:sz="0" w:space="0" w:color="auto"/>
              </w:divBdr>
            </w:div>
            <w:div w:id="676344071">
              <w:marLeft w:val="0"/>
              <w:marRight w:val="0"/>
              <w:marTop w:val="0"/>
              <w:marBottom w:val="0"/>
              <w:divBdr>
                <w:top w:val="none" w:sz="0" w:space="0" w:color="auto"/>
                <w:left w:val="none" w:sz="0" w:space="0" w:color="auto"/>
                <w:bottom w:val="none" w:sz="0" w:space="0" w:color="auto"/>
                <w:right w:val="none" w:sz="0" w:space="0" w:color="auto"/>
              </w:divBdr>
            </w:div>
            <w:div w:id="1692145496">
              <w:marLeft w:val="0"/>
              <w:marRight w:val="0"/>
              <w:marTop w:val="0"/>
              <w:marBottom w:val="0"/>
              <w:divBdr>
                <w:top w:val="none" w:sz="0" w:space="0" w:color="auto"/>
                <w:left w:val="none" w:sz="0" w:space="0" w:color="auto"/>
                <w:bottom w:val="none" w:sz="0" w:space="0" w:color="auto"/>
                <w:right w:val="none" w:sz="0" w:space="0" w:color="auto"/>
              </w:divBdr>
            </w:div>
            <w:div w:id="554631465">
              <w:marLeft w:val="0"/>
              <w:marRight w:val="0"/>
              <w:marTop w:val="0"/>
              <w:marBottom w:val="0"/>
              <w:divBdr>
                <w:top w:val="none" w:sz="0" w:space="0" w:color="auto"/>
                <w:left w:val="none" w:sz="0" w:space="0" w:color="auto"/>
                <w:bottom w:val="none" w:sz="0" w:space="0" w:color="auto"/>
                <w:right w:val="none" w:sz="0" w:space="0" w:color="auto"/>
              </w:divBdr>
            </w:div>
            <w:div w:id="245962809">
              <w:marLeft w:val="0"/>
              <w:marRight w:val="0"/>
              <w:marTop w:val="0"/>
              <w:marBottom w:val="0"/>
              <w:divBdr>
                <w:top w:val="none" w:sz="0" w:space="0" w:color="auto"/>
                <w:left w:val="none" w:sz="0" w:space="0" w:color="auto"/>
                <w:bottom w:val="none" w:sz="0" w:space="0" w:color="auto"/>
                <w:right w:val="none" w:sz="0" w:space="0" w:color="auto"/>
              </w:divBdr>
            </w:div>
            <w:div w:id="1130824499">
              <w:marLeft w:val="0"/>
              <w:marRight w:val="0"/>
              <w:marTop w:val="0"/>
              <w:marBottom w:val="0"/>
              <w:divBdr>
                <w:top w:val="none" w:sz="0" w:space="0" w:color="auto"/>
                <w:left w:val="none" w:sz="0" w:space="0" w:color="auto"/>
                <w:bottom w:val="none" w:sz="0" w:space="0" w:color="auto"/>
                <w:right w:val="none" w:sz="0" w:space="0" w:color="auto"/>
              </w:divBdr>
            </w:div>
            <w:div w:id="856116605">
              <w:marLeft w:val="0"/>
              <w:marRight w:val="0"/>
              <w:marTop w:val="0"/>
              <w:marBottom w:val="0"/>
              <w:divBdr>
                <w:top w:val="none" w:sz="0" w:space="0" w:color="auto"/>
                <w:left w:val="none" w:sz="0" w:space="0" w:color="auto"/>
                <w:bottom w:val="none" w:sz="0" w:space="0" w:color="auto"/>
                <w:right w:val="none" w:sz="0" w:space="0" w:color="auto"/>
              </w:divBdr>
            </w:div>
            <w:div w:id="1256674540">
              <w:marLeft w:val="0"/>
              <w:marRight w:val="0"/>
              <w:marTop w:val="0"/>
              <w:marBottom w:val="0"/>
              <w:divBdr>
                <w:top w:val="none" w:sz="0" w:space="0" w:color="auto"/>
                <w:left w:val="none" w:sz="0" w:space="0" w:color="auto"/>
                <w:bottom w:val="none" w:sz="0" w:space="0" w:color="auto"/>
                <w:right w:val="none" w:sz="0" w:space="0" w:color="auto"/>
              </w:divBdr>
            </w:div>
            <w:div w:id="208837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304829">
      <w:bodyDiv w:val="1"/>
      <w:marLeft w:val="0"/>
      <w:marRight w:val="0"/>
      <w:marTop w:val="0"/>
      <w:marBottom w:val="0"/>
      <w:divBdr>
        <w:top w:val="none" w:sz="0" w:space="0" w:color="auto"/>
        <w:left w:val="none" w:sz="0" w:space="0" w:color="auto"/>
        <w:bottom w:val="none" w:sz="0" w:space="0" w:color="auto"/>
        <w:right w:val="none" w:sz="0" w:space="0" w:color="auto"/>
      </w:divBdr>
      <w:divsChild>
        <w:div w:id="1400202461">
          <w:marLeft w:val="0"/>
          <w:marRight w:val="0"/>
          <w:marTop w:val="0"/>
          <w:marBottom w:val="0"/>
          <w:divBdr>
            <w:top w:val="none" w:sz="0" w:space="0" w:color="auto"/>
            <w:left w:val="none" w:sz="0" w:space="0" w:color="auto"/>
            <w:bottom w:val="none" w:sz="0" w:space="0" w:color="auto"/>
            <w:right w:val="none" w:sz="0" w:space="0" w:color="auto"/>
          </w:divBdr>
          <w:divsChild>
            <w:div w:id="1874417597">
              <w:marLeft w:val="0"/>
              <w:marRight w:val="0"/>
              <w:marTop w:val="0"/>
              <w:marBottom w:val="0"/>
              <w:divBdr>
                <w:top w:val="none" w:sz="0" w:space="0" w:color="auto"/>
                <w:left w:val="none" w:sz="0" w:space="0" w:color="auto"/>
                <w:bottom w:val="none" w:sz="0" w:space="0" w:color="auto"/>
                <w:right w:val="none" w:sz="0" w:space="0" w:color="auto"/>
              </w:divBdr>
            </w:div>
            <w:div w:id="333147359">
              <w:marLeft w:val="0"/>
              <w:marRight w:val="0"/>
              <w:marTop w:val="0"/>
              <w:marBottom w:val="0"/>
              <w:divBdr>
                <w:top w:val="none" w:sz="0" w:space="0" w:color="auto"/>
                <w:left w:val="none" w:sz="0" w:space="0" w:color="auto"/>
                <w:bottom w:val="none" w:sz="0" w:space="0" w:color="auto"/>
                <w:right w:val="none" w:sz="0" w:space="0" w:color="auto"/>
              </w:divBdr>
            </w:div>
            <w:div w:id="1244529354">
              <w:marLeft w:val="0"/>
              <w:marRight w:val="0"/>
              <w:marTop w:val="0"/>
              <w:marBottom w:val="0"/>
              <w:divBdr>
                <w:top w:val="none" w:sz="0" w:space="0" w:color="auto"/>
                <w:left w:val="none" w:sz="0" w:space="0" w:color="auto"/>
                <w:bottom w:val="none" w:sz="0" w:space="0" w:color="auto"/>
                <w:right w:val="none" w:sz="0" w:space="0" w:color="auto"/>
              </w:divBdr>
            </w:div>
            <w:div w:id="2114014831">
              <w:marLeft w:val="0"/>
              <w:marRight w:val="0"/>
              <w:marTop w:val="0"/>
              <w:marBottom w:val="0"/>
              <w:divBdr>
                <w:top w:val="none" w:sz="0" w:space="0" w:color="auto"/>
                <w:left w:val="none" w:sz="0" w:space="0" w:color="auto"/>
                <w:bottom w:val="none" w:sz="0" w:space="0" w:color="auto"/>
                <w:right w:val="none" w:sz="0" w:space="0" w:color="auto"/>
              </w:divBdr>
            </w:div>
            <w:div w:id="380784290">
              <w:marLeft w:val="0"/>
              <w:marRight w:val="0"/>
              <w:marTop w:val="0"/>
              <w:marBottom w:val="0"/>
              <w:divBdr>
                <w:top w:val="none" w:sz="0" w:space="0" w:color="auto"/>
                <w:left w:val="none" w:sz="0" w:space="0" w:color="auto"/>
                <w:bottom w:val="none" w:sz="0" w:space="0" w:color="auto"/>
                <w:right w:val="none" w:sz="0" w:space="0" w:color="auto"/>
              </w:divBdr>
            </w:div>
            <w:div w:id="1173110749">
              <w:marLeft w:val="0"/>
              <w:marRight w:val="0"/>
              <w:marTop w:val="0"/>
              <w:marBottom w:val="0"/>
              <w:divBdr>
                <w:top w:val="none" w:sz="0" w:space="0" w:color="auto"/>
                <w:left w:val="none" w:sz="0" w:space="0" w:color="auto"/>
                <w:bottom w:val="none" w:sz="0" w:space="0" w:color="auto"/>
                <w:right w:val="none" w:sz="0" w:space="0" w:color="auto"/>
              </w:divBdr>
            </w:div>
            <w:div w:id="206837828">
              <w:marLeft w:val="0"/>
              <w:marRight w:val="0"/>
              <w:marTop w:val="0"/>
              <w:marBottom w:val="0"/>
              <w:divBdr>
                <w:top w:val="none" w:sz="0" w:space="0" w:color="auto"/>
                <w:left w:val="none" w:sz="0" w:space="0" w:color="auto"/>
                <w:bottom w:val="none" w:sz="0" w:space="0" w:color="auto"/>
                <w:right w:val="none" w:sz="0" w:space="0" w:color="auto"/>
              </w:divBdr>
            </w:div>
            <w:div w:id="69620440">
              <w:marLeft w:val="0"/>
              <w:marRight w:val="0"/>
              <w:marTop w:val="0"/>
              <w:marBottom w:val="0"/>
              <w:divBdr>
                <w:top w:val="none" w:sz="0" w:space="0" w:color="auto"/>
                <w:left w:val="none" w:sz="0" w:space="0" w:color="auto"/>
                <w:bottom w:val="none" w:sz="0" w:space="0" w:color="auto"/>
                <w:right w:val="none" w:sz="0" w:space="0" w:color="auto"/>
              </w:divBdr>
            </w:div>
            <w:div w:id="1118640042">
              <w:marLeft w:val="0"/>
              <w:marRight w:val="0"/>
              <w:marTop w:val="0"/>
              <w:marBottom w:val="0"/>
              <w:divBdr>
                <w:top w:val="none" w:sz="0" w:space="0" w:color="auto"/>
                <w:left w:val="none" w:sz="0" w:space="0" w:color="auto"/>
                <w:bottom w:val="none" w:sz="0" w:space="0" w:color="auto"/>
                <w:right w:val="none" w:sz="0" w:space="0" w:color="auto"/>
              </w:divBdr>
            </w:div>
            <w:div w:id="1681816876">
              <w:marLeft w:val="0"/>
              <w:marRight w:val="0"/>
              <w:marTop w:val="0"/>
              <w:marBottom w:val="0"/>
              <w:divBdr>
                <w:top w:val="none" w:sz="0" w:space="0" w:color="auto"/>
                <w:left w:val="none" w:sz="0" w:space="0" w:color="auto"/>
                <w:bottom w:val="none" w:sz="0" w:space="0" w:color="auto"/>
                <w:right w:val="none" w:sz="0" w:space="0" w:color="auto"/>
              </w:divBdr>
            </w:div>
            <w:div w:id="627199390">
              <w:marLeft w:val="0"/>
              <w:marRight w:val="0"/>
              <w:marTop w:val="0"/>
              <w:marBottom w:val="0"/>
              <w:divBdr>
                <w:top w:val="none" w:sz="0" w:space="0" w:color="auto"/>
                <w:left w:val="none" w:sz="0" w:space="0" w:color="auto"/>
                <w:bottom w:val="none" w:sz="0" w:space="0" w:color="auto"/>
                <w:right w:val="none" w:sz="0" w:space="0" w:color="auto"/>
              </w:divBdr>
            </w:div>
            <w:div w:id="1257641758">
              <w:marLeft w:val="0"/>
              <w:marRight w:val="0"/>
              <w:marTop w:val="0"/>
              <w:marBottom w:val="0"/>
              <w:divBdr>
                <w:top w:val="none" w:sz="0" w:space="0" w:color="auto"/>
                <w:left w:val="none" w:sz="0" w:space="0" w:color="auto"/>
                <w:bottom w:val="none" w:sz="0" w:space="0" w:color="auto"/>
                <w:right w:val="none" w:sz="0" w:space="0" w:color="auto"/>
              </w:divBdr>
            </w:div>
            <w:div w:id="1935241154">
              <w:marLeft w:val="0"/>
              <w:marRight w:val="0"/>
              <w:marTop w:val="0"/>
              <w:marBottom w:val="0"/>
              <w:divBdr>
                <w:top w:val="none" w:sz="0" w:space="0" w:color="auto"/>
                <w:left w:val="none" w:sz="0" w:space="0" w:color="auto"/>
                <w:bottom w:val="none" w:sz="0" w:space="0" w:color="auto"/>
                <w:right w:val="none" w:sz="0" w:space="0" w:color="auto"/>
              </w:divBdr>
            </w:div>
            <w:div w:id="269170099">
              <w:marLeft w:val="0"/>
              <w:marRight w:val="0"/>
              <w:marTop w:val="0"/>
              <w:marBottom w:val="0"/>
              <w:divBdr>
                <w:top w:val="none" w:sz="0" w:space="0" w:color="auto"/>
                <w:left w:val="none" w:sz="0" w:space="0" w:color="auto"/>
                <w:bottom w:val="none" w:sz="0" w:space="0" w:color="auto"/>
                <w:right w:val="none" w:sz="0" w:space="0" w:color="auto"/>
              </w:divBdr>
            </w:div>
            <w:div w:id="507141269">
              <w:marLeft w:val="0"/>
              <w:marRight w:val="0"/>
              <w:marTop w:val="0"/>
              <w:marBottom w:val="0"/>
              <w:divBdr>
                <w:top w:val="none" w:sz="0" w:space="0" w:color="auto"/>
                <w:left w:val="none" w:sz="0" w:space="0" w:color="auto"/>
                <w:bottom w:val="none" w:sz="0" w:space="0" w:color="auto"/>
                <w:right w:val="none" w:sz="0" w:space="0" w:color="auto"/>
              </w:divBdr>
            </w:div>
            <w:div w:id="1543402531">
              <w:marLeft w:val="0"/>
              <w:marRight w:val="0"/>
              <w:marTop w:val="0"/>
              <w:marBottom w:val="0"/>
              <w:divBdr>
                <w:top w:val="none" w:sz="0" w:space="0" w:color="auto"/>
                <w:left w:val="none" w:sz="0" w:space="0" w:color="auto"/>
                <w:bottom w:val="none" w:sz="0" w:space="0" w:color="auto"/>
                <w:right w:val="none" w:sz="0" w:space="0" w:color="auto"/>
              </w:divBdr>
            </w:div>
            <w:div w:id="46035178">
              <w:marLeft w:val="0"/>
              <w:marRight w:val="0"/>
              <w:marTop w:val="0"/>
              <w:marBottom w:val="0"/>
              <w:divBdr>
                <w:top w:val="none" w:sz="0" w:space="0" w:color="auto"/>
                <w:left w:val="none" w:sz="0" w:space="0" w:color="auto"/>
                <w:bottom w:val="none" w:sz="0" w:space="0" w:color="auto"/>
                <w:right w:val="none" w:sz="0" w:space="0" w:color="auto"/>
              </w:divBdr>
            </w:div>
            <w:div w:id="1545947743">
              <w:marLeft w:val="0"/>
              <w:marRight w:val="0"/>
              <w:marTop w:val="0"/>
              <w:marBottom w:val="0"/>
              <w:divBdr>
                <w:top w:val="none" w:sz="0" w:space="0" w:color="auto"/>
                <w:left w:val="none" w:sz="0" w:space="0" w:color="auto"/>
                <w:bottom w:val="none" w:sz="0" w:space="0" w:color="auto"/>
                <w:right w:val="none" w:sz="0" w:space="0" w:color="auto"/>
              </w:divBdr>
            </w:div>
            <w:div w:id="864097420">
              <w:marLeft w:val="0"/>
              <w:marRight w:val="0"/>
              <w:marTop w:val="0"/>
              <w:marBottom w:val="0"/>
              <w:divBdr>
                <w:top w:val="none" w:sz="0" w:space="0" w:color="auto"/>
                <w:left w:val="none" w:sz="0" w:space="0" w:color="auto"/>
                <w:bottom w:val="none" w:sz="0" w:space="0" w:color="auto"/>
                <w:right w:val="none" w:sz="0" w:space="0" w:color="auto"/>
              </w:divBdr>
            </w:div>
            <w:div w:id="976490611">
              <w:marLeft w:val="0"/>
              <w:marRight w:val="0"/>
              <w:marTop w:val="0"/>
              <w:marBottom w:val="0"/>
              <w:divBdr>
                <w:top w:val="none" w:sz="0" w:space="0" w:color="auto"/>
                <w:left w:val="none" w:sz="0" w:space="0" w:color="auto"/>
                <w:bottom w:val="none" w:sz="0" w:space="0" w:color="auto"/>
                <w:right w:val="none" w:sz="0" w:space="0" w:color="auto"/>
              </w:divBdr>
            </w:div>
            <w:div w:id="676687691">
              <w:marLeft w:val="0"/>
              <w:marRight w:val="0"/>
              <w:marTop w:val="0"/>
              <w:marBottom w:val="0"/>
              <w:divBdr>
                <w:top w:val="none" w:sz="0" w:space="0" w:color="auto"/>
                <w:left w:val="none" w:sz="0" w:space="0" w:color="auto"/>
                <w:bottom w:val="none" w:sz="0" w:space="0" w:color="auto"/>
                <w:right w:val="none" w:sz="0" w:space="0" w:color="auto"/>
              </w:divBdr>
            </w:div>
            <w:div w:id="1233739267">
              <w:marLeft w:val="0"/>
              <w:marRight w:val="0"/>
              <w:marTop w:val="0"/>
              <w:marBottom w:val="0"/>
              <w:divBdr>
                <w:top w:val="none" w:sz="0" w:space="0" w:color="auto"/>
                <w:left w:val="none" w:sz="0" w:space="0" w:color="auto"/>
                <w:bottom w:val="none" w:sz="0" w:space="0" w:color="auto"/>
                <w:right w:val="none" w:sz="0" w:space="0" w:color="auto"/>
              </w:divBdr>
            </w:div>
            <w:div w:id="1113211220">
              <w:marLeft w:val="0"/>
              <w:marRight w:val="0"/>
              <w:marTop w:val="0"/>
              <w:marBottom w:val="0"/>
              <w:divBdr>
                <w:top w:val="none" w:sz="0" w:space="0" w:color="auto"/>
                <w:left w:val="none" w:sz="0" w:space="0" w:color="auto"/>
                <w:bottom w:val="none" w:sz="0" w:space="0" w:color="auto"/>
                <w:right w:val="none" w:sz="0" w:space="0" w:color="auto"/>
              </w:divBdr>
            </w:div>
            <w:div w:id="1270549445">
              <w:marLeft w:val="0"/>
              <w:marRight w:val="0"/>
              <w:marTop w:val="0"/>
              <w:marBottom w:val="0"/>
              <w:divBdr>
                <w:top w:val="none" w:sz="0" w:space="0" w:color="auto"/>
                <w:left w:val="none" w:sz="0" w:space="0" w:color="auto"/>
                <w:bottom w:val="none" w:sz="0" w:space="0" w:color="auto"/>
                <w:right w:val="none" w:sz="0" w:space="0" w:color="auto"/>
              </w:divBdr>
            </w:div>
            <w:div w:id="588730102">
              <w:marLeft w:val="0"/>
              <w:marRight w:val="0"/>
              <w:marTop w:val="0"/>
              <w:marBottom w:val="0"/>
              <w:divBdr>
                <w:top w:val="none" w:sz="0" w:space="0" w:color="auto"/>
                <w:left w:val="none" w:sz="0" w:space="0" w:color="auto"/>
                <w:bottom w:val="none" w:sz="0" w:space="0" w:color="auto"/>
                <w:right w:val="none" w:sz="0" w:space="0" w:color="auto"/>
              </w:divBdr>
            </w:div>
            <w:div w:id="1221096541">
              <w:marLeft w:val="0"/>
              <w:marRight w:val="0"/>
              <w:marTop w:val="0"/>
              <w:marBottom w:val="0"/>
              <w:divBdr>
                <w:top w:val="none" w:sz="0" w:space="0" w:color="auto"/>
                <w:left w:val="none" w:sz="0" w:space="0" w:color="auto"/>
                <w:bottom w:val="none" w:sz="0" w:space="0" w:color="auto"/>
                <w:right w:val="none" w:sz="0" w:space="0" w:color="auto"/>
              </w:divBdr>
            </w:div>
            <w:div w:id="1139761822">
              <w:marLeft w:val="0"/>
              <w:marRight w:val="0"/>
              <w:marTop w:val="0"/>
              <w:marBottom w:val="0"/>
              <w:divBdr>
                <w:top w:val="none" w:sz="0" w:space="0" w:color="auto"/>
                <w:left w:val="none" w:sz="0" w:space="0" w:color="auto"/>
                <w:bottom w:val="none" w:sz="0" w:space="0" w:color="auto"/>
                <w:right w:val="none" w:sz="0" w:space="0" w:color="auto"/>
              </w:divBdr>
            </w:div>
            <w:div w:id="2108306802">
              <w:marLeft w:val="0"/>
              <w:marRight w:val="0"/>
              <w:marTop w:val="0"/>
              <w:marBottom w:val="0"/>
              <w:divBdr>
                <w:top w:val="none" w:sz="0" w:space="0" w:color="auto"/>
                <w:left w:val="none" w:sz="0" w:space="0" w:color="auto"/>
                <w:bottom w:val="none" w:sz="0" w:space="0" w:color="auto"/>
                <w:right w:val="none" w:sz="0" w:space="0" w:color="auto"/>
              </w:divBdr>
            </w:div>
            <w:div w:id="2048599025">
              <w:marLeft w:val="0"/>
              <w:marRight w:val="0"/>
              <w:marTop w:val="0"/>
              <w:marBottom w:val="0"/>
              <w:divBdr>
                <w:top w:val="none" w:sz="0" w:space="0" w:color="auto"/>
                <w:left w:val="none" w:sz="0" w:space="0" w:color="auto"/>
                <w:bottom w:val="none" w:sz="0" w:space="0" w:color="auto"/>
                <w:right w:val="none" w:sz="0" w:space="0" w:color="auto"/>
              </w:divBdr>
            </w:div>
            <w:div w:id="1565330701">
              <w:marLeft w:val="0"/>
              <w:marRight w:val="0"/>
              <w:marTop w:val="0"/>
              <w:marBottom w:val="0"/>
              <w:divBdr>
                <w:top w:val="none" w:sz="0" w:space="0" w:color="auto"/>
                <w:left w:val="none" w:sz="0" w:space="0" w:color="auto"/>
                <w:bottom w:val="none" w:sz="0" w:space="0" w:color="auto"/>
                <w:right w:val="none" w:sz="0" w:space="0" w:color="auto"/>
              </w:divBdr>
            </w:div>
            <w:div w:id="1190531706">
              <w:marLeft w:val="0"/>
              <w:marRight w:val="0"/>
              <w:marTop w:val="0"/>
              <w:marBottom w:val="0"/>
              <w:divBdr>
                <w:top w:val="none" w:sz="0" w:space="0" w:color="auto"/>
                <w:left w:val="none" w:sz="0" w:space="0" w:color="auto"/>
                <w:bottom w:val="none" w:sz="0" w:space="0" w:color="auto"/>
                <w:right w:val="none" w:sz="0" w:space="0" w:color="auto"/>
              </w:divBdr>
            </w:div>
            <w:div w:id="1856066871">
              <w:marLeft w:val="0"/>
              <w:marRight w:val="0"/>
              <w:marTop w:val="0"/>
              <w:marBottom w:val="0"/>
              <w:divBdr>
                <w:top w:val="none" w:sz="0" w:space="0" w:color="auto"/>
                <w:left w:val="none" w:sz="0" w:space="0" w:color="auto"/>
                <w:bottom w:val="none" w:sz="0" w:space="0" w:color="auto"/>
                <w:right w:val="none" w:sz="0" w:space="0" w:color="auto"/>
              </w:divBdr>
            </w:div>
            <w:div w:id="1126241904">
              <w:marLeft w:val="0"/>
              <w:marRight w:val="0"/>
              <w:marTop w:val="0"/>
              <w:marBottom w:val="0"/>
              <w:divBdr>
                <w:top w:val="none" w:sz="0" w:space="0" w:color="auto"/>
                <w:left w:val="none" w:sz="0" w:space="0" w:color="auto"/>
                <w:bottom w:val="none" w:sz="0" w:space="0" w:color="auto"/>
                <w:right w:val="none" w:sz="0" w:space="0" w:color="auto"/>
              </w:divBdr>
            </w:div>
            <w:div w:id="1641224923">
              <w:marLeft w:val="0"/>
              <w:marRight w:val="0"/>
              <w:marTop w:val="0"/>
              <w:marBottom w:val="0"/>
              <w:divBdr>
                <w:top w:val="none" w:sz="0" w:space="0" w:color="auto"/>
                <w:left w:val="none" w:sz="0" w:space="0" w:color="auto"/>
                <w:bottom w:val="none" w:sz="0" w:space="0" w:color="auto"/>
                <w:right w:val="none" w:sz="0" w:space="0" w:color="auto"/>
              </w:divBdr>
            </w:div>
            <w:div w:id="1113936247">
              <w:marLeft w:val="0"/>
              <w:marRight w:val="0"/>
              <w:marTop w:val="0"/>
              <w:marBottom w:val="0"/>
              <w:divBdr>
                <w:top w:val="none" w:sz="0" w:space="0" w:color="auto"/>
                <w:left w:val="none" w:sz="0" w:space="0" w:color="auto"/>
                <w:bottom w:val="none" w:sz="0" w:space="0" w:color="auto"/>
                <w:right w:val="none" w:sz="0" w:space="0" w:color="auto"/>
              </w:divBdr>
            </w:div>
            <w:div w:id="1770732333">
              <w:marLeft w:val="0"/>
              <w:marRight w:val="0"/>
              <w:marTop w:val="0"/>
              <w:marBottom w:val="0"/>
              <w:divBdr>
                <w:top w:val="none" w:sz="0" w:space="0" w:color="auto"/>
                <w:left w:val="none" w:sz="0" w:space="0" w:color="auto"/>
                <w:bottom w:val="none" w:sz="0" w:space="0" w:color="auto"/>
                <w:right w:val="none" w:sz="0" w:space="0" w:color="auto"/>
              </w:divBdr>
            </w:div>
            <w:div w:id="1038047493">
              <w:marLeft w:val="0"/>
              <w:marRight w:val="0"/>
              <w:marTop w:val="0"/>
              <w:marBottom w:val="0"/>
              <w:divBdr>
                <w:top w:val="none" w:sz="0" w:space="0" w:color="auto"/>
                <w:left w:val="none" w:sz="0" w:space="0" w:color="auto"/>
                <w:bottom w:val="none" w:sz="0" w:space="0" w:color="auto"/>
                <w:right w:val="none" w:sz="0" w:space="0" w:color="auto"/>
              </w:divBdr>
            </w:div>
            <w:div w:id="663095467">
              <w:marLeft w:val="0"/>
              <w:marRight w:val="0"/>
              <w:marTop w:val="0"/>
              <w:marBottom w:val="0"/>
              <w:divBdr>
                <w:top w:val="none" w:sz="0" w:space="0" w:color="auto"/>
                <w:left w:val="none" w:sz="0" w:space="0" w:color="auto"/>
                <w:bottom w:val="none" w:sz="0" w:space="0" w:color="auto"/>
                <w:right w:val="none" w:sz="0" w:space="0" w:color="auto"/>
              </w:divBdr>
            </w:div>
            <w:div w:id="282540664">
              <w:marLeft w:val="0"/>
              <w:marRight w:val="0"/>
              <w:marTop w:val="0"/>
              <w:marBottom w:val="0"/>
              <w:divBdr>
                <w:top w:val="none" w:sz="0" w:space="0" w:color="auto"/>
                <w:left w:val="none" w:sz="0" w:space="0" w:color="auto"/>
                <w:bottom w:val="none" w:sz="0" w:space="0" w:color="auto"/>
                <w:right w:val="none" w:sz="0" w:space="0" w:color="auto"/>
              </w:divBdr>
            </w:div>
            <w:div w:id="463087514">
              <w:marLeft w:val="0"/>
              <w:marRight w:val="0"/>
              <w:marTop w:val="0"/>
              <w:marBottom w:val="0"/>
              <w:divBdr>
                <w:top w:val="none" w:sz="0" w:space="0" w:color="auto"/>
                <w:left w:val="none" w:sz="0" w:space="0" w:color="auto"/>
                <w:bottom w:val="none" w:sz="0" w:space="0" w:color="auto"/>
                <w:right w:val="none" w:sz="0" w:space="0" w:color="auto"/>
              </w:divBdr>
            </w:div>
            <w:div w:id="1245606542">
              <w:marLeft w:val="0"/>
              <w:marRight w:val="0"/>
              <w:marTop w:val="0"/>
              <w:marBottom w:val="0"/>
              <w:divBdr>
                <w:top w:val="none" w:sz="0" w:space="0" w:color="auto"/>
                <w:left w:val="none" w:sz="0" w:space="0" w:color="auto"/>
                <w:bottom w:val="none" w:sz="0" w:space="0" w:color="auto"/>
                <w:right w:val="none" w:sz="0" w:space="0" w:color="auto"/>
              </w:divBdr>
            </w:div>
            <w:div w:id="1361784745">
              <w:marLeft w:val="0"/>
              <w:marRight w:val="0"/>
              <w:marTop w:val="0"/>
              <w:marBottom w:val="0"/>
              <w:divBdr>
                <w:top w:val="none" w:sz="0" w:space="0" w:color="auto"/>
                <w:left w:val="none" w:sz="0" w:space="0" w:color="auto"/>
                <w:bottom w:val="none" w:sz="0" w:space="0" w:color="auto"/>
                <w:right w:val="none" w:sz="0" w:space="0" w:color="auto"/>
              </w:divBdr>
            </w:div>
            <w:div w:id="204147498">
              <w:marLeft w:val="0"/>
              <w:marRight w:val="0"/>
              <w:marTop w:val="0"/>
              <w:marBottom w:val="0"/>
              <w:divBdr>
                <w:top w:val="none" w:sz="0" w:space="0" w:color="auto"/>
                <w:left w:val="none" w:sz="0" w:space="0" w:color="auto"/>
                <w:bottom w:val="none" w:sz="0" w:space="0" w:color="auto"/>
                <w:right w:val="none" w:sz="0" w:space="0" w:color="auto"/>
              </w:divBdr>
            </w:div>
            <w:div w:id="1428620833">
              <w:marLeft w:val="0"/>
              <w:marRight w:val="0"/>
              <w:marTop w:val="0"/>
              <w:marBottom w:val="0"/>
              <w:divBdr>
                <w:top w:val="none" w:sz="0" w:space="0" w:color="auto"/>
                <w:left w:val="none" w:sz="0" w:space="0" w:color="auto"/>
                <w:bottom w:val="none" w:sz="0" w:space="0" w:color="auto"/>
                <w:right w:val="none" w:sz="0" w:space="0" w:color="auto"/>
              </w:divBdr>
            </w:div>
            <w:div w:id="481435956">
              <w:marLeft w:val="0"/>
              <w:marRight w:val="0"/>
              <w:marTop w:val="0"/>
              <w:marBottom w:val="0"/>
              <w:divBdr>
                <w:top w:val="none" w:sz="0" w:space="0" w:color="auto"/>
                <w:left w:val="none" w:sz="0" w:space="0" w:color="auto"/>
                <w:bottom w:val="none" w:sz="0" w:space="0" w:color="auto"/>
                <w:right w:val="none" w:sz="0" w:space="0" w:color="auto"/>
              </w:divBdr>
            </w:div>
            <w:div w:id="1642465026">
              <w:marLeft w:val="0"/>
              <w:marRight w:val="0"/>
              <w:marTop w:val="0"/>
              <w:marBottom w:val="0"/>
              <w:divBdr>
                <w:top w:val="none" w:sz="0" w:space="0" w:color="auto"/>
                <w:left w:val="none" w:sz="0" w:space="0" w:color="auto"/>
                <w:bottom w:val="none" w:sz="0" w:space="0" w:color="auto"/>
                <w:right w:val="none" w:sz="0" w:space="0" w:color="auto"/>
              </w:divBdr>
            </w:div>
            <w:div w:id="1659189137">
              <w:marLeft w:val="0"/>
              <w:marRight w:val="0"/>
              <w:marTop w:val="0"/>
              <w:marBottom w:val="0"/>
              <w:divBdr>
                <w:top w:val="none" w:sz="0" w:space="0" w:color="auto"/>
                <w:left w:val="none" w:sz="0" w:space="0" w:color="auto"/>
                <w:bottom w:val="none" w:sz="0" w:space="0" w:color="auto"/>
                <w:right w:val="none" w:sz="0" w:space="0" w:color="auto"/>
              </w:divBdr>
            </w:div>
            <w:div w:id="1139221747">
              <w:marLeft w:val="0"/>
              <w:marRight w:val="0"/>
              <w:marTop w:val="0"/>
              <w:marBottom w:val="0"/>
              <w:divBdr>
                <w:top w:val="none" w:sz="0" w:space="0" w:color="auto"/>
                <w:left w:val="none" w:sz="0" w:space="0" w:color="auto"/>
                <w:bottom w:val="none" w:sz="0" w:space="0" w:color="auto"/>
                <w:right w:val="none" w:sz="0" w:space="0" w:color="auto"/>
              </w:divBdr>
            </w:div>
            <w:div w:id="577137049">
              <w:marLeft w:val="0"/>
              <w:marRight w:val="0"/>
              <w:marTop w:val="0"/>
              <w:marBottom w:val="0"/>
              <w:divBdr>
                <w:top w:val="none" w:sz="0" w:space="0" w:color="auto"/>
                <w:left w:val="none" w:sz="0" w:space="0" w:color="auto"/>
                <w:bottom w:val="none" w:sz="0" w:space="0" w:color="auto"/>
                <w:right w:val="none" w:sz="0" w:space="0" w:color="auto"/>
              </w:divBdr>
            </w:div>
            <w:div w:id="1261063597">
              <w:marLeft w:val="0"/>
              <w:marRight w:val="0"/>
              <w:marTop w:val="0"/>
              <w:marBottom w:val="0"/>
              <w:divBdr>
                <w:top w:val="none" w:sz="0" w:space="0" w:color="auto"/>
                <w:left w:val="none" w:sz="0" w:space="0" w:color="auto"/>
                <w:bottom w:val="none" w:sz="0" w:space="0" w:color="auto"/>
                <w:right w:val="none" w:sz="0" w:space="0" w:color="auto"/>
              </w:divBdr>
            </w:div>
            <w:div w:id="2096315318">
              <w:marLeft w:val="0"/>
              <w:marRight w:val="0"/>
              <w:marTop w:val="0"/>
              <w:marBottom w:val="0"/>
              <w:divBdr>
                <w:top w:val="none" w:sz="0" w:space="0" w:color="auto"/>
                <w:left w:val="none" w:sz="0" w:space="0" w:color="auto"/>
                <w:bottom w:val="none" w:sz="0" w:space="0" w:color="auto"/>
                <w:right w:val="none" w:sz="0" w:space="0" w:color="auto"/>
              </w:divBdr>
            </w:div>
            <w:div w:id="1385058644">
              <w:marLeft w:val="0"/>
              <w:marRight w:val="0"/>
              <w:marTop w:val="0"/>
              <w:marBottom w:val="0"/>
              <w:divBdr>
                <w:top w:val="none" w:sz="0" w:space="0" w:color="auto"/>
                <w:left w:val="none" w:sz="0" w:space="0" w:color="auto"/>
                <w:bottom w:val="none" w:sz="0" w:space="0" w:color="auto"/>
                <w:right w:val="none" w:sz="0" w:space="0" w:color="auto"/>
              </w:divBdr>
            </w:div>
            <w:div w:id="756639074">
              <w:marLeft w:val="0"/>
              <w:marRight w:val="0"/>
              <w:marTop w:val="0"/>
              <w:marBottom w:val="0"/>
              <w:divBdr>
                <w:top w:val="none" w:sz="0" w:space="0" w:color="auto"/>
                <w:left w:val="none" w:sz="0" w:space="0" w:color="auto"/>
                <w:bottom w:val="none" w:sz="0" w:space="0" w:color="auto"/>
                <w:right w:val="none" w:sz="0" w:space="0" w:color="auto"/>
              </w:divBdr>
            </w:div>
            <w:div w:id="184170369">
              <w:marLeft w:val="0"/>
              <w:marRight w:val="0"/>
              <w:marTop w:val="0"/>
              <w:marBottom w:val="0"/>
              <w:divBdr>
                <w:top w:val="none" w:sz="0" w:space="0" w:color="auto"/>
                <w:left w:val="none" w:sz="0" w:space="0" w:color="auto"/>
                <w:bottom w:val="none" w:sz="0" w:space="0" w:color="auto"/>
                <w:right w:val="none" w:sz="0" w:space="0" w:color="auto"/>
              </w:divBdr>
            </w:div>
            <w:div w:id="1709842844">
              <w:marLeft w:val="0"/>
              <w:marRight w:val="0"/>
              <w:marTop w:val="0"/>
              <w:marBottom w:val="0"/>
              <w:divBdr>
                <w:top w:val="none" w:sz="0" w:space="0" w:color="auto"/>
                <w:left w:val="none" w:sz="0" w:space="0" w:color="auto"/>
                <w:bottom w:val="none" w:sz="0" w:space="0" w:color="auto"/>
                <w:right w:val="none" w:sz="0" w:space="0" w:color="auto"/>
              </w:divBdr>
            </w:div>
            <w:div w:id="2059208908">
              <w:marLeft w:val="0"/>
              <w:marRight w:val="0"/>
              <w:marTop w:val="0"/>
              <w:marBottom w:val="0"/>
              <w:divBdr>
                <w:top w:val="none" w:sz="0" w:space="0" w:color="auto"/>
                <w:left w:val="none" w:sz="0" w:space="0" w:color="auto"/>
                <w:bottom w:val="none" w:sz="0" w:space="0" w:color="auto"/>
                <w:right w:val="none" w:sz="0" w:space="0" w:color="auto"/>
              </w:divBdr>
            </w:div>
            <w:div w:id="169101902">
              <w:marLeft w:val="0"/>
              <w:marRight w:val="0"/>
              <w:marTop w:val="0"/>
              <w:marBottom w:val="0"/>
              <w:divBdr>
                <w:top w:val="none" w:sz="0" w:space="0" w:color="auto"/>
                <w:left w:val="none" w:sz="0" w:space="0" w:color="auto"/>
                <w:bottom w:val="none" w:sz="0" w:space="0" w:color="auto"/>
                <w:right w:val="none" w:sz="0" w:space="0" w:color="auto"/>
              </w:divBdr>
            </w:div>
            <w:div w:id="846555441">
              <w:marLeft w:val="0"/>
              <w:marRight w:val="0"/>
              <w:marTop w:val="0"/>
              <w:marBottom w:val="0"/>
              <w:divBdr>
                <w:top w:val="none" w:sz="0" w:space="0" w:color="auto"/>
                <w:left w:val="none" w:sz="0" w:space="0" w:color="auto"/>
                <w:bottom w:val="none" w:sz="0" w:space="0" w:color="auto"/>
                <w:right w:val="none" w:sz="0" w:space="0" w:color="auto"/>
              </w:divBdr>
            </w:div>
            <w:div w:id="578753511">
              <w:marLeft w:val="0"/>
              <w:marRight w:val="0"/>
              <w:marTop w:val="0"/>
              <w:marBottom w:val="0"/>
              <w:divBdr>
                <w:top w:val="none" w:sz="0" w:space="0" w:color="auto"/>
                <w:left w:val="none" w:sz="0" w:space="0" w:color="auto"/>
                <w:bottom w:val="none" w:sz="0" w:space="0" w:color="auto"/>
                <w:right w:val="none" w:sz="0" w:space="0" w:color="auto"/>
              </w:divBdr>
            </w:div>
            <w:div w:id="56057027">
              <w:marLeft w:val="0"/>
              <w:marRight w:val="0"/>
              <w:marTop w:val="0"/>
              <w:marBottom w:val="0"/>
              <w:divBdr>
                <w:top w:val="none" w:sz="0" w:space="0" w:color="auto"/>
                <w:left w:val="none" w:sz="0" w:space="0" w:color="auto"/>
                <w:bottom w:val="none" w:sz="0" w:space="0" w:color="auto"/>
                <w:right w:val="none" w:sz="0" w:space="0" w:color="auto"/>
              </w:divBdr>
            </w:div>
            <w:div w:id="1517884585">
              <w:marLeft w:val="0"/>
              <w:marRight w:val="0"/>
              <w:marTop w:val="0"/>
              <w:marBottom w:val="0"/>
              <w:divBdr>
                <w:top w:val="none" w:sz="0" w:space="0" w:color="auto"/>
                <w:left w:val="none" w:sz="0" w:space="0" w:color="auto"/>
                <w:bottom w:val="none" w:sz="0" w:space="0" w:color="auto"/>
                <w:right w:val="none" w:sz="0" w:space="0" w:color="auto"/>
              </w:divBdr>
            </w:div>
            <w:div w:id="859661869">
              <w:marLeft w:val="0"/>
              <w:marRight w:val="0"/>
              <w:marTop w:val="0"/>
              <w:marBottom w:val="0"/>
              <w:divBdr>
                <w:top w:val="none" w:sz="0" w:space="0" w:color="auto"/>
                <w:left w:val="none" w:sz="0" w:space="0" w:color="auto"/>
                <w:bottom w:val="none" w:sz="0" w:space="0" w:color="auto"/>
                <w:right w:val="none" w:sz="0" w:space="0" w:color="auto"/>
              </w:divBdr>
            </w:div>
            <w:div w:id="1765345177">
              <w:marLeft w:val="0"/>
              <w:marRight w:val="0"/>
              <w:marTop w:val="0"/>
              <w:marBottom w:val="0"/>
              <w:divBdr>
                <w:top w:val="none" w:sz="0" w:space="0" w:color="auto"/>
                <w:left w:val="none" w:sz="0" w:space="0" w:color="auto"/>
                <w:bottom w:val="none" w:sz="0" w:space="0" w:color="auto"/>
                <w:right w:val="none" w:sz="0" w:space="0" w:color="auto"/>
              </w:divBdr>
            </w:div>
            <w:div w:id="223755474">
              <w:marLeft w:val="0"/>
              <w:marRight w:val="0"/>
              <w:marTop w:val="0"/>
              <w:marBottom w:val="0"/>
              <w:divBdr>
                <w:top w:val="none" w:sz="0" w:space="0" w:color="auto"/>
                <w:left w:val="none" w:sz="0" w:space="0" w:color="auto"/>
                <w:bottom w:val="none" w:sz="0" w:space="0" w:color="auto"/>
                <w:right w:val="none" w:sz="0" w:space="0" w:color="auto"/>
              </w:divBdr>
            </w:div>
            <w:div w:id="1868904043">
              <w:marLeft w:val="0"/>
              <w:marRight w:val="0"/>
              <w:marTop w:val="0"/>
              <w:marBottom w:val="0"/>
              <w:divBdr>
                <w:top w:val="none" w:sz="0" w:space="0" w:color="auto"/>
                <w:left w:val="none" w:sz="0" w:space="0" w:color="auto"/>
                <w:bottom w:val="none" w:sz="0" w:space="0" w:color="auto"/>
                <w:right w:val="none" w:sz="0" w:space="0" w:color="auto"/>
              </w:divBdr>
            </w:div>
            <w:div w:id="833766507">
              <w:marLeft w:val="0"/>
              <w:marRight w:val="0"/>
              <w:marTop w:val="0"/>
              <w:marBottom w:val="0"/>
              <w:divBdr>
                <w:top w:val="none" w:sz="0" w:space="0" w:color="auto"/>
                <w:left w:val="none" w:sz="0" w:space="0" w:color="auto"/>
                <w:bottom w:val="none" w:sz="0" w:space="0" w:color="auto"/>
                <w:right w:val="none" w:sz="0" w:space="0" w:color="auto"/>
              </w:divBdr>
            </w:div>
            <w:div w:id="1636713488">
              <w:marLeft w:val="0"/>
              <w:marRight w:val="0"/>
              <w:marTop w:val="0"/>
              <w:marBottom w:val="0"/>
              <w:divBdr>
                <w:top w:val="none" w:sz="0" w:space="0" w:color="auto"/>
                <w:left w:val="none" w:sz="0" w:space="0" w:color="auto"/>
                <w:bottom w:val="none" w:sz="0" w:space="0" w:color="auto"/>
                <w:right w:val="none" w:sz="0" w:space="0" w:color="auto"/>
              </w:divBdr>
            </w:div>
            <w:div w:id="1156846533">
              <w:marLeft w:val="0"/>
              <w:marRight w:val="0"/>
              <w:marTop w:val="0"/>
              <w:marBottom w:val="0"/>
              <w:divBdr>
                <w:top w:val="none" w:sz="0" w:space="0" w:color="auto"/>
                <w:left w:val="none" w:sz="0" w:space="0" w:color="auto"/>
                <w:bottom w:val="none" w:sz="0" w:space="0" w:color="auto"/>
                <w:right w:val="none" w:sz="0" w:space="0" w:color="auto"/>
              </w:divBdr>
            </w:div>
            <w:div w:id="1885949111">
              <w:marLeft w:val="0"/>
              <w:marRight w:val="0"/>
              <w:marTop w:val="0"/>
              <w:marBottom w:val="0"/>
              <w:divBdr>
                <w:top w:val="none" w:sz="0" w:space="0" w:color="auto"/>
                <w:left w:val="none" w:sz="0" w:space="0" w:color="auto"/>
                <w:bottom w:val="none" w:sz="0" w:space="0" w:color="auto"/>
                <w:right w:val="none" w:sz="0" w:space="0" w:color="auto"/>
              </w:divBdr>
            </w:div>
            <w:div w:id="514543097">
              <w:marLeft w:val="0"/>
              <w:marRight w:val="0"/>
              <w:marTop w:val="0"/>
              <w:marBottom w:val="0"/>
              <w:divBdr>
                <w:top w:val="none" w:sz="0" w:space="0" w:color="auto"/>
                <w:left w:val="none" w:sz="0" w:space="0" w:color="auto"/>
                <w:bottom w:val="none" w:sz="0" w:space="0" w:color="auto"/>
                <w:right w:val="none" w:sz="0" w:space="0" w:color="auto"/>
              </w:divBdr>
            </w:div>
            <w:div w:id="1983146587">
              <w:marLeft w:val="0"/>
              <w:marRight w:val="0"/>
              <w:marTop w:val="0"/>
              <w:marBottom w:val="0"/>
              <w:divBdr>
                <w:top w:val="none" w:sz="0" w:space="0" w:color="auto"/>
                <w:left w:val="none" w:sz="0" w:space="0" w:color="auto"/>
                <w:bottom w:val="none" w:sz="0" w:space="0" w:color="auto"/>
                <w:right w:val="none" w:sz="0" w:space="0" w:color="auto"/>
              </w:divBdr>
            </w:div>
            <w:div w:id="995645270">
              <w:marLeft w:val="0"/>
              <w:marRight w:val="0"/>
              <w:marTop w:val="0"/>
              <w:marBottom w:val="0"/>
              <w:divBdr>
                <w:top w:val="none" w:sz="0" w:space="0" w:color="auto"/>
                <w:left w:val="none" w:sz="0" w:space="0" w:color="auto"/>
                <w:bottom w:val="none" w:sz="0" w:space="0" w:color="auto"/>
                <w:right w:val="none" w:sz="0" w:space="0" w:color="auto"/>
              </w:divBdr>
            </w:div>
            <w:div w:id="751321159">
              <w:marLeft w:val="0"/>
              <w:marRight w:val="0"/>
              <w:marTop w:val="0"/>
              <w:marBottom w:val="0"/>
              <w:divBdr>
                <w:top w:val="none" w:sz="0" w:space="0" w:color="auto"/>
                <w:left w:val="none" w:sz="0" w:space="0" w:color="auto"/>
                <w:bottom w:val="none" w:sz="0" w:space="0" w:color="auto"/>
                <w:right w:val="none" w:sz="0" w:space="0" w:color="auto"/>
              </w:divBdr>
            </w:div>
            <w:div w:id="1926643006">
              <w:marLeft w:val="0"/>
              <w:marRight w:val="0"/>
              <w:marTop w:val="0"/>
              <w:marBottom w:val="0"/>
              <w:divBdr>
                <w:top w:val="none" w:sz="0" w:space="0" w:color="auto"/>
                <w:left w:val="none" w:sz="0" w:space="0" w:color="auto"/>
                <w:bottom w:val="none" w:sz="0" w:space="0" w:color="auto"/>
                <w:right w:val="none" w:sz="0" w:space="0" w:color="auto"/>
              </w:divBdr>
            </w:div>
            <w:div w:id="2129742377">
              <w:marLeft w:val="0"/>
              <w:marRight w:val="0"/>
              <w:marTop w:val="0"/>
              <w:marBottom w:val="0"/>
              <w:divBdr>
                <w:top w:val="none" w:sz="0" w:space="0" w:color="auto"/>
                <w:left w:val="none" w:sz="0" w:space="0" w:color="auto"/>
                <w:bottom w:val="none" w:sz="0" w:space="0" w:color="auto"/>
                <w:right w:val="none" w:sz="0" w:space="0" w:color="auto"/>
              </w:divBdr>
            </w:div>
            <w:div w:id="663895166">
              <w:marLeft w:val="0"/>
              <w:marRight w:val="0"/>
              <w:marTop w:val="0"/>
              <w:marBottom w:val="0"/>
              <w:divBdr>
                <w:top w:val="none" w:sz="0" w:space="0" w:color="auto"/>
                <w:left w:val="none" w:sz="0" w:space="0" w:color="auto"/>
                <w:bottom w:val="none" w:sz="0" w:space="0" w:color="auto"/>
                <w:right w:val="none" w:sz="0" w:space="0" w:color="auto"/>
              </w:divBdr>
            </w:div>
            <w:div w:id="1361202167">
              <w:marLeft w:val="0"/>
              <w:marRight w:val="0"/>
              <w:marTop w:val="0"/>
              <w:marBottom w:val="0"/>
              <w:divBdr>
                <w:top w:val="none" w:sz="0" w:space="0" w:color="auto"/>
                <w:left w:val="none" w:sz="0" w:space="0" w:color="auto"/>
                <w:bottom w:val="none" w:sz="0" w:space="0" w:color="auto"/>
                <w:right w:val="none" w:sz="0" w:space="0" w:color="auto"/>
              </w:divBdr>
            </w:div>
            <w:div w:id="1709065087">
              <w:marLeft w:val="0"/>
              <w:marRight w:val="0"/>
              <w:marTop w:val="0"/>
              <w:marBottom w:val="0"/>
              <w:divBdr>
                <w:top w:val="none" w:sz="0" w:space="0" w:color="auto"/>
                <w:left w:val="none" w:sz="0" w:space="0" w:color="auto"/>
                <w:bottom w:val="none" w:sz="0" w:space="0" w:color="auto"/>
                <w:right w:val="none" w:sz="0" w:space="0" w:color="auto"/>
              </w:divBdr>
            </w:div>
            <w:div w:id="2060938421">
              <w:marLeft w:val="0"/>
              <w:marRight w:val="0"/>
              <w:marTop w:val="0"/>
              <w:marBottom w:val="0"/>
              <w:divBdr>
                <w:top w:val="none" w:sz="0" w:space="0" w:color="auto"/>
                <w:left w:val="none" w:sz="0" w:space="0" w:color="auto"/>
                <w:bottom w:val="none" w:sz="0" w:space="0" w:color="auto"/>
                <w:right w:val="none" w:sz="0" w:space="0" w:color="auto"/>
              </w:divBdr>
            </w:div>
            <w:div w:id="104738777">
              <w:marLeft w:val="0"/>
              <w:marRight w:val="0"/>
              <w:marTop w:val="0"/>
              <w:marBottom w:val="0"/>
              <w:divBdr>
                <w:top w:val="none" w:sz="0" w:space="0" w:color="auto"/>
                <w:left w:val="none" w:sz="0" w:space="0" w:color="auto"/>
                <w:bottom w:val="none" w:sz="0" w:space="0" w:color="auto"/>
                <w:right w:val="none" w:sz="0" w:space="0" w:color="auto"/>
              </w:divBdr>
            </w:div>
            <w:div w:id="987247079">
              <w:marLeft w:val="0"/>
              <w:marRight w:val="0"/>
              <w:marTop w:val="0"/>
              <w:marBottom w:val="0"/>
              <w:divBdr>
                <w:top w:val="none" w:sz="0" w:space="0" w:color="auto"/>
                <w:left w:val="none" w:sz="0" w:space="0" w:color="auto"/>
                <w:bottom w:val="none" w:sz="0" w:space="0" w:color="auto"/>
                <w:right w:val="none" w:sz="0" w:space="0" w:color="auto"/>
              </w:divBdr>
            </w:div>
            <w:div w:id="1882398229">
              <w:marLeft w:val="0"/>
              <w:marRight w:val="0"/>
              <w:marTop w:val="0"/>
              <w:marBottom w:val="0"/>
              <w:divBdr>
                <w:top w:val="none" w:sz="0" w:space="0" w:color="auto"/>
                <w:left w:val="none" w:sz="0" w:space="0" w:color="auto"/>
                <w:bottom w:val="none" w:sz="0" w:space="0" w:color="auto"/>
                <w:right w:val="none" w:sz="0" w:space="0" w:color="auto"/>
              </w:divBdr>
            </w:div>
            <w:div w:id="241915377">
              <w:marLeft w:val="0"/>
              <w:marRight w:val="0"/>
              <w:marTop w:val="0"/>
              <w:marBottom w:val="0"/>
              <w:divBdr>
                <w:top w:val="none" w:sz="0" w:space="0" w:color="auto"/>
                <w:left w:val="none" w:sz="0" w:space="0" w:color="auto"/>
                <w:bottom w:val="none" w:sz="0" w:space="0" w:color="auto"/>
                <w:right w:val="none" w:sz="0" w:space="0" w:color="auto"/>
              </w:divBdr>
            </w:div>
            <w:div w:id="435373757">
              <w:marLeft w:val="0"/>
              <w:marRight w:val="0"/>
              <w:marTop w:val="0"/>
              <w:marBottom w:val="0"/>
              <w:divBdr>
                <w:top w:val="none" w:sz="0" w:space="0" w:color="auto"/>
                <w:left w:val="none" w:sz="0" w:space="0" w:color="auto"/>
                <w:bottom w:val="none" w:sz="0" w:space="0" w:color="auto"/>
                <w:right w:val="none" w:sz="0" w:space="0" w:color="auto"/>
              </w:divBdr>
            </w:div>
            <w:div w:id="1700276883">
              <w:marLeft w:val="0"/>
              <w:marRight w:val="0"/>
              <w:marTop w:val="0"/>
              <w:marBottom w:val="0"/>
              <w:divBdr>
                <w:top w:val="none" w:sz="0" w:space="0" w:color="auto"/>
                <w:left w:val="none" w:sz="0" w:space="0" w:color="auto"/>
                <w:bottom w:val="none" w:sz="0" w:space="0" w:color="auto"/>
                <w:right w:val="none" w:sz="0" w:space="0" w:color="auto"/>
              </w:divBdr>
            </w:div>
            <w:div w:id="1822889369">
              <w:marLeft w:val="0"/>
              <w:marRight w:val="0"/>
              <w:marTop w:val="0"/>
              <w:marBottom w:val="0"/>
              <w:divBdr>
                <w:top w:val="none" w:sz="0" w:space="0" w:color="auto"/>
                <w:left w:val="none" w:sz="0" w:space="0" w:color="auto"/>
                <w:bottom w:val="none" w:sz="0" w:space="0" w:color="auto"/>
                <w:right w:val="none" w:sz="0" w:space="0" w:color="auto"/>
              </w:divBdr>
            </w:div>
            <w:div w:id="688602889">
              <w:marLeft w:val="0"/>
              <w:marRight w:val="0"/>
              <w:marTop w:val="0"/>
              <w:marBottom w:val="0"/>
              <w:divBdr>
                <w:top w:val="none" w:sz="0" w:space="0" w:color="auto"/>
                <w:left w:val="none" w:sz="0" w:space="0" w:color="auto"/>
                <w:bottom w:val="none" w:sz="0" w:space="0" w:color="auto"/>
                <w:right w:val="none" w:sz="0" w:space="0" w:color="auto"/>
              </w:divBdr>
            </w:div>
            <w:div w:id="1216507078">
              <w:marLeft w:val="0"/>
              <w:marRight w:val="0"/>
              <w:marTop w:val="0"/>
              <w:marBottom w:val="0"/>
              <w:divBdr>
                <w:top w:val="none" w:sz="0" w:space="0" w:color="auto"/>
                <w:left w:val="none" w:sz="0" w:space="0" w:color="auto"/>
                <w:bottom w:val="none" w:sz="0" w:space="0" w:color="auto"/>
                <w:right w:val="none" w:sz="0" w:space="0" w:color="auto"/>
              </w:divBdr>
            </w:div>
            <w:div w:id="529534064">
              <w:marLeft w:val="0"/>
              <w:marRight w:val="0"/>
              <w:marTop w:val="0"/>
              <w:marBottom w:val="0"/>
              <w:divBdr>
                <w:top w:val="none" w:sz="0" w:space="0" w:color="auto"/>
                <w:left w:val="none" w:sz="0" w:space="0" w:color="auto"/>
                <w:bottom w:val="none" w:sz="0" w:space="0" w:color="auto"/>
                <w:right w:val="none" w:sz="0" w:space="0" w:color="auto"/>
              </w:divBdr>
            </w:div>
            <w:div w:id="639657085">
              <w:marLeft w:val="0"/>
              <w:marRight w:val="0"/>
              <w:marTop w:val="0"/>
              <w:marBottom w:val="0"/>
              <w:divBdr>
                <w:top w:val="none" w:sz="0" w:space="0" w:color="auto"/>
                <w:left w:val="none" w:sz="0" w:space="0" w:color="auto"/>
                <w:bottom w:val="none" w:sz="0" w:space="0" w:color="auto"/>
                <w:right w:val="none" w:sz="0" w:space="0" w:color="auto"/>
              </w:divBdr>
            </w:div>
            <w:div w:id="672491232">
              <w:marLeft w:val="0"/>
              <w:marRight w:val="0"/>
              <w:marTop w:val="0"/>
              <w:marBottom w:val="0"/>
              <w:divBdr>
                <w:top w:val="none" w:sz="0" w:space="0" w:color="auto"/>
                <w:left w:val="none" w:sz="0" w:space="0" w:color="auto"/>
                <w:bottom w:val="none" w:sz="0" w:space="0" w:color="auto"/>
                <w:right w:val="none" w:sz="0" w:space="0" w:color="auto"/>
              </w:divBdr>
            </w:div>
            <w:div w:id="1147822168">
              <w:marLeft w:val="0"/>
              <w:marRight w:val="0"/>
              <w:marTop w:val="0"/>
              <w:marBottom w:val="0"/>
              <w:divBdr>
                <w:top w:val="none" w:sz="0" w:space="0" w:color="auto"/>
                <w:left w:val="none" w:sz="0" w:space="0" w:color="auto"/>
                <w:bottom w:val="none" w:sz="0" w:space="0" w:color="auto"/>
                <w:right w:val="none" w:sz="0" w:space="0" w:color="auto"/>
              </w:divBdr>
            </w:div>
            <w:div w:id="569192532">
              <w:marLeft w:val="0"/>
              <w:marRight w:val="0"/>
              <w:marTop w:val="0"/>
              <w:marBottom w:val="0"/>
              <w:divBdr>
                <w:top w:val="none" w:sz="0" w:space="0" w:color="auto"/>
                <w:left w:val="none" w:sz="0" w:space="0" w:color="auto"/>
                <w:bottom w:val="none" w:sz="0" w:space="0" w:color="auto"/>
                <w:right w:val="none" w:sz="0" w:space="0" w:color="auto"/>
              </w:divBdr>
            </w:div>
            <w:div w:id="689919604">
              <w:marLeft w:val="0"/>
              <w:marRight w:val="0"/>
              <w:marTop w:val="0"/>
              <w:marBottom w:val="0"/>
              <w:divBdr>
                <w:top w:val="none" w:sz="0" w:space="0" w:color="auto"/>
                <w:left w:val="none" w:sz="0" w:space="0" w:color="auto"/>
                <w:bottom w:val="none" w:sz="0" w:space="0" w:color="auto"/>
                <w:right w:val="none" w:sz="0" w:space="0" w:color="auto"/>
              </w:divBdr>
            </w:div>
            <w:div w:id="1283922643">
              <w:marLeft w:val="0"/>
              <w:marRight w:val="0"/>
              <w:marTop w:val="0"/>
              <w:marBottom w:val="0"/>
              <w:divBdr>
                <w:top w:val="none" w:sz="0" w:space="0" w:color="auto"/>
                <w:left w:val="none" w:sz="0" w:space="0" w:color="auto"/>
                <w:bottom w:val="none" w:sz="0" w:space="0" w:color="auto"/>
                <w:right w:val="none" w:sz="0" w:space="0" w:color="auto"/>
              </w:divBdr>
            </w:div>
            <w:div w:id="532504234">
              <w:marLeft w:val="0"/>
              <w:marRight w:val="0"/>
              <w:marTop w:val="0"/>
              <w:marBottom w:val="0"/>
              <w:divBdr>
                <w:top w:val="none" w:sz="0" w:space="0" w:color="auto"/>
                <w:left w:val="none" w:sz="0" w:space="0" w:color="auto"/>
                <w:bottom w:val="none" w:sz="0" w:space="0" w:color="auto"/>
                <w:right w:val="none" w:sz="0" w:space="0" w:color="auto"/>
              </w:divBdr>
            </w:div>
            <w:div w:id="918443523">
              <w:marLeft w:val="0"/>
              <w:marRight w:val="0"/>
              <w:marTop w:val="0"/>
              <w:marBottom w:val="0"/>
              <w:divBdr>
                <w:top w:val="none" w:sz="0" w:space="0" w:color="auto"/>
                <w:left w:val="none" w:sz="0" w:space="0" w:color="auto"/>
                <w:bottom w:val="none" w:sz="0" w:space="0" w:color="auto"/>
                <w:right w:val="none" w:sz="0" w:space="0" w:color="auto"/>
              </w:divBdr>
            </w:div>
            <w:div w:id="1362433339">
              <w:marLeft w:val="0"/>
              <w:marRight w:val="0"/>
              <w:marTop w:val="0"/>
              <w:marBottom w:val="0"/>
              <w:divBdr>
                <w:top w:val="none" w:sz="0" w:space="0" w:color="auto"/>
                <w:left w:val="none" w:sz="0" w:space="0" w:color="auto"/>
                <w:bottom w:val="none" w:sz="0" w:space="0" w:color="auto"/>
                <w:right w:val="none" w:sz="0" w:space="0" w:color="auto"/>
              </w:divBdr>
            </w:div>
            <w:div w:id="240338385">
              <w:marLeft w:val="0"/>
              <w:marRight w:val="0"/>
              <w:marTop w:val="0"/>
              <w:marBottom w:val="0"/>
              <w:divBdr>
                <w:top w:val="none" w:sz="0" w:space="0" w:color="auto"/>
                <w:left w:val="none" w:sz="0" w:space="0" w:color="auto"/>
                <w:bottom w:val="none" w:sz="0" w:space="0" w:color="auto"/>
                <w:right w:val="none" w:sz="0" w:space="0" w:color="auto"/>
              </w:divBdr>
            </w:div>
            <w:div w:id="203653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517796">
      <w:bodyDiv w:val="1"/>
      <w:marLeft w:val="0"/>
      <w:marRight w:val="0"/>
      <w:marTop w:val="0"/>
      <w:marBottom w:val="0"/>
      <w:divBdr>
        <w:top w:val="none" w:sz="0" w:space="0" w:color="auto"/>
        <w:left w:val="none" w:sz="0" w:space="0" w:color="auto"/>
        <w:bottom w:val="none" w:sz="0" w:space="0" w:color="auto"/>
        <w:right w:val="none" w:sz="0" w:space="0" w:color="auto"/>
      </w:divBdr>
      <w:divsChild>
        <w:div w:id="1366365319">
          <w:marLeft w:val="0"/>
          <w:marRight w:val="0"/>
          <w:marTop w:val="0"/>
          <w:marBottom w:val="0"/>
          <w:divBdr>
            <w:top w:val="none" w:sz="0" w:space="0" w:color="auto"/>
            <w:left w:val="none" w:sz="0" w:space="0" w:color="auto"/>
            <w:bottom w:val="none" w:sz="0" w:space="0" w:color="auto"/>
            <w:right w:val="none" w:sz="0" w:space="0" w:color="auto"/>
          </w:divBdr>
          <w:divsChild>
            <w:div w:id="572004720">
              <w:marLeft w:val="0"/>
              <w:marRight w:val="0"/>
              <w:marTop w:val="0"/>
              <w:marBottom w:val="0"/>
              <w:divBdr>
                <w:top w:val="none" w:sz="0" w:space="0" w:color="auto"/>
                <w:left w:val="none" w:sz="0" w:space="0" w:color="auto"/>
                <w:bottom w:val="none" w:sz="0" w:space="0" w:color="auto"/>
                <w:right w:val="none" w:sz="0" w:space="0" w:color="auto"/>
              </w:divBdr>
            </w:div>
            <w:div w:id="1722170941">
              <w:marLeft w:val="0"/>
              <w:marRight w:val="0"/>
              <w:marTop w:val="0"/>
              <w:marBottom w:val="0"/>
              <w:divBdr>
                <w:top w:val="none" w:sz="0" w:space="0" w:color="auto"/>
                <w:left w:val="none" w:sz="0" w:space="0" w:color="auto"/>
                <w:bottom w:val="none" w:sz="0" w:space="0" w:color="auto"/>
                <w:right w:val="none" w:sz="0" w:space="0" w:color="auto"/>
              </w:divBdr>
            </w:div>
            <w:div w:id="1446122392">
              <w:marLeft w:val="0"/>
              <w:marRight w:val="0"/>
              <w:marTop w:val="0"/>
              <w:marBottom w:val="0"/>
              <w:divBdr>
                <w:top w:val="none" w:sz="0" w:space="0" w:color="auto"/>
                <w:left w:val="none" w:sz="0" w:space="0" w:color="auto"/>
                <w:bottom w:val="none" w:sz="0" w:space="0" w:color="auto"/>
                <w:right w:val="none" w:sz="0" w:space="0" w:color="auto"/>
              </w:divBdr>
            </w:div>
            <w:div w:id="1321730776">
              <w:marLeft w:val="0"/>
              <w:marRight w:val="0"/>
              <w:marTop w:val="0"/>
              <w:marBottom w:val="0"/>
              <w:divBdr>
                <w:top w:val="none" w:sz="0" w:space="0" w:color="auto"/>
                <w:left w:val="none" w:sz="0" w:space="0" w:color="auto"/>
                <w:bottom w:val="none" w:sz="0" w:space="0" w:color="auto"/>
                <w:right w:val="none" w:sz="0" w:space="0" w:color="auto"/>
              </w:divBdr>
            </w:div>
            <w:div w:id="688993441">
              <w:marLeft w:val="0"/>
              <w:marRight w:val="0"/>
              <w:marTop w:val="0"/>
              <w:marBottom w:val="0"/>
              <w:divBdr>
                <w:top w:val="none" w:sz="0" w:space="0" w:color="auto"/>
                <w:left w:val="none" w:sz="0" w:space="0" w:color="auto"/>
                <w:bottom w:val="none" w:sz="0" w:space="0" w:color="auto"/>
                <w:right w:val="none" w:sz="0" w:space="0" w:color="auto"/>
              </w:divBdr>
            </w:div>
            <w:div w:id="486433962">
              <w:marLeft w:val="0"/>
              <w:marRight w:val="0"/>
              <w:marTop w:val="0"/>
              <w:marBottom w:val="0"/>
              <w:divBdr>
                <w:top w:val="none" w:sz="0" w:space="0" w:color="auto"/>
                <w:left w:val="none" w:sz="0" w:space="0" w:color="auto"/>
                <w:bottom w:val="none" w:sz="0" w:space="0" w:color="auto"/>
                <w:right w:val="none" w:sz="0" w:space="0" w:color="auto"/>
              </w:divBdr>
            </w:div>
            <w:div w:id="1830173287">
              <w:marLeft w:val="0"/>
              <w:marRight w:val="0"/>
              <w:marTop w:val="0"/>
              <w:marBottom w:val="0"/>
              <w:divBdr>
                <w:top w:val="none" w:sz="0" w:space="0" w:color="auto"/>
                <w:left w:val="none" w:sz="0" w:space="0" w:color="auto"/>
                <w:bottom w:val="none" w:sz="0" w:space="0" w:color="auto"/>
                <w:right w:val="none" w:sz="0" w:space="0" w:color="auto"/>
              </w:divBdr>
            </w:div>
            <w:div w:id="170292799">
              <w:marLeft w:val="0"/>
              <w:marRight w:val="0"/>
              <w:marTop w:val="0"/>
              <w:marBottom w:val="0"/>
              <w:divBdr>
                <w:top w:val="none" w:sz="0" w:space="0" w:color="auto"/>
                <w:left w:val="none" w:sz="0" w:space="0" w:color="auto"/>
                <w:bottom w:val="none" w:sz="0" w:space="0" w:color="auto"/>
                <w:right w:val="none" w:sz="0" w:space="0" w:color="auto"/>
              </w:divBdr>
            </w:div>
            <w:div w:id="1904946917">
              <w:marLeft w:val="0"/>
              <w:marRight w:val="0"/>
              <w:marTop w:val="0"/>
              <w:marBottom w:val="0"/>
              <w:divBdr>
                <w:top w:val="none" w:sz="0" w:space="0" w:color="auto"/>
                <w:left w:val="none" w:sz="0" w:space="0" w:color="auto"/>
                <w:bottom w:val="none" w:sz="0" w:space="0" w:color="auto"/>
                <w:right w:val="none" w:sz="0" w:space="0" w:color="auto"/>
              </w:divBdr>
            </w:div>
            <w:div w:id="307512376">
              <w:marLeft w:val="0"/>
              <w:marRight w:val="0"/>
              <w:marTop w:val="0"/>
              <w:marBottom w:val="0"/>
              <w:divBdr>
                <w:top w:val="none" w:sz="0" w:space="0" w:color="auto"/>
                <w:left w:val="none" w:sz="0" w:space="0" w:color="auto"/>
                <w:bottom w:val="none" w:sz="0" w:space="0" w:color="auto"/>
                <w:right w:val="none" w:sz="0" w:space="0" w:color="auto"/>
              </w:divBdr>
            </w:div>
            <w:div w:id="655375776">
              <w:marLeft w:val="0"/>
              <w:marRight w:val="0"/>
              <w:marTop w:val="0"/>
              <w:marBottom w:val="0"/>
              <w:divBdr>
                <w:top w:val="none" w:sz="0" w:space="0" w:color="auto"/>
                <w:left w:val="none" w:sz="0" w:space="0" w:color="auto"/>
                <w:bottom w:val="none" w:sz="0" w:space="0" w:color="auto"/>
                <w:right w:val="none" w:sz="0" w:space="0" w:color="auto"/>
              </w:divBdr>
            </w:div>
            <w:div w:id="1223907720">
              <w:marLeft w:val="0"/>
              <w:marRight w:val="0"/>
              <w:marTop w:val="0"/>
              <w:marBottom w:val="0"/>
              <w:divBdr>
                <w:top w:val="none" w:sz="0" w:space="0" w:color="auto"/>
                <w:left w:val="none" w:sz="0" w:space="0" w:color="auto"/>
                <w:bottom w:val="none" w:sz="0" w:space="0" w:color="auto"/>
                <w:right w:val="none" w:sz="0" w:space="0" w:color="auto"/>
              </w:divBdr>
            </w:div>
            <w:div w:id="1739205374">
              <w:marLeft w:val="0"/>
              <w:marRight w:val="0"/>
              <w:marTop w:val="0"/>
              <w:marBottom w:val="0"/>
              <w:divBdr>
                <w:top w:val="none" w:sz="0" w:space="0" w:color="auto"/>
                <w:left w:val="none" w:sz="0" w:space="0" w:color="auto"/>
                <w:bottom w:val="none" w:sz="0" w:space="0" w:color="auto"/>
                <w:right w:val="none" w:sz="0" w:space="0" w:color="auto"/>
              </w:divBdr>
            </w:div>
            <w:div w:id="1439374900">
              <w:marLeft w:val="0"/>
              <w:marRight w:val="0"/>
              <w:marTop w:val="0"/>
              <w:marBottom w:val="0"/>
              <w:divBdr>
                <w:top w:val="none" w:sz="0" w:space="0" w:color="auto"/>
                <w:left w:val="none" w:sz="0" w:space="0" w:color="auto"/>
                <w:bottom w:val="none" w:sz="0" w:space="0" w:color="auto"/>
                <w:right w:val="none" w:sz="0" w:space="0" w:color="auto"/>
              </w:divBdr>
            </w:div>
            <w:div w:id="830633730">
              <w:marLeft w:val="0"/>
              <w:marRight w:val="0"/>
              <w:marTop w:val="0"/>
              <w:marBottom w:val="0"/>
              <w:divBdr>
                <w:top w:val="none" w:sz="0" w:space="0" w:color="auto"/>
                <w:left w:val="none" w:sz="0" w:space="0" w:color="auto"/>
                <w:bottom w:val="none" w:sz="0" w:space="0" w:color="auto"/>
                <w:right w:val="none" w:sz="0" w:space="0" w:color="auto"/>
              </w:divBdr>
            </w:div>
            <w:div w:id="606275490">
              <w:marLeft w:val="0"/>
              <w:marRight w:val="0"/>
              <w:marTop w:val="0"/>
              <w:marBottom w:val="0"/>
              <w:divBdr>
                <w:top w:val="none" w:sz="0" w:space="0" w:color="auto"/>
                <w:left w:val="none" w:sz="0" w:space="0" w:color="auto"/>
                <w:bottom w:val="none" w:sz="0" w:space="0" w:color="auto"/>
                <w:right w:val="none" w:sz="0" w:space="0" w:color="auto"/>
              </w:divBdr>
            </w:div>
            <w:div w:id="1861123557">
              <w:marLeft w:val="0"/>
              <w:marRight w:val="0"/>
              <w:marTop w:val="0"/>
              <w:marBottom w:val="0"/>
              <w:divBdr>
                <w:top w:val="none" w:sz="0" w:space="0" w:color="auto"/>
                <w:left w:val="none" w:sz="0" w:space="0" w:color="auto"/>
                <w:bottom w:val="none" w:sz="0" w:space="0" w:color="auto"/>
                <w:right w:val="none" w:sz="0" w:space="0" w:color="auto"/>
              </w:divBdr>
            </w:div>
            <w:div w:id="1565023165">
              <w:marLeft w:val="0"/>
              <w:marRight w:val="0"/>
              <w:marTop w:val="0"/>
              <w:marBottom w:val="0"/>
              <w:divBdr>
                <w:top w:val="none" w:sz="0" w:space="0" w:color="auto"/>
                <w:left w:val="none" w:sz="0" w:space="0" w:color="auto"/>
                <w:bottom w:val="none" w:sz="0" w:space="0" w:color="auto"/>
                <w:right w:val="none" w:sz="0" w:space="0" w:color="auto"/>
              </w:divBdr>
            </w:div>
            <w:div w:id="244851386">
              <w:marLeft w:val="0"/>
              <w:marRight w:val="0"/>
              <w:marTop w:val="0"/>
              <w:marBottom w:val="0"/>
              <w:divBdr>
                <w:top w:val="none" w:sz="0" w:space="0" w:color="auto"/>
                <w:left w:val="none" w:sz="0" w:space="0" w:color="auto"/>
                <w:bottom w:val="none" w:sz="0" w:space="0" w:color="auto"/>
                <w:right w:val="none" w:sz="0" w:space="0" w:color="auto"/>
              </w:divBdr>
            </w:div>
            <w:div w:id="1561944570">
              <w:marLeft w:val="0"/>
              <w:marRight w:val="0"/>
              <w:marTop w:val="0"/>
              <w:marBottom w:val="0"/>
              <w:divBdr>
                <w:top w:val="none" w:sz="0" w:space="0" w:color="auto"/>
                <w:left w:val="none" w:sz="0" w:space="0" w:color="auto"/>
                <w:bottom w:val="none" w:sz="0" w:space="0" w:color="auto"/>
                <w:right w:val="none" w:sz="0" w:space="0" w:color="auto"/>
              </w:divBdr>
            </w:div>
            <w:div w:id="1484469812">
              <w:marLeft w:val="0"/>
              <w:marRight w:val="0"/>
              <w:marTop w:val="0"/>
              <w:marBottom w:val="0"/>
              <w:divBdr>
                <w:top w:val="none" w:sz="0" w:space="0" w:color="auto"/>
                <w:left w:val="none" w:sz="0" w:space="0" w:color="auto"/>
                <w:bottom w:val="none" w:sz="0" w:space="0" w:color="auto"/>
                <w:right w:val="none" w:sz="0" w:space="0" w:color="auto"/>
              </w:divBdr>
            </w:div>
            <w:div w:id="20253817">
              <w:marLeft w:val="0"/>
              <w:marRight w:val="0"/>
              <w:marTop w:val="0"/>
              <w:marBottom w:val="0"/>
              <w:divBdr>
                <w:top w:val="none" w:sz="0" w:space="0" w:color="auto"/>
                <w:left w:val="none" w:sz="0" w:space="0" w:color="auto"/>
                <w:bottom w:val="none" w:sz="0" w:space="0" w:color="auto"/>
                <w:right w:val="none" w:sz="0" w:space="0" w:color="auto"/>
              </w:divBdr>
            </w:div>
            <w:div w:id="163669403">
              <w:marLeft w:val="0"/>
              <w:marRight w:val="0"/>
              <w:marTop w:val="0"/>
              <w:marBottom w:val="0"/>
              <w:divBdr>
                <w:top w:val="none" w:sz="0" w:space="0" w:color="auto"/>
                <w:left w:val="none" w:sz="0" w:space="0" w:color="auto"/>
                <w:bottom w:val="none" w:sz="0" w:space="0" w:color="auto"/>
                <w:right w:val="none" w:sz="0" w:space="0" w:color="auto"/>
              </w:divBdr>
            </w:div>
            <w:div w:id="524904286">
              <w:marLeft w:val="0"/>
              <w:marRight w:val="0"/>
              <w:marTop w:val="0"/>
              <w:marBottom w:val="0"/>
              <w:divBdr>
                <w:top w:val="none" w:sz="0" w:space="0" w:color="auto"/>
                <w:left w:val="none" w:sz="0" w:space="0" w:color="auto"/>
                <w:bottom w:val="none" w:sz="0" w:space="0" w:color="auto"/>
                <w:right w:val="none" w:sz="0" w:space="0" w:color="auto"/>
              </w:divBdr>
            </w:div>
            <w:div w:id="382023210">
              <w:marLeft w:val="0"/>
              <w:marRight w:val="0"/>
              <w:marTop w:val="0"/>
              <w:marBottom w:val="0"/>
              <w:divBdr>
                <w:top w:val="none" w:sz="0" w:space="0" w:color="auto"/>
                <w:left w:val="none" w:sz="0" w:space="0" w:color="auto"/>
                <w:bottom w:val="none" w:sz="0" w:space="0" w:color="auto"/>
                <w:right w:val="none" w:sz="0" w:space="0" w:color="auto"/>
              </w:divBdr>
            </w:div>
            <w:div w:id="192613674">
              <w:marLeft w:val="0"/>
              <w:marRight w:val="0"/>
              <w:marTop w:val="0"/>
              <w:marBottom w:val="0"/>
              <w:divBdr>
                <w:top w:val="none" w:sz="0" w:space="0" w:color="auto"/>
                <w:left w:val="none" w:sz="0" w:space="0" w:color="auto"/>
                <w:bottom w:val="none" w:sz="0" w:space="0" w:color="auto"/>
                <w:right w:val="none" w:sz="0" w:space="0" w:color="auto"/>
              </w:divBdr>
            </w:div>
            <w:div w:id="355469051">
              <w:marLeft w:val="0"/>
              <w:marRight w:val="0"/>
              <w:marTop w:val="0"/>
              <w:marBottom w:val="0"/>
              <w:divBdr>
                <w:top w:val="none" w:sz="0" w:space="0" w:color="auto"/>
                <w:left w:val="none" w:sz="0" w:space="0" w:color="auto"/>
                <w:bottom w:val="none" w:sz="0" w:space="0" w:color="auto"/>
                <w:right w:val="none" w:sz="0" w:space="0" w:color="auto"/>
              </w:divBdr>
            </w:div>
            <w:div w:id="140614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986">
      <w:bodyDiv w:val="1"/>
      <w:marLeft w:val="0"/>
      <w:marRight w:val="0"/>
      <w:marTop w:val="0"/>
      <w:marBottom w:val="0"/>
      <w:divBdr>
        <w:top w:val="none" w:sz="0" w:space="0" w:color="auto"/>
        <w:left w:val="none" w:sz="0" w:space="0" w:color="auto"/>
        <w:bottom w:val="none" w:sz="0" w:space="0" w:color="auto"/>
        <w:right w:val="none" w:sz="0" w:space="0" w:color="auto"/>
      </w:divBdr>
      <w:divsChild>
        <w:div w:id="1205295475">
          <w:marLeft w:val="0"/>
          <w:marRight w:val="0"/>
          <w:marTop w:val="0"/>
          <w:marBottom w:val="0"/>
          <w:divBdr>
            <w:top w:val="none" w:sz="0" w:space="0" w:color="auto"/>
            <w:left w:val="none" w:sz="0" w:space="0" w:color="auto"/>
            <w:bottom w:val="none" w:sz="0" w:space="0" w:color="auto"/>
            <w:right w:val="none" w:sz="0" w:space="0" w:color="auto"/>
          </w:divBdr>
          <w:divsChild>
            <w:div w:id="25643576">
              <w:marLeft w:val="0"/>
              <w:marRight w:val="0"/>
              <w:marTop w:val="0"/>
              <w:marBottom w:val="0"/>
              <w:divBdr>
                <w:top w:val="none" w:sz="0" w:space="0" w:color="auto"/>
                <w:left w:val="none" w:sz="0" w:space="0" w:color="auto"/>
                <w:bottom w:val="none" w:sz="0" w:space="0" w:color="auto"/>
                <w:right w:val="none" w:sz="0" w:space="0" w:color="auto"/>
              </w:divBdr>
            </w:div>
            <w:div w:id="1793595318">
              <w:marLeft w:val="0"/>
              <w:marRight w:val="0"/>
              <w:marTop w:val="0"/>
              <w:marBottom w:val="0"/>
              <w:divBdr>
                <w:top w:val="none" w:sz="0" w:space="0" w:color="auto"/>
                <w:left w:val="none" w:sz="0" w:space="0" w:color="auto"/>
                <w:bottom w:val="none" w:sz="0" w:space="0" w:color="auto"/>
                <w:right w:val="none" w:sz="0" w:space="0" w:color="auto"/>
              </w:divBdr>
            </w:div>
            <w:div w:id="792217280">
              <w:marLeft w:val="0"/>
              <w:marRight w:val="0"/>
              <w:marTop w:val="0"/>
              <w:marBottom w:val="0"/>
              <w:divBdr>
                <w:top w:val="none" w:sz="0" w:space="0" w:color="auto"/>
                <w:left w:val="none" w:sz="0" w:space="0" w:color="auto"/>
                <w:bottom w:val="none" w:sz="0" w:space="0" w:color="auto"/>
                <w:right w:val="none" w:sz="0" w:space="0" w:color="auto"/>
              </w:divBdr>
            </w:div>
            <w:div w:id="1438990658">
              <w:marLeft w:val="0"/>
              <w:marRight w:val="0"/>
              <w:marTop w:val="0"/>
              <w:marBottom w:val="0"/>
              <w:divBdr>
                <w:top w:val="none" w:sz="0" w:space="0" w:color="auto"/>
                <w:left w:val="none" w:sz="0" w:space="0" w:color="auto"/>
                <w:bottom w:val="none" w:sz="0" w:space="0" w:color="auto"/>
                <w:right w:val="none" w:sz="0" w:space="0" w:color="auto"/>
              </w:divBdr>
            </w:div>
            <w:div w:id="196049968">
              <w:marLeft w:val="0"/>
              <w:marRight w:val="0"/>
              <w:marTop w:val="0"/>
              <w:marBottom w:val="0"/>
              <w:divBdr>
                <w:top w:val="none" w:sz="0" w:space="0" w:color="auto"/>
                <w:left w:val="none" w:sz="0" w:space="0" w:color="auto"/>
                <w:bottom w:val="none" w:sz="0" w:space="0" w:color="auto"/>
                <w:right w:val="none" w:sz="0" w:space="0" w:color="auto"/>
              </w:divBdr>
            </w:div>
            <w:div w:id="1550412920">
              <w:marLeft w:val="0"/>
              <w:marRight w:val="0"/>
              <w:marTop w:val="0"/>
              <w:marBottom w:val="0"/>
              <w:divBdr>
                <w:top w:val="none" w:sz="0" w:space="0" w:color="auto"/>
                <w:left w:val="none" w:sz="0" w:space="0" w:color="auto"/>
                <w:bottom w:val="none" w:sz="0" w:space="0" w:color="auto"/>
                <w:right w:val="none" w:sz="0" w:space="0" w:color="auto"/>
              </w:divBdr>
            </w:div>
            <w:div w:id="1616208715">
              <w:marLeft w:val="0"/>
              <w:marRight w:val="0"/>
              <w:marTop w:val="0"/>
              <w:marBottom w:val="0"/>
              <w:divBdr>
                <w:top w:val="none" w:sz="0" w:space="0" w:color="auto"/>
                <w:left w:val="none" w:sz="0" w:space="0" w:color="auto"/>
                <w:bottom w:val="none" w:sz="0" w:space="0" w:color="auto"/>
                <w:right w:val="none" w:sz="0" w:space="0" w:color="auto"/>
              </w:divBdr>
            </w:div>
            <w:div w:id="1587688441">
              <w:marLeft w:val="0"/>
              <w:marRight w:val="0"/>
              <w:marTop w:val="0"/>
              <w:marBottom w:val="0"/>
              <w:divBdr>
                <w:top w:val="none" w:sz="0" w:space="0" w:color="auto"/>
                <w:left w:val="none" w:sz="0" w:space="0" w:color="auto"/>
                <w:bottom w:val="none" w:sz="0" w:space="0" w:color="auto"/>
                <w:right w:val="none" w:sz="0" w:space="0" w:color="auto"/>
              </w:divBdr>
            </w:div>
            <w:div w:id="159770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864667">
      <w:bodyDiv w:val="1"/>
      <w:marLeft w:val="0"/>
      <w:marRight w:val="0"/>
      <w:marTop w:val="0"/>
      <w:marBottom w:val="0"/>
      <w:divBdr>
        <w:top w:val="none" w:sz="0" w:space="0" w:color="auto"/>
        <w:left w:val="none" w:sz="0" w:space="0" w:color="auto"/>
        <w:bottom w:val="none" w:sz="0" w:space="0" w:color="auto"/>
        <w:right w:val="none" w:sz="0" w:space="0" w:color="auto"/>
      </w:divBdr>
      <w:divsChild>
        <w:div w:id="814180560">
          <w:marLeft w:val="0"/>
          <w:marRight w:val="0"/>
          <w:marTop w:val="0"/>
          <w:marBottom w:val="0"/>
          <w:divBdr>
            <w:top w:val="none" w:sz="0" w:space="0" w:color="auto"/>
            <w:left w:val="none" w:sz="0" w:space="0" w:color="auto"/>
            <w:bottom w:val="none" w:sz="0" w:space="0" w:color="auto"/>
            <w:right w:val="none" w:sz="0" w:space="0" w:color="auto"/>
          </w:divBdr>
          <w:divsChild>
            <w:div w:id="43779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849650">
      <w:bodyDiv w:val="1"/>
      <w:marLeft w:val="0"/>
      <w:marRight w:val="0"/>
      <w:marTop w:val="0"/>
      <w:marBottom w:val="0"/>
      <w:divBdr>
        <w:top w:val="none" w:sz="0" w:space="0" w:color="auto"/>
        <w:left w:val="none" w:sz="0" w:space="0" w:color="auto"/>
        <w:bottom w:val="none" w:sz="0" w:space="0" w:color="auto"/>
        <w:right w:val="none" w:sz="0" w:space="0" w:color="auto"/>
      </w:divBdr>
      <w:divsChild>
        <w:div w:id="1095201841">
          <w:marLeft w:val="0"/>
          <w:marRight w:val="0"/>
          <w:marTop w:val="0"/>
          <w:marBottom w:val="0"/>
          <w:divBdr>
            <w:top w:val="none" w:sz="0" w:space="0" w:color="auto"/>
            <w:left w:val="none" w:sz="0" w:space="0" w:color="auto"/>
            <w:bottom w:val="none" w:sz="0" w:space="0" w:color="auto"/>
            <w:right w:val="none" w:sz="0" w:space="0" w:color="auto"/>
          </w:divBdr>
          <w:divsChild>
            <w:div w:id="1921213913">
              <w:marLeft w:val="0"/>
              <w:marRight w:val="0"/>
              <w:marTop w:val="0"/>
              <w:marBottom w:val="0"/>
              <w:divBdr>
                <w:top w:val="none" w:sz="0" w:space="0" w:color="auto"/>
                <w:left w:val="none" w:sz="0" w:space="0" w:color="auto"/>
                <w:bottom w:val="none" w:sz="0" w:space="0" w:color="auto"/>
                <w:right w:val="none" w:sz="0" w:space="0" w:color="auto"/>
              </w:divBdr>
            </w:div>
            <w:div w:id="1585528318">
              <w:marLeft w:val="0"/>
              <w:marRight w:val="0"/>
              <w:marTop w:val="0"/>
              <w:marBottom w:val="0"/>
              <w:divBdr>
                <w:top w:val="none" w:sz="0" w:space="0" w:color="auto"/>
                <w:left w:val="none" w:sz="0" w:space="0" w:color="auto"/>
                <w:bottom w:val="none" w:sz="0" w:space="0" w:color="auto"/>
                <w:right w:val="none" w:sz="0" w:space="0" w:color="auto"/>
              </w:divBdr>
            </w:div>
            <w:div w:id="1262839832">
              <w:marLeft w:val="0"/>
              <w:marRight w:val="0"/>
              <w:marTop w:val="0"/>
              <w:marBottom w:val="0"/>
              <w:divBdr>
                <w:top w:val="none" w:sz="0" w:space="0" w:color="auto"/>
                <w:left w:val="none" w:sz="0" w:space="0" w:color="auto"/>
                <w:bottom w:val="none" w:sz="0" w:space="0" w:color="auto"/>
                <w:right w:val="none" w:sz="0" w:space="0" w:color="auto"/>
              </w:divBdr>
            </w:div>
            <w:div w:id="87698593">
              <w:marLeft w:val="0"/>
              <w:marRight w:val="0"/>
              <w:marTop w:val="0"/>
              <w:marBottom w:val="0"/>
              <w:divBdr>
                <w:top w:val="none" w:sz="0" w:space="0" w:color="auto"/>
                <w:left w:val="none" w:sz="0" w:space="0" w:color="auto"/>
                <w:bottom w:val="none" w:sz="0" w:space="0" w:color="auto"/>
                <w:right w:val="none" w:sz="0" w:space="0" w:color="auto"/>
              </w:divBdr>
            </w:div>
            <w:div w:id="1112280538">
              <w:marLeft w:val="0"/>
              <w:marRight w:val="0"/>
              <w:marTop w:val="0"/>
              <w:marBottom w:val="0"/>
              <w:divBdr>
                <w:top w:val="none" w:sz="0" w:space="0" w:color="auto"/>
                <w:left w:val="none" w:sz="0" w:space="0" w:color="auto"/>
                <w:bottom w:val="none" w:sz="0" w:space="0" w:color="auto"/>
                <w:right w:val="none" w:sz="0" w:space="0" w:color="auto"/>
              </w:divBdr>
            </w:div>
            <w:div w:id="2146580707">
              <w:marLeft w:val="0"/>
              <w:marRight w:val="0"/>
              <w:marTop w:val="0"/>
              <w:marBottom w:val="0"/>
              <w:divBdr>
                <w:top w:val="none" w:sz="0" w:space="0" w:color="auto"/>
                <w:left w:val="none" w:sz="0" w:space="0" w:color="auto"/>
                <w:bottom w:val="none" w:sz="0" w:space="0" w:color="auto"/>
                <w:right w:val="none" w:sz="0" w:space="0" w:color="auto"/>
              </w:divBdr>
            </w:div>
            <w:div w:id="1804738415">
              <w:marLeft w:val="0"/>
              <w:marRight w:val="0"/>
              <w:marTop w:val="0"/>
              <w:marBottom w:val="0"/>
              <w:divBdr>
                <w:top w:val="none" w:sz="0" w:space="0" w:color="auto"/>
                <w:left w:val="none" w:sz="0" w:space="0" w:color="auto"/>
                <w:bottom w:val="none" w:sz="0" w:space="0" w:color="auto"/>
                <w:right w:val="none" w:sz="0" w:space="0" w:color="auto"/>
              </w:divBdr>
            </w:div>
            <w:div w:id="1916671726">
              <w:marLeft w:val="0"/>
              <w:marRight w:val="0"/>
              <w:marTop w:val="0"/>
              <w:marBottom w:val="0"/>
              <w:divBdr>
                <w:top w:val="none" w:sz="0" w:space="0" w:color="auto"/>
                <w:left w:val="none" w:sz="0" w:space="0" w:color="auto"/>
                <w:bottom w:val="none" w:sz="0" w:space="0" w:color="auto"/>
                <w:right w:val="none" w:sz="0" w:space="0" w:color="auto"/>
              </w:divBdr>
            </w:div>
            <w:div w:id="845363169">
              <w:marLeft w:val="0"/>
              <w:marRight w:val="0"/>
              <w:marTop w:val="0"/>
              <w:marBottom w:val="0"/>
              <w:divBdr>
                <w:top w:val="none" w:sz="0" w:space="0" w:color="auto"/>
                <w:left w:val="none" w:sz="0" w:space="0" w:color="auto"/>
                <w:bottom w:val="none" w:sz="0" w:space="0" w:color="auto"/>
                <w:right w:val="none" w:sz="0" w:space="0" w:color="auto"/>
              </w:divBdr>
            </w:div>
            <w:div w:id="1355107431">
              <w:marLeft w:val="0"/>
              <w:marRight w:val="0"/>
              <w:marTop w:val="0"/>
              <w:marBottom w:val="0"/>
              <w:divBdr>
                <w:top w:val="none" w:sz="0" w:space="0" w:color="auto"/>
                <w:left w:val="none" w:sz="0" w:space="0" w:color="auto"/>
                <w:bottom w:val="none" w:sz="0" w:space="0" w:color="auto"/>
                <w:right w:val="none" w:sz="0" w:space="0" w:color="auto"/>
              </w:divBdr>
            </w:div>
            <w:div w:id="760177832">
              <w:marLeft w:val="0"/>
              <w:marRight w:val="0"/>
              <w:marTop w:val="0"/>
              <w:marBottom w:val="0"/>
              <w:divBdr>
                <w:top w:val="none" w:sz="0" w:space="0" w:color="auto"/>
                <w:left w:val="none" w:sz="0" w:space="0" w:color="auto"/>
                <w:bottom w:val="none" w:sz="0" w:space="0" w:color="auto"/>
                <w:right w:val="none" w:sz="0" w:space="0" w:color="auto"/>
              </w:divBdr>
            </w:div>
            <w:div w:id="940602079">
              <w:marLeft w:val="0"/>
              <w:marRight w:val="0"/>
              <w:marTop w:val="0"/>
              <w:marBottom w:val="0"/>
              <w:divBdr>
                <w:top w:val="none" w:sz="0" w:space="0" w:color="auto"/>
                <w:left w:val="none" w:sz="0" w:space="0" w:color="auto"/>
                <w:bottom w:val="none" w:sz="0" w:space="0" w:color="auto"/>
                <w:right w:val="none" w:sz="0" w:space="0" w:color="auto"/>
              </w:divBdr>
            </w:div>
            <w:div w:id="2129927542">
              <w:marLeft w:val="0"/>
              <w:marRight w:val="0"/>
              <w:marTop w:val="0"/>
              <w:marBottom w:val="0"/>
              <w:divBdr>
                <w:top w:val="none" w:sz="0" w:space="0" w:color="auto"/>
                <w:left w:val="none" w:sz="0" w:space="0" w:color="auto"/>
                <w:bottom w:val="none" w:sz="0" w:space="0" w:color="auto"/>
                <w:right w:val="none" w:sz="0" w:space="0" w:color="auto"/>
              </w:divBdr>
            </w:div>
            <w:div w:id="1487474629">
              <w:marLeft w:val="0"/>
              <w:marRight w:val="0"/>
              <w:marTop w:val="0"/>
              <w:marBottom w:val="0"/>
              <w:divBdr>
                <w:top w:val="none" w:sz="0" w:space="0" w:color="auto"/>
                <w:left w:val="none" w:sz="0" w:space="0" w:color="auto"/>
                <w:bottom w:val="none" w:sz="0" w:space="0" w:color="auto"/>
                <w:right w:val="none" w:sz="0" w:space="0" w:color="auto"/>
              </w:divBdr>
            </w:div>
            <w:div w:id="33432624">
              <w:marLeft w:val="0"/>
              <w:marRight w:val="0"/>
              <w:marTop w:val="0"/>
              <w:marBottom w:val="0"/>
              <w:divBdr>
                <w:top w:val="none" w:sz="0" w:space="0" w:color="auto"/>
                <w:left w:val="none" w:sz="0" w:space="0" w:color="auto"/>
                <w:bottom w:val="none" w:sz="0" w:space="0" w:color="auto"/>
                <w:right w:val="none" w:sz="0" w:space="0" w:color="auto"/>
              </w:divBdr>
            </w:div>
            <w:div w:id="1490168408">
              <w:marLeft w:val="0"/>
              <w:marRight w:val="0"/>
              <w:marTop w:val="0"/>
              <w:marBottom w:val="0"/>
              <w:divBdr>
                <w:top w:val="none" w:sz="0" w:space="0" w:color="auto"/>
                <w:left w:val="none" w:sz="0" w:space="0" w:color="auto"/>
                <w:bottom w:val="none" w:sz="0" w:space="0" w:color="auto"/>
                <w:right w:val="none" w:sz="0" w:space="0" w:color="auto"/>
              </w:divBdr>
            </w:div>
            <w:div w:id="177694565">
              <w:marLeft w:val="0"/>
              <w:marRight w:val="0"/>
              <w:marTop w:val="0"/>
              <w:marBottom w:val="0"/>
              <w:divBdr>
                <w:top w:val="none" w:sz="0" w:space="0" w:color="auto"/>
                <w:left w:val="none" w:sz="0" w:space="0" w:color="auto"/>
                <w:bottom w:val="none" w:sz="0" w:space="0" w:color="auto"/>
                <w:right w:val="none" w:sz="0" w:space="0" w:color="auto"/>
              </w:divBdr>
            </w:div>
            <w:div w:id="767232790">
              <w:marLeft w:val="0"/>
              <w:marRight w:val="0"/>
              <w:marTop w:val="0"/>
              <w:marBottom w:val="0"/>
              <w:divBdr>
                <w:top w:val="none" w:sz="0" w:space="0" w:color="auto"/>
                <w:left w:val="none" w:sz="0" w:space="0" w:color="auto"/>
                <w:bottom w:val="none" w:sz="0" w:space="0" w:color="auto"/>
                <w:right w:val="none" w:sz="0" w:space="0" w:color="auto"/>
              </w:divBdr>
            </w:div>
            <w:div w:id="1629823941">
              <w:marLeft w:val="0"/>
              <w:marRight w:val="0"/>
              <w:marTop w:val="0"/>
              <w:marBottom w:val="0"/>
              <w:divBdr>
                <w:top w:val="none" w:sz="0" w:space="0" w:color="auto"/>
                <w:left w:val="none" w:sz="0" w:space="0" w:color="auto"/>
                <w:bottom w:val="none" w:sz="0" w:space="0" w:color="auto"/>
                <w:right w:val="none" w:sz="0" w:space="0" w:color="auto"/>
              </w:divBdr>
            </w:div>
            <w:div w:id="1466122388">
              <w:marLeft w:val="0"/>
              <w:marRight w:val="0"/>
              <w:marTop w:val="0"/>
              <w:marBottom w:val="0"/>
              <w:divBdr>
                <w:top w:val="none" w:sz="0" w:space="0" w:color="auto"/>
                <w:left w:val="none" w:sz="0" w:space="0" w:color="auto"/>
                <w:bottom w:val="none" w:sz="0" w:space="0" w:color="auto"/>
                <w:right w:val="none" w:sz="0" w:space="0" w:color="auto"/>
              </w:divBdr>
            </w:div>
            <w:div w:id="2106613844">
              <w:marLeft w:val="0"/>
              <w:marRight w:val="0"/>
              <w:marTop w:val="0"/>
              <w:marBottom w:val="0"/>
              <w:divBdr>
                <w:top w:val="none" w:sz="0" w:space="0" w:color="auto"/>
                <w:left w:val="none" w:sz="0" w:space="0" w:color="auto"/>
                <w:bottom w:val="none" w:sz="0" w:space="0" w:color="auto"/>
                <w:right w:val="none" w:sz="0" w:space="0" w:color="auto"/>
              </w:divBdr>
            </w:div>
            <w:div w:id="515191905">
              <w:marLeft w:val="0"/>
              <w:marRight w:val="0"/>
              <w:marTop w:val="0"/>
              <w:marBottom w:val="0"/>
              <w:divBdr>
                <w:top w:val="none" w:sz="0" w:space="0" w:color="auto"/>
                <w:left w:val="none" w:sz="0" w:space="0" w:color="auto"/>
                <w:bottom w:val="none" w:sz="0" w:space="0" w:color="auto"/>
                <w:right w:val="none" w:sz="0" w:space="0" w:color="auto"/>
              </w:divBdr>
            </w:div>
            <w:div w:id="1954434445">
              <w:marLeft w:val="0"/>
              <w:marRight w:val="0"/>
              <w:marTop w:val="0"/>
              <w:marBottom w:val="0"/>
              <w:divBdr>
                <w:top w:val="none" w:sz="0" w:space="0" w:color="auto"/>
                <w:left w:val="none" w:sz="0" w:space="0" w:color="auto"/>
                <w:bottom w:val="none" w:sz="0" w:space="0" w:color="auto"/>
                <w:right w:val="none" w:sz="0" w:space="0" w:color="auto"/>
              </w:divBdr>
            </w:div>
            <w:div w:id="697392135">
              <w:marLeft w:val="0"/>
              <w:marRight w:val="0"/>
              <w:marTop w:val="0"/>
              <w:marBottom w:val="0"/>
              <w:divBdr>
                <w:top w:val="none" w:sz="0" w:space="0" w:color="auto"/>
                <w:left w:val="none" w:sz="0" w:space="0" w:color="auto"/>
                <w:bottom w:val="none" w:sz="0" w:space="0" w:color="auto"/>
                <w:right w:val="none" w:sz="0" w:space="0" w:color="auto"/>
              </w:divBdr>
            </w:div>
            <w:div w:id="600648958">
              <w:marLeft w:val="0"/>
              <w:marRight w:val="0"/>
              <w:marTop w:val="0"/>
              <w:marBottom w:val="0"/>
              <w:divBdr>
                <w:top w:val="none" w:sz="0" w:space="0" w:color="auto"/>
                <w:left w:val="none" w:sz="0" w:space="0" w:color="auto"/>
                <w:bottom w:val="none" w:sz="0" w:space="0" w:color="auto"/>
                <w:right w:val="none" w:sz="0" w:space="0" w:color="auto"/>
              </w:divBdr>
            </w:div>
            <w:div w:id="761072507">
              <w:marLeft w:val="0"/>
              <w:marRight w:val="0"/>
              <w:marTop w:val="0"/>
              <w:marBottom w:val="0"/>
              <w:divBdr>
                <w:top w:val="none" w:sz="0" w:space="0" w:color="auto"/>
                <w:left w:val="none" w:sz="0" w:space="0" w:color="auto"/>
                <w:bottom w:val="none" w:sz="0" w:space="0" w:color="auto"/>
                <w:right w:val="none" w:sz="0" w:space="0" w:color="auto"/>
              </w:divBdr>
            </w:div>
            <w:div w:id="1933927023">
              <w:marLeft w:val="0"/>
              <w:marRight w:val="0"/>
              <w:marTop w:val="0"/>
              <w:marBottom w:val="0"/>
              <w:divBdr>
                <w:top w:val="none" w:sz="0" w:space="0" w:color="auto"/>
                <w:left w:val="none" w:sz="0" w:space="0" w:color="auto"/>
                <w:bottom w:val="none" w:sz="0" w:space="0" w:color="auto"/>
                <w:right w:val="none" w:sz="0" w:space="0" w:color="auto"/>
              </w:divBdr>
            </w:div>
            <w:div w:id="1368219360">
              <w:marLeft w:val="0"/>
              <w:marRight w:val="0"/>
              <w:marTop w:val="0"/>
              <w:marBottom w:val="0"/>
              <w:divBdr>
                <w:top w:val="none" w:sz="0" w:space="0" w:color="auto"/>
                <w:left w:val="none" w:sz="0" w:space="0" w:color="auto"/>
                <w:bottom w:val="none" w:sz="0" w:space="0" w:color="auto"/>
                <w:right w:val="none" w:sz="0" w:space="0" w:color="auto"/>
              </w:divBdr>
            </w:div>
            <w:div w:id="1485973508">
              <w:marLeft w:val="0"/>
              <w:marRight w:val="0"/>
              <w:marTop w:val="0"/>
              <w:marBottom w:val="0"/>
              <w:divBdr>
                <w:top w:val="none" w:sz="0" w:space="0" w:color="auto"/>
                <w:left w:val="none" w:sz="0" w:space="0" w:color="auto"/>
                <w:bottom w:val="none" w:sz="0" w:space="0" w:color="auto"/>
                <w:right w:val="none" w:sz="0" w:space="0" w:color="auto"/>
              </w:divBdr>
            </w:div>
            <w:div w:id="71651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82251">
      <w:bodyDiv w:val="1"/>
      <w:marLeft w:val="0"/>
      <w:marRight w:val="0"/>
      <w:marTop w:val="0"/>
      <w:marBottom w:val="0"/>
      <w:divBdr>
        <w:top w:val="none" w:sz="0" w:space="0" w:color="auto"/>
        <w:left w:val="none" w:sz="0" w:space="0" w:color="auto"/>
        <w:bottom w:val="none" w:sz="0" w:space="0" w:color="auto"/>
        <w:right w:val="none" w:sz="0" w:space="0" w:color="auto"/>
      </w:divBdr>
      <w:divsChild>
        <w:div w:id="817696283">
          <w:marLeft w:val="0"/>
          <w:marRight w:val="0"/>
          <w:marTop w:val="0"/>
          <w:marBottom w:val="0"/>
          <w:divBdr>
            <w:top w:val="none" w:sz="0" w:space="0" w:color="auto"/>
            <w:left w:val="none" w:sz="0" w:space="0" w:color="auto"/>
            <w:bottom w:val="none" w:sz="0" w:space="0" w:color="auto"/>
            <w:right w:val="none" w:sz="0" w:space="0" w:color="auto"/>
          </w:divBdr>
          <w:divsChild>
            <w:div w:id="1095368799">
              <w:marLeft w:val="0"/>
              <w:marRight w:val="0"/>
              <w:marTop w:val="0"/>
              <w:marBottom w:val="0"/>
              <w:divBdr>
                <w:top w:val="none" w:sz="0" w:space="0" w:color="auto"/>
                <w:left w:val="none" w:sz="0" w:space="0" w:color="auto"/>
                <w:bottom w:val="none" w:sz="0" w:space="0" w:color="auto"/>
                <w:right w:val="none" w:sz="0" w:space="0" w:color="auto"/>
              </w:divBdr>
            </w:div>
            <w:div w:id="922564810">
              <w:marLeft w:val="0"/>
              <w:marRight w:val="0"/>
              <w:marTop w:val="0"/>
              <w:marBottom w:val="0"/>
              <w:divBdr>
                <w:top w:val="none" w:sz="0" w:space="0" w:color="auto"/>
                <w:left w:val="none" w:sz="0" w:space="0" w:color="auto"/>
                <w:bottom w:val="none" w:sz="0" w:space="0" w:color="auto"/>
                <w:right w:val="none" w:sz="0" w:space="0" w:color="auto"/>
              </w:divBdr>
            </w:div>
            <w:div w:id="837817089">
              <w:marLeft w:val="0"/>
              <w:marRight w:val="0"/>
              <w:marTop w:val="0"/>
              <w:marBottom w:val="0"/>
              <w:divBdr>
                <w:top w:val="none" w:sz="0" w:space="0" w:color="auto"/>
                <w:left w:val="none" w:sz="0" w:space="0" w:color="auto"/>
                <w:bottom w:val="none" w:sz="0" w:space="0" w:color="auto"/>
                <w:right w:val="none" w:sz="0" w:space="0" w:color="auto"/>
              </w:divBdr>
            </w:div>
            <w:div w:id="349259819">
              <w:marLeft w:val="0"/>
              <w:marRight w:val="0"/>
              <w:marTop w:val="0"/>
              <w:marBottom w:val="0"/>
              <w:divBdr>
                <w:top w:val="none" w:sz="0" w:space="0" w:color="auto"/>
                <w:left w:val="none" w:sz="0" w:space="0" w:color="auto"/>
                <w:bottom w:val="none" w:sz="0" w:space="0" w:color="auto"/>
                <w:right w:val="none" w:sz="0" w:space="0" w:color="auto"/>
              </w:divBdr>
            </w:div>
            <w:div w:id="1213735609">
              <w:marLeft w:val="0"/>
              <w:marRight w:val="0"/>
              <w:marTop w:val="0"/>
              <w:marBottom w:val="0"/>
              <w:divBdr>
                <w:top w:val="none" w:sz="0" w:space="0" w:color="auto"/>
                <w:left w:val="none" w:sz="0" w:space="0" w:color="auto"/>
                <w:bottom w:val="none" w:sz="0" w:space="0" w:color="auto"/>
                <w:right w:val="none" w:sz="0" w:space="0" w:color="auto"/>
              </w:divBdr>
            </w:div>
            <w:div w:id="601839843">
              <w:marLeft w:val="0"/>
              <w:marRight w:val="0"/>
              <w:marTop w:val="0"/>
              <w:marBottom w:val="0"/>
              <w:divBdr>
                <w:top w:val="none" w:sz="0" w:space="0" w:color="auto"/>
                <w:left w:val="none" w:sz="0" w:space="0" w:color="auto"/>
                <w:bottom w:val="none" w:sz="0" w:space="0" w:color="auto"/>
                <w:right w:val="none" w:sz="0" w:space="0" w:color="auto"/>
              </w:divBdr>
            </w:div>
            <w:div w:id="335038774">
              <w:marLeft w:val="0"/>
              <w:marRight w:val="0"/>
              <w:marTop w:val="0"/>
              <w:marBottom w:val="0"/>
              <w:divBdr>
                <w:top w:val="none" w:sz="0" w:space="0" w:color="auto"/>
                <w:left w:val="none" w:sz="0" w:space="0" w:color="auto"/>
                <w:bottom w:val="none" w:sz="0" w:space="0" w:color="auto"/>
                <w:right w:val="none" w:sz="0" w:space="0" w:color="auto"/>
              </w:divBdr>
            </w:div>
            <w:div w:id="1180968143">
              <w:marLeft w:val="0"/>
              <w:marRight w:val="0"/>
              <w:marTop w:val="0"/>
              <w:marBottom w:val="0"/>
              <w:divBdr>
                <w:top w:val="none" w:sz="0" w:space="0" w:color="auto"/>
                <w:left w:val="none" w:sz="0" w:space="0" w:color="auto"/>
                <w:bottom w:val="none" w:sz="0" w:space="0" w:color="auto"/>
                <w:right w:val="none" w:sz="0" w:space="0" w:color="auto"/>
              </w:divBdr>
            </w:div>
            <w:div w:id="585383427">
              <w:marLeft w:val="0"/>
              <w:marRight w:val="0"/>
              <w:marTop w:val="0"/>
              <w:marBottom w:val="0"/>
              <w:divBdr>
                <w:top w:val="none" w:sz="0" w:space="0" w:color="auto"/>
                <w:left w:val="none" w:sz="0" w:space="0" w:color="auto"/>
                <w:bottom w:val="none" w:sz="0" w:space="0" w:color="auto"/>
                <w:right w:val="none" w:sz="0" w:space="0" w:color="auto"/>
              </w:divBdr>
            </w:div>
            <w:div w:id="309140408">
              <w:marLeft w:val="0"/>
              <w:marRight w:val="0"/>
              <w:marTop w:val="0"/>
              <w:marBottom w:val="0"/>
              <w:divBdr>
                <w:top w:val="none" w:sz="0" w:space="0" w:color="auto"/>
                <w:left w:val="none" w:sz="0" w:space="0" w:color="auto"/>
                <w:bottom w:val="none" w:sz="0" w:space="0" w:color="auto"/>
                <w:right w:val="none" w:sz="0" w:space="0" w:color="auto"/>
              </w:divBdr>
            </w:div>
            <w:div w:id="2070807909">
              <w:marLeft w:val="0"/>
              <w:marRight w:val="0"/>
              <w:marTop w:val="0"/>
              <w:marBottom w:val="0"/>
              <w:divBdr>
                <w:top w:val="none" w:sz="0" w:space="0" w:color="auto"/>
                <w:left w:val="none" w:sz="0" w:space="0" w:color="auto"/>
                <w:bottom w:val="none" w:sz="0" w:space="0" w:color="auto"/>
                <w:right w:val="none" w:sz="0" w:space="0" w:color="auto"/>
              </w:divBdr>
            </w:div>
            <w:div w:id="172962540">
              <w:marLeft w:val="0"/>
              <w:marRight w:val="0"/>
              <w:marTop w:val="0"/>
              <w:marBottom w:val="0"/>
              <w:divBdr>
                <w:top w:val="none" w:sz="0" w:space="0" w:color="auto"/>
                <w:left w:val="none" w:sz="0" w:space="0" w:color="auto"/>
                <w:bottom w:val="none" w:sz="0" w:space="0" w:color="auto"/>
                <w:right w:val="none" w:sz="0" w:space="0" w:color="auto"/>
              </w:divBdr>
            </w:div>
            <w:div w:id="400254412">
              <w:marLeft w:val="0"/>
              <w:marRight w:val="0"/>
              <w:marTop w:val="0"/>
              <w:marBottom w:val="0"/>
              <w:divBdr>
                <w:top w:val="none" w:sz="0" w:space="0" w:color="auto"/>
                <w:left w:val="none" w:sz="0" w:space="0" w:color="auto"/>
                <w:bottom w:val="none" w:sz="0" w:space="0" w:color="auto"/>
                <w:right w:val="none" w:sz="0" w:space="0" w:color="auto"/>
              </w:divBdr>
            </w:div>
            <w:div w:id="1476487742">
              <w:marLeft w:val="0"/>
              <w:marRight w:val="0"/>
              <w:marTop w:val="0"/>
              <w:marBottom w:val="0"/>
              <w:divBdr>
                <w:top w:val="none" w:sz="0" w:space="0" w:color="auto"/>
                <w:left w:val="none" w:sz="0" w:space="0" w:color="auto"/>
                <w:bottom w:val="none" w:sz="0" w:space="0" w:color="auto"/>
                <w:right w:val="none" w:sz="0" w:space="0" w:color="auto"/>
              </w:divBdr>
            </w:div>
            <w:div w:id="2113891348">
              <w:marLeft w:val="0"/>
              <w:marRight w:val="0"/>
              <w:marTop w:val="0"/>
              <w:marBottom w:val="0"/>
              <w:divBdr>
                <w:top w:val="none" w:sz="0" w:space="0" w:color="auto"/>
                <w:left w:val="none" w:sz="0" w:space="0" w:color="auto"/>
                <w:bottom w:val="none" w:sz="0" w:space="0" w:color="auto"/>
                <w:right w:val="none" w:sz="0" w:space="0" w:color="auto"/>
              </w:divBdr>
            </w:div>
            <w:div w:id="1401489479">
              <w:marLeft w:val="0"/>
              <w:marRight w:val="0"/>
              <w:marTop w:val="0"/>
              <w:marBottom w:val="0"/>
              <w:divBdr>
                <w:top w:val="none" w:sz="0" w:space="0" w:color="auto"/>
                <w:left w:val="none" w:sz="0" w:space="0" w:color="auto"/>
                <w:bottom w:val="none" w:sz="0" w:space="0" w:color="auto"/>
                <w:right w:val="none" w:sz="0" w:space="0" w:color="auto"/>
              </w:divBdr>
            </w:div>
            <w:div w:id="144444259">
              <w:marLeft w:val="0"/>
              <w:marRight w:val="0"/>
              <w:marTop w:val="0"/>
              <w:marBottom w:val="0"/>
              <w:divBdr>
                <w:top w:val="none" w:sz="0" w:space="0" w:color="auto"/>
                <w:left w:val="none" w:sz="0" w:space="0" w:color="auto"/>
                <w:bottom w:val="none" w:sz="0" w:space="0" w:color="auto"/>
                <w:right w:val="none" w:sz="0" w:space="0" w:color="auto"/>
              </w:divBdr>
            </w:div>
            <w:div w:id="1658608368">
              <w:marLeft w:val="0"/>
              <w:marRight w:val="0"/>
              <w:marTop w:val="0"/>
              <w:marBottom w:val="0"/>
              <w:divBdr>
                <w:top w:val="none" w:sz="0" w:space="0" w:color="auto"/>
                <w:left w:val="none" w:sz="0" w:space="0" w:color="auto"/>
                <w:bottom w:val="none" w:sz="0" w:space="0" w:color="auto"/>
                <w:right w:val="none" w:sz="0" w:space="0" w:color="auto"/>
              </w:divBdr>
            </w:div>
            <w:div w:id="1191187494">
              <w:marLeft w:val="0"/>
              <w:marRight w:val="0"/>
              <w:marTop w:val="0"/>
              <w:marBottom w:val="0"/>
              <w:divBdr>
                <w:top w:val="none" w:sz="0" w:space="0" w:color="auto"/>
                <w:left w:val="none" w:sz="0" w:space="0" w:color="auto"/>
                <w:bottom w:val="none" w:sz="0" w:space="0" w:color="auto"/>
                <w:right w:val="none" w:sz="0" w:space="0" w:color="auto"/>
              </w:divBdr>
            </w:div>
            <w:div w:id="2034573021">
              <w:marLeft w:val="0"/>
              <w:marRight w:val="0"/>
              <w:marTop w:val="0"/>
              <w:marBottom w:val="0"/>
              <w:divBdr>
                <w:top w:val="none" w:sz="0" w:space="0" w:color="auto"/>
                <w:left w:val="none" w:sz="0" w:space="0" w:color="auto"/>
                <w:bottom w:val="none" w:sz="0" w:space="0" w:color="auto"/>
                <w:right w:val="none" w:sz="0" w:space="0" w:color="auto"/>
              </w:divBdr>
            </w:div>
            <w:div w:id="229389949">
              <w:marLeft w:val="0"/>
              <w:marRight w:val="0"/>
              <w:marTop w:val="0"/>
              <w:marBottom w:val="0"/>
              <w:divBdr>
                <w:top w:val="none" w:sz="0" w:space="0" w:color="auto"/>
                <w:left w:val="none" w:sz="0" w:space="0" w:color="auto"/>
                <w:bottom w:val="none" w:sz="0" w:space="0" w:color="auto"/>
                <w:right w:val="none" w:sz="0" w:space="0" w:color="auto"/>
              </w:divBdr>
            </w:div>
            <w:div w:id="1828983931">
              <w:marLeft w:val="0"/>
              <w:marRight w:val="0"/>
              <w:marTop w:val="0"/>
              <w:marBottom w:val="0"/>
              <w:divBdr>
                <w:top w:val="none" w:sz="0" w:space="0" w:color="auto"/>
                <w:left w:val="none" w:sz="0" w:space="0" w:color="auto"/>
                <w:bottom w:val="none" w:sz="0" w:space="0" w:color="auto"/>
                <w:right w:val="none" w:sz="0" w:space="0" w:color="auto"/>
              </w:divBdr>
            </w:div>
            <w:div w:id="928736665">
              <w:marLeft w:val="0"/>
              <w:marRight w:val="0"/>
              <w:marTop w:val="0"/>
              <w:marBottom w:val="0"/>
              <w:divBdr>
                <w:top w:val="none" w:sz="0" w:space="0" w:color="auto"/>
                <w:left w:val="none" w:sz="0" w:space="0" w:color="auto"/>
                <w:bottom w:val="none" w:sz="0" w:space="0" w:color="auto"/>
                <w:right w:val="none" w:sz="0" w:space="0" w:color="auto"/>
              </w:divBdr>
            </w:div>
            <w:div w:id="862941368">
              <w:marLeft w:val="0"/>
              <w:marRight w:val="0"/>
              <w:marTop w:val="0"/>
              <w:marBottom w:val="0"/>
              <w:divBdr>
                <w:top w:val="none" w:sz="0" w:space="0" w:color="auto"/>
                <w:left w:val="none" w:sz="0" w:space="0" w:color="auto"/>
                <w:bottom w:val="none" w:sz="0" w:space="0" w:color="auto"/>
                <w:right w:val="none" w:sz="0" w:space="0" w:color="auto"/>
              </w:divBdr>
            </w:div>
            <w:div w:id="1911384333">
              <w:marLeft w:val="0"/>
              <w:marRight w:val="0"/>
              <w:marTop w:val="0"/>
              <w:marBottom w:val="0"/>
              <w:divBdr>
                <w:top w:val="none" w:sz="0" w:space="0" w:color="auto"/>
                <w:left w:val="none" w:sz="0" w:space="0" w:color="auto"/>
                <w:bottom w:val="none" w:sz="0" w:space="0" w:color="auto"/>
                <w:right w:val="none" w:sz="0" w:space="0" w:color="auto"/>
              </w:divBdr>
            </w:div>
            <w:div w:id="1153715546">
              <w:marLeft w:val="0"/>
              <w:marRight w:val="0"/>
              <w:marTop w:val="0"/>
              <w:marBottom w:val="0"/>
              <w:divBdr>
                <w:top w:val="none" w:sz="0" w:space="0" w:color="auto"/>
                <w:left w:val="none" w:sz="0" w:space="0" w:color="auto"/>
                <w:bottom w:val="none" w:sz="0" w:space="0" w:color="auto"/>
                <w:right w:val="none" w:sz="0" w:space="0" w:color="auto"/>
              </w:divBdr>
            </w:div>
            <w:div w:id="138960700">
              <w:marLeft w:val="0"/>
              <w:marRight w:val="0"/>
              <w:marTop w:val="0"/>
              <w:marBottom w:val="0"/>
              <w:divBdr>
                <w:top w:val="none" w:sz="0" w:space="0" w:color="auto"/>
                <w:left w:val="none" w:sz="0" w:space="0" w:color="auto"/>
                <w:bottom w:val="none" w:sz="0" w:space="0" w:color="auto"/>
                <w:right w:val="none" w:sz="0" w:space="0" w:color="auto"/>
              </w:divBdr>
            </w:div>
            <w:div w:id="649747700">
              <w:marLeft w:val="0"/>
              <w:marRight w:val="0"/>
              <w:marTop w:val="0"/>
              <w:marBottom w:val="0"/>
              <w:divBdr>
                <w:top w:val="none" w:sz="0" w:space="0" w:color="auto"/>
                <w:left w:val="none" w:sz="0" w:space="0" w:color="auto"/>
                <w:bottom w:val="none" w:sz="0" w:space="0" w:color="auto"/>
                <w:right w:val="none" w:sz="0" w:space="0" w:color="auto"/>
              </w:divBdr>
            </w:div>
            <w:div w:id="269512348">
              <w:marLeft w:val="0"/>
              <w:marRight w:val="0"/>
              <w:marTop w:val="0"/>
              <w:marBottom w:val="0"/>
              <w:divBdr>
                <w:top w:val="none" w:sz="0" w:space="0" w:color="auto"/>
                <w:left w:val="none" w:sz="0" w:space="0" w:color="auto"/>
                <w:bottom w:val="none" w:sz="0" w:space="0" w:color="auto"/>
                <w:right w:val="none" w:sz="0" w:space="0" w:color="auto"/>
              </w:divBdr>
            </w:div>
            <w:div w:id="1839273581">
              <w:marLeft w:val="0"/>
              <w:marRight w:val="0"/>
              <w:marTop w:val="0"/>
              <w:marBottom w:val="0"/>
              <w:divBdr>
                <w:top w:val="none" w:sz="0" w:space="0" w:color="auto"/>
                <w:left w:val="none" w:sz="0" w:space="0" w:color="auto"/>
                <w:bottom w:val="none" w:sz="0" w:space="0" w:color="auto"/>
                <w:right w:val="none" w:sz="0" w:space="0" w:color="auto"/>
              </w:divBdr>
            </w:div>
            <w:div w:id="1851139273">
              <w:marLeft w:val="0"/>
              <w:marRight w:val="0"/>
              <w:marTop w:val="0"/>
              <w:marBottom w:val="0"/>
              <w:divBdr>
                <w:top w:val="none" w:sz="0" w:space="0" w:color="auto"/>
                <w:left w:val="none" w:sz="0" w:space="0" w:color="auto"/>
                <w:bottom w:val="none" w:sz="0" w:space="0" w:color="auto"/>
                <w:right w:val="none" w:sz="0" w:space="0" w:color="auto"/>
              </w:divBdr>
            </w:div>
            <w:div w:id="1316687439">
              <w:marLeft w:val="0"/>
              <w:marRight w:val="0"/>
              <w:marTop w:val="0"/>
              <w:marBottom w:val="0"/>
              <w:divBdr>
                <w:top w:val="none" w:sz="0" w:space="0" w:color="auto"/>
                <w:left w:val="none" w:sz="0" w:space="0" w:color="auto"/>
                <w:bottom w:val="none" w:sz="0" w:space="0" w:color="auto"/>
                <w:right w:val="none" w:sz="0" w:space="0" w:color="auto"/>
              </w:divBdr>
            </w:div>
            <w:div w:id="1819226118">
              <w:marLeft w:val="0"/>
              <w:marRight w:val="0"/>
              <w:marTop w:val="0"/>
              <w:marBottom w:val="0"/>
              <w:divBdr>
                <w:top w:val="none" w:sz="0" w:space="0" w:color="auto"/>
                <w:left w:val="none" w:sz="0" w:space="0" w:color="auto"/>
                <w:bottom w:val="none" w:sz="0" w:space="0" w:color="auto"/>
                <w:right w:val="none" w:sz="0" w:space="0" w:color="auto"/>
              </w:divBdr>
            </w:div>
            <w:div w:id="1764110894">
              <w:marLeft w:val="0"/>
              <w:marRight w:val="0"/>
              <w:marTop w:val="0"/>
              <w:marBottom w:val="0"/>
              <w:divBdr>
                <w:top w:val="none" w:sz="0" w:space="0" w:color="auto"/>
                <w:left w:val="none" w:sz="0" w:space="0" w:color="auto"/>
                <w:bottom w:val="none" w:sz="0" w:space="0" w:color="auto"/>
                <w:right w:val="none" w:sz="0" w:space="0" w:color="auto"/>
              </w:divBdr>
            </w:div>
            <w:div w:id="895705590">
              <w:marLeft w:val="0"/>
              <w:marRight w:val="0"/>
              <w:marTop w:val="0"/>
              <w:marBottom w:val="0"/>
              <w:divBdr>
                <w:top w:val="none" w:sz="0" w:space="0" w:color="auto"/>
                <w:left w:val="none" w:sz="0" w:space="0" w:color="auto"/>
                <w:bottom w:val="none" w:sz="0" w:space="0" w:color="auto"/>
                <w:right w:val="none" w:sz="0" w:space="0" w:color="auto"/>
              </w:divBdr>
            </w:div>
            <w:div w:id="988636629">
              <w:marLeft w:val="0"/>
              <w:marRight w:val="0"/>
              <w:marTop w:val="0"/>
              <w:marBottom w:val="0"/>
              <w:divBdr>
                <w:top w:val="none" w:sz="0" w:space="0" w:color="auto"/>
                <w:left w:val="none" w:sz="0" w:space="0" w:color="auto"/>
                <w:bottom w:val="none" w:sz="0" w:space="0" w:color="auto"/>
                <w:right w:val="none" w:sz="0" w:space="0" w:color="auto"/>
              </w:divBdr>
            </w:div>
            <w:div w:id="1309088078">
              <w:marLeft w:val="0"/>
              <w:marRight w:val="0"/>
              <w:marTop w:val="0"/>
              <w:marBottom w:val="0"/>
              <w:divBdr>
                <w:top w:val="none" w:sz="0" w:space="0" w:color="auto"/>
                <w:left w:val="none" w:sz="0" w:space="0" w:color="auto"/>
                <w:bottom w:val="none" w:sz="0" w:space="0" w:color="auto"/>
                <w:right w:val="none" w:sz="0" w:space="0" w:color="auto"/>
              </w:divBdr>
            </w:div>
            <w:div w:id="1123618744">
              <w:marLeft w:val="0"/>
              <w:marRight w:val="0"/>
              <w:marTop w:val="0"/>
              <w:marBottom w:val="0"/>
              <w:divBdr>
                <w:top w:val="none" w:sz="0" w:space="0" w:color="auto"/>
                <w:left w:val="none" w:sz="0" w:space="0" w:color="auto"/>
                <w:bottom w:val="none" w:sz="0" w:space="0" w:color="auto"/>
                <w:right w:val="none" w:sz="0" w:space="0" w:color="auto"/>
              </w:divBdr>
            </w:div>
            <w:div w:id="525140745">
              <w:marLeft w:val="0"/>
              <w:marRight w:val="0"/>
              <w:marTop w:val="0"/>
              <w:marBottom w:val="0"/>
              <w:divBdr>
                <w:top w:val="none" w:sz="0" w:space="0" w:color="auto"/>
                <w:left w:val="none" w:sz="0" w:space="0" w:color="auto"/>
                <w:bottom w:val="none" w:sz="0" w:space="0" w:color="auto"/>
                <w:right w:val="none" w:sz="0" w:space="0" w:color="auto"/>
              </w:divBdr>
            </w:div>
            <w:div w:id="95755859">
              <w:marLeft w:val="0"/>
              <w:marRight w:val="0"/>
              <w:marTop w:val="0"/>
              <w:marBottom w:val="0"/>
              <w:divBdr>
                <w:top w:val="none" w:sz="0" w:space="0" w:color="auto"/>
                <w:left w:val="none" w:sz="0" w:space="0" w:color="auto"/>
                <w:bottom w:val="none" w:sz="0" w:space="0" w:color="auto"/>
                <w:right w:val="none" w:sz="0" w:space="0" w:color="auto"/>
              </w:divBdr>
            </w:div>
            <w:div w:id="1921672694">
              <w:marLeft w:val="0"/>
              <w:marRight w:val="0"/>
              <w:marTop w:val="0"/>
              <w:marBottom w:val="0"/>
              <w:divBdr>
                <w:top w:val="none" w:sz="0" w:space="0" w:color="auto"/>
                <w:left w:val="none" w:sz="0" w:space="0" w:color="auto"/>
                <w:bottom w:val="none" w:sz="0" w:space="0" w:color="auto"/>
                <w:right w:val="none" w:sz="0" w:space="0" w:color="auto"/>
              </w:divBdr>
            </w:div>
            <w:div w:id="729381013">
              <w:marLeft w:val="0"/>
              <w:marRight w:val="0"/>
              <w:marTop w:val="0"/>
              <w:marBottom w:val="0"/>
              <w:divBdr>
                <w:top w:val="none" w:sz="0" w:space="0" w:color="auto"/>
                <w:left w:val="none" w:sz="0" w:space="0" w:color="auto"/>
                <w:bottom w:val="none" w:sz="0" w:space="0" w:color="auto"/>
                <w:right w:val="none" w:sz="0" w:space="0" w:color="auto"/>
              </w:divBdr>
            </w:div>
            <w:div w:id="2515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526317">
      <w:bodyDiv w:val="1"/>
      <w:marLeft w:val="0"/>
      <w:marRight w:val="0"/>
      <w:marTop w:val="0"/>
      <w:marBottom w:val="0"/>
      <w:divBdr>
        <w:top w:val="none" w:sz="0" w:space="0" w:color="auto"/>
        <w:left w:val="none" w:sz="0" w:space="0" w:color="auto"/>
        <w:bottom w:val="none" w:sz="0" w:space="0" w:color="auto"/>
        <w:right w:val="none" w:sz="0" w:space="0" w:color="auto"/>
      </w:divBdr>
      <w:divsChild>
        <w:div w:id="1035811735">
          <w:marLeft w:val="0"/>
          <w:marRight w:val="0"/>
          <w:marTop w:val="0"/>
          <w:marBottom w:val="0"/>
          <w:divBdr>
            <w:top w:val="none" w:sz="0" w:space="0" w:color="auto"/>
            <w:left w:val="none" w:sz="0" w:space="0" w:color="auto"/>
            <w:bottom w:val="none" w:sz="0" w:space="0" w:color="auto"/>
            <w:right w:val="none" w:sz="0" w:space="0" w:color="auto"/>
          </w:divBdr>
          <w:divsChild>
            <w:div w:id="2060812163">
              <w:marLeft w:val="0"/>
              <w:marRight w:val="0"/>
              <w:marTop w:val="0"/>
              <w:marBottom w:val="0"/>
              <w:divBdr>
                <w:top w:val="none" w:sz="0" w:space="0" w:color="auto"/>
                <w:left w:val="none" w:sz="0" w:space="0" w:color="auto"/>
                <w:bottom w:val="none" w:sz="0" w:space="0" w:color="auto"/>
                <w:right w:val="none" w:sz="0" w:space="0" w:color="auto"/>
              </w:divBdr>
            </w:div>
            <w:div w:id="1671761445">
              <w:marLeft w:val="0"/>
              <w:marRight w:val="0"/>
              <w:marTop w:val="0"/>
              <w:marBottom w:val="0"/>
              <w:divBdr>
                <w:top w:val="none" w:sz="0" w:space="0" w:color="auto"/>
                <w:left w:val="none" w:sz="0" w:space="0" w:color="auto"/>
                <w:bottom w:val="none" w:sz="0" w:space="0" w:color="auto"/>
                <w:right w:val="none" w:sz="0" w:space="0" w:color="auto"/>
              </w:divBdr>
            </w:div>
            <w:div w:id="687760290">
              <w:marLeft w:val="0"/>
              <w:marRight w:val="0"/>
              <w:marTop w:val="0"/>
              <w:marBottom w:val="0"/>
              <w:divBdr>
                <w:top w:val="none" w:sz="0" w:space="0" w:color="auto"/>
                <w:left w:val="none" w:sz="0" w:space="0" w:color="auto"/>
                <w:bottom w:val="none" w:sz="0" w:space="0" w:color="auto"/>
                <w:right w:val="none" w:sz="0" w:space="0" w:color="auto"/>
              </w:divBdr>
            </w:div>
            <w:div w:id="1963222033">
              <w:marLeft w:val="0"/>
              <w:marRight w:val="0"/>
              <w:marTop w:val="0"/>
              <w:marBottom w:val="0"/>
              <w:divBdr>
                <w:top w:val="none" w:sz="0" w:space="0" w:color="auto"/>
                <w:left w:val="none" w:sz="0" w:space="0" w:color="auto"/>
                <w:bottom w:val="none" w:sz="0" w:space="0" w:color="auto"/>
                <w:right w:val="none" w:sz="0" w:space="0" w:color="auto"/>
              </w:divBdr>
            </w:div>
            <w:div w:id="180290750">
              <w:marLeft w:val="0"/>
              <w:marRight w:val="0"/>
              <w:marTop w:val="0"/>
              <w:marBottom w:val="0"/>
              <w:divBdr>
                <w:top w:val="none" w:sz="0" w:space="0" w:color="auto"/>
                <w:left w:val="none" w:sz="0" w:space="0" w:color="auto"/>
                <w:bottom w:val="none" w:sz="0" w:space="0" w:color="auto"/>
                <w:right w:val="none" w:sz="0" w:space="0" w:color="auto"/>
              </w:divBdr>
            </w:div>
            <w:div w:id="84107594">
              <w:marLeft w:val="0"/>
              <w:marRight w:val="0"/>
              <w:marTop w:val="0"/>
              <w:marBottom w:val="0"/>
              <w:divBdr>
                <w:top w:val="none" w:sz="0" w:space="0" w:color="auto"/>
                <w:left w:val="none" w:sz="0" w:space="0" w:color="auto"/>
                <w:bottom w:val="none" w:sz="0" w:space="0" w:color="auto"/>
                <w:right w:val="none" w:sz="0" w:space="0" w:color="auto"/>
              </w:divBdr>
            </w:div>
            <w:div w:id="1826701311">
              <w:marLeft w:val="0"/>
              <w:marRight w:val="0"/>
              <w:marTop w:val="0"/>
              <w:marBottom w:val="0"/>
              <w:divBdr>
                <w:top w:val="none" w:sz="0" w:space="0" w:color="auto"/>
                <w:left w:val="none" w:sz="0" w:space="0" w:color="auto"/>
                <w:bottom w:val="none" w:sz="0" w:space="0" w:color="auto"/>
                <w:right w:val="none" w:sz="0" w:space="0" w:color="auto"/>
              </w:divBdr>
            </w:div>
            <w:div w:id="1059287723">
              <w:marLeft w:val="0"/>
              <w:marRight w:val="0"/>
              <w:marTop w:val="0"/>
              <w:marBottom w:val="0"/>
              <w:divBdr>
                <w:top w:val="none" w:sz="0" w:space="0" w:color="auto"/>
                <w:left w:val="none" w:sz="0" w:space="0" w:color="auto"/>
                <w:bottom w:val="none" w:sz="0" w:space="0" w:color="auto"/>
                <w:right w:val="none" w:sz="0" w:space="0" w:color="auto"/>
              </w:divBdr>
            </w:div>
            <w:div w:id="1042092249">
              <w:marLeft w:val="0"/>
              <w:marRight w:val="0"/>
              <w:marTop w:val="0"/>
              <w:marBottom w:val="0"/>
              <w:divBdr>
                <w:top w:val="none" w:sz="0" w:space="0" w:color="auto"/>
                <w:left w:val="none" w:sz="0" w:space="0" w:color="auto"/>
                <w:bottom w:val="none" w:sz="0" w:space="0" w:color="auto"/>
                <w:right w:val="none" w:sz="0" w:space="0" w:color="auto"/>
              </w:divBdr>
            </w:div>
            <w:div w:id="1450050373">
              <w:marLeft w:val="0"/>
              <w:marRight w:val="0"/>
              <w:marTop w:val="0"/>
              <w:marBottom w:val="0"/>
              <w:divBdr>
                <w:top w:val="none" w:sz="0" w:space="0" w:color="auto"/>
                <w:left w:val="none" w:sz="0" w:space="0" w:color="auto"/>
                <w:bottom w:val="none" w:sz="0" w:space="0" w:color="auto"/>
                <w:right w:val="none" w:sz="0" w:space="0" w:color="auto"/>
              </w:divBdr>
            </w:div>
            <w:div w:id="1973560868">
              <w:marLeft w:val="0"/>
              <w:marRight w:val="0"/>
              <w:marTop w:val="0"/>
              <w:marBottom w:val="0"/>
              <w:divBdr>
                <w:top w:val="none" w:sz="0" w:space="0" w:color="auto"/>
                <w:left w:val="none" w:sz="0" w:space="0" w:color="auto"/>
                <w:bottom w:val="none" w:sz="0" w:space="0" w:color="auto"/>
                <w:right w:val="none" w:sz="0" w:space="0" w:color="auto"/>
              </w:divBdr>
            </w:div>
            <w:div w:id="1296183054">
              <w:marLeft w:val="0"/>
              <w:marRight w:val="0"/>
              <w:marTop w:val="0"/>
              <w:marBottom w:val="0"/>
              <w:divBdr>
                <w:top w:val="none" w:sz="0" w:space="0" w:color="auto"/>
                <w:left w:val="none" w:sz="0" w:space="0" w:color="auto"/>
                <w:bottom w:val="none" w:sz="0" w:space="0" w:color="auto"/>
                <w:right w:val="none" w:sz="0" w:space="0" w:color="auto"/>
              </w:divBdr>
            </w:div>
            <w:div w:id="893656540">
              <w:marLeft w:val="0"/>
              <w:marRight w:val="0"/>
              <w:marTop w:val="0"/>
              <w:marBottom w:val="0"/>
              <w:divBdr>
                <w:top w:val="none" w:sz="0" w:space="0" w:color="auto"/>
                <w:left w:val="none" w:sz="0" w:space="0" w:color="auto"/>
                <w:bottom w:val="none" w:sz="0" w:space="0" w:color="auto"/>
                <w:right w:val="none" w:sz="0" w:space="0" w:color="auto"/>
              </w:divBdr>
            </w:div>
            <w:div w:id="161623498">
              <w:marLeft w:val="0"/>
              <w:marRight w:val="0"/>
              <w:marTop w:val="0"/>
              <w:marBottom w:val="0"/>
              <w:divBdr>
                <w:top w:val="none" w:sz="0" w:space="0" w:color="auto"/>
                <w:left w:val="none" w:sz="0" w:space="0" w:color="auto"/>
                <w:bottom w:val="none" w:sz="0" w:space="0" w:color="auto"/>
                <w:right w:val="none" w:sz="0" w:space="0" w:color="auto"/>
              </w:divBdr>
            </w:div>
            <w:div w:id="867715731">
              <w:marLeft w:val="0"/>
              <w:marRight w:val="0"/>
              <w:marTop w:val="0"/>
              <w:marBottom w:val="0"/>
              <w:divBdr>
                <w:top w:val="none" w:sz="0" w:space="0" w:color="auto"/>
                <w:left w:val="none" w:sz="0" w:space="0" w:color="auto"/>
                <w:bottom w:val="none" w:sz="0" w:space="0" w:color="auto"/>
                <w:right w:val="none" w:sz="0" w:space="0" w:color="auto"/>
              </w:divBdr>
            </w:div>
            <w:div w:id="408429167">
              <w:marLeft w:val="0"/>
              <w:marRight w:val="0"/>
              <w:marTop w:val="0"/>
              <w:marBottom w:val="0"/>
              <w:divBdr>
                <w:top w:val="none" w:sz="0" w:space="0" w:color="auto"/>
                <w:left w:val="none" w:sz="0" w:space="0" w:color="auto"/>
                <w:bottom w:val="none" w:sz="0" w:space="0" w:color="auto"/>
                <w:right w:val="none" w:sz="0" w:space="0" w:color="auto"/>
              </w:divBdr>
            </w:div>
            <w:div w:id="348022654">
              <w:marLeft w:val="0"/>
              <w:marRight w:val="0"/>
              <w:marTop w:val="0"/>
              <w:marBottom w:val="0"/>
              <w:divBdr>
                <w:top w:val="none" w:sz="0" w:space="0" w:color="auto"/>
                <w:left w:val="none" w:sz="0" w:space="0" w:color="auto"/>
                <w:bottom w:val="none" w:sz="0" w:space="0" w:color="auto"/>
                <w:right w:val="none" w:sz="0" w:space="0" w:color="auto"/>
              </w:divBdr>
            </w:div>
            <w:div w:id="2057192994">
              <w:marLeft w:val="0"/>
              <w:marRight w:val="0"/>
              <w:marTop w:val="0"/>
              <w:marBottom w:val="0"/>
              <w:divBdr>
                <w:top w:val="none" w:sz="0" w:space="0" w:color="auto"/>
                <w:left w:val="none" w:sz="0" w:space="0" w:color="auto"/>
                <w:bottom w:val="none" w:sz="0" w:space="0" w:color="auto"/>
                <w:right w:val="none" w:sz="0" w:space="0" w:color="auto"/>
              </w:divBdr>
            </w:div>
            <w:div w:id="485781497">
              <w:marLeft w:val="0"/>
              <w:marRight w:val="0"/>
              <w:marTop w:val="0"/>
              <w:marBottom w:val="0"/>
              <w:divBdr>
                <w:top w:val="none" w:sz="0" w:space="0" w:color="auto"/>
                <w:left w:val="none" w:sz="0" w:space="0" w:color="auto"/>
                <w:bottom w:val="none" w:sz="0" w:space="0" w:color="auto"/>
                <w:right w:val="none" w:sz="0" w:space="0" w:color="auto"/>
              </w:divBdr>
            </w:div>
            <w:div w:id="1003049535">
              <w:marLeft w:val="0"/>
              <w:marRight w:val="0"/>
              <w:marTop w:val="0"/>
              <w:marBottom w:val="0"/>
              <w:divBdr>
                <w:top w:val="none" w:sz="0" w:space="0" w:color="auto"/>
                <w:left w:val="none" w:sz="0" w:space="0" w:color="auto"/>
                <w:bottom w:val="none" w:sz="0" w:space="0" w:color="auto"/>
                <w:right w:val="none" w:sz="0" w:space="0" w:color="auto"/>
              </w:divBdr>
            </w:div>
            <w:div w:id="1460613814">
              <w:marLeft w:val="0"/>
              <w:marRight w:val="0"/>
              <w:marTop w:val="0"/>
              <w:marBottom w:val="0"/>
              <w:divBdr>
                <w:top w:val="none" w:sz="0" w:space="0" w:color="auto"/>
                <w:left w:val="none" w:sz="0" w:space="0" w:color="auto"/>
                <w:bottom w:val="none" w:sz="0" w:space="0" w:color="auto"/>
                <w:right w:val="none" w:sz="0" w:space="0" w:color="auto"/>
              </w:divBdr>
            </w:div>
            <w:div w:id="105783084">
              <w:marLeft w:val="0"/>
              <w:marRight w:val="0"/>
              <w:marTop w:val="0"/>
              <w:marBottom w:val="0"/>
              <w:divBdr>
                <w:top w:val="none" w:sz="0" w:space="0" w:color="auto"/>
                <w:left w:val="none" w:sz="0" w:space="0" w:color="auto"/>
                <w:bottom w:val="none" w:sz="0" w:space="0" w:color="auto"/>
                <w:right w:val="none" w:sz="0" w:space="0" w:color="auto"/>
              </w:divBdr>
            </w:div>
            <w:div w:id="191720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13818">
      <w:bodyDiv w:val="1"/>
      <w:marLeft w:val="0"/>
      <w:marRight w:val="0"/>
      <w:marTop w:val="0"/>
      <w:marBottom w:val="0"/>
      <w:divBdr>
        <w:top w:val="none" w:sz="0" w:space="0" w:color="auto"/>
        <w:left w:val="none" w:sz="0" w:space="0" w:color="auto"/>
        <w:bottom w:val="none" w:sz="0" w:space="0" w:color="auto"/>
        <w:right w:val="none" w:sz="0" w:space="0" w:color="auto"/>
      </w:divBdr>
      <w:divsChild>
        <w:div w:id="1957909391">
          <w:marLeft w:val="0"/>
          <w:marRight w:val="0"/>
          <w:marTop w:val="0"/>
          <w:marBottom w:val="0"/>
          <w:divBdr>
            <w:top w:val="none" w:sz="0" w:space="0" w:color="auto"/>
            <w:left w:val="none" w:sz="0" w:space="0" w:color="auto"/>
            <w:bottom w:val="none" w:sz="0" w:space="0" w:color="auto"/>
            <w:right w:val="none" w:sz="0" w:space="0" w:color="auto"/>
          </w:divBdr>
          <w:divsChild>
            <w:div w:id="1006177794">
              <w:marLeft w:val="0"/>
              <w:marRight w:val="0"/>
              <w:marTop w:val="0"/>
              <w:marBottom w:val="0"/>
              <w:divBdr>
                <w:top w:val="none" w:sz="0" w:space="0" w:color="auto"/>
                <w:left w:val="none" w:sz="0" w:space="0" w:color="auto"/>
                <w:bottom w:val="none" w:sz="0" w:space="0" w:color="auto"/>
                <w:right w:val="none" w:sz="0" w:space="0" w:color="auto"/>
              </w:divBdr>
            </w:div>
            <w:div w:id="2035106302">
              <w:marLeft w:val="0"/>
              <w:marRight w:val="0"/>
              <w:marTop w:val="0"/>
              <w:marBottom w:val="0"/>
              <w:divBdr>
                <w:top w:val="none" w:sz="0" w:space="0" w:color="auto"/>
                <w:left w:val="none" w:sz="0" w:space="0" w:color="auto"/>
                <w:bottom w:val="none" w:sz="0" w:space="0" w:color="auto"/>
                <w:right w:val="none" w:sz="0" w:space="0" w:color="auto"/>
              </w:divBdr>
            </w:div>
            <w:div w:id="1329332799">
              <w:marLeft w:val="0"/>
              <w:marRight w:val="0"/>
              <w:marTop w:val="0"/>
              <w:marBottom w:val="0"/>
              <w:divBdr>
                <w:top w:val="none" w:sz="0" w:space="0" w:color="auto"/>
                <w:left w:val="none" w:sz="0" w:space="0" w:color="auto"/>
                <w:bottom w:val="none" w:sz="0" w:space="0" w:color="auto"/>
                <w:right w:val="none" w:sz="0" w:space="0" w:color="auto"/>
              </w:divBdr>
            </w:div>
            <w:div w:id="1095905588">
              <w:marLeft w:val="0"/>
              <w:marRight w:val="0"/>
              <w:marTop w:val="0"/>
              <w:marBottom w:val="0"/>
              <w:divBdr>
                <w:top w:val="none" w:sz="0" w:space="0" w:color="auto"/>
                <w:left w:val="none" w:sz="0" w:space="0" w:color="auto"/>
                <w:bottom w:val="none" w:sz="0" w:space="0" w:color="auto"/>
                <w:right w:val="none" w:sz="0" w:space="0" w:color="auto"/>
              </w:divBdr>
            </w:div>
            <w:div w:id="1085298783">
              <w:marLeft w:val="0"/>
              <w:marRight w:val="0"/>
              <w:marTop w:val="0"/>
              <w:marBottom w:val="0"/>
              <w:divBdr>
                <w:top w:val="none" w:sz="0" w:space="0" w:color="auto"/>
                <w:left w:val="none" w:sz="0" w:space="0" w:color="auto"/>
                <w:bottom w:val="none" w:sz="0" w:space="0" w:color="auto"/>
                <w:right w:val="none" w:sz="0" w:space="0" w:color="auto"/>
              </w:divBdr>
            </w:div>
            <w:div w:id="1745637129">
              <w:marLeft w:val="0"/>
              <w:marRight w:val="0"/>
              <w:marTop w:val="0"/>
              <w:marBottom w:val="0"/>
              <w:divBdr>
                <w:top w:val="none" w:sz="0" w:space="0" w:color="auto"/>
                <w:left w:val="none" w:sz="0" w:space="0" w:color="auto"/>
                <w:bottom w:val="none" w:sz="0" w:space="0" w:color="auto"/>
                <w:right w:val="none" w:sz="0" w:space="0" w:color="auto"/>
              </w:divBdr>
            </w:div>
            <w:div w:id="998387052">
              <w:marLeft w:val="0"/>
              <w:marRight w:val="0"/>
              <w:marTop w:val="0"/>
              <w:marBottom w:val="0"/>
              <w:divBdr>
                <w:top w:val="none" w:sz="0" w:space="0" w:color="auto"/>
                <w:left w:val="none" w:sz="0" w:space="0" w:color="auto"/>
                <w:bottom w:val="none" w:sz="0" w:space="0" w:color="auto"/>
                <w:right w:val="none" w:sz="0" w:space="0" w:color="auto"/>
              </w:divBdr>
            </w:div>
            <w:div w:id="262492002">
              <w:marLeft w:val="0"/>
              <w:marRight w:val="0"/>
              <w:marTop w:val="0"/>
              <w:marBottom w:val="0"/>
              <w:divBdr>
                <w:top w:val="none" w:sz="0" w:space="0" w:color="auto"/>
                <w:left w:val="none" w:sz="0" w:space="0" w:color="auto"/>
                <w:bottom w:val="none" w:sz="0" w:space="0" w:color="auto"/>
                <w:right w:val="none" w:sz="0" w:space="0" w:color="auto"/>
              </w:divBdr>
            </w:div>
            <w:div w:id="2082172980">
              <w:marLeft w:val="0"/>
              <w:marRight w:val="0"/>
              <w:marTop w:val="0"/>
              <w:marBottom w:val="0"/>
              <w:divBdr>
                <w:top w:val="none" w:sz="0" w:space="0" w:color="auto"/>
                <w:left w:val="none" w:sz="0" w:space="0" w:color="auto"/>
                <w:bottom w:val="none" w:sz="0" w:space="0" w:color="auto"/>
                <w:right w:val="none" w:sz="0" w:space="0" w:color="auto"/>
              </w:divBdr>
            </w:div>
            <w:div w:id="671880823">
              <w:marLeft w:val="0"/>
              <w:marRight w:val="0"/>
              <w:marTop w:val="0"/>
              <w:marBottom w:val="0"/>
              <w:divBdr>
                <w:top w:val="none" w:sz="0" w:space="0" w:color="auto"/>
                <w:left w:val="none" w:sz="0" w:space="0" w:color="auto"/>
                <w:bottom w:val="none" w:sz="0" w:space="0" w:color="auto"/>
                <w:right w:val="none" w:sz="0" w:space="0" w:color="auto"/>
              </w:divBdr>
            </w:div>
            <w:div w:id="1604219553">
              <w:marLeft w:val="0"/>
              <w:marRight w:val="0"/>
              <w:marTop w:val="0"/>
              <w:marBottom w:val="0"/>
              <w:divBdr>
                <w:top w:val="none" w:sz="0" w:space="0" w:color="auto"/>
                <w:left w:val="none" w:sz="0" w:space="0" w:color="auto"/>
                <w:bottom w:val="none" w:sz="0" w:space="0" w:color="auto"/>
                <w:right w:val="none" w:sz="0" w:space="0" w:color="auto"/>
              </w:divBdr>
            </w:div>
            <w:div w:id="701590616">
              <w:marLeft w:val="0"/>
              <w:marRight w:val="0"/>
              <w:marTop w:val="0"/>
              <w:marBottom w:val="0"/>
              <w:divBdr>
                <w:top w:val="none" w:sz="0" w:space="0" w:color="auto"/>
                <w:left w:val="none" w:sz="0" w:space="0" w:color="auto"/>
                <w:bottom w:val="none" w:sz="0" w:space="0" w:color="auto"/>
                <w:right w:val="none" w:sz="0" w:space="0" w:color="auto"/>
              </w:divBdr>
            </w:div>
            <w:div w:id="173958692">
              <w:marLeft w:val="0"/>
              <w:marRight w:val="0"/>
              <w:marTop w:val="0"/>
              <w:marBottom w:val="0"/>
              <w:divBdr>
                <w:top w:val="none" w:sz="0" w:space="0" w:color="auto"/>
                <w:left w:val="none" w:sz="0" w:space="0" w:color="auto"/>
                <w:bottom w:val="none" w:sz="0" w:space="0" w:color="auto"/>
                <w:right w:val="none" w:sz="0" w:space="0" w:color="auto"/>
              </w:divBdr>
            </w:div>
            <w:div w:id="692806955">
              <w:marLeft w:val="0"/>
              <w:marRight w:val="0"/>
              <w:marTop w:val="0"/>
              <w:marBottom w:val="0"/>
              <w:divBdr>
                <w:top w:val="none" w:sz="0" w:space="0" w:color="auto"/>
                <w:left w:val="none" w:sz="0" w:space="0" w:color="auto"/>
                <w:bottom w:val="none" w:sz="0" w:space="0" w:color="auto"/>
                <w:right w:val="none" w:sz="0" w:space="0" w:color="auto"/>
              </w:divBdr>
            </w:div>
            <w:div w:id="952639345">
              <w:marLeft w:val="0"/>
              <w:marRight w:val="0"/>
              <w:marTop w:val="0"/>
              <w:marBottom w:val="0"/>
              <w:divBdr>
                <w:top w:val="none" w:sz="0" w:space="0" w:color="auto"/>
                <w:left w:val="none" w:sz="0" w:space="0" w:color="auto"/>
                <w:bottom w:val="none" w:sz="0" w:space="0" w:color="auto"/>
                <w:right w:val="none" w:sz="0" w:space="0" w:color="auto"/>
              </w:divBdr>
            </w:div>
            <w:div w:id="1040278183">
              <w:marLeft w:val="0"/>
              <w:marRight w:val="0"/>
              <w:marTop w:val="0"/>
              <w:marBottom w:val="0"/>
              <w:divBdr>
                <w:top w:val="none" w:sz="0" w:space="0" w:color="auto"/>
                <w:left w:val="none" w:sz="0" w:space="0" w:color="auto"/>
                <w:bottom w:val="none" w:sz="0" w:space="0" w:color="auto"/>
                <w:right w:val="none" w:sz="0" w:space="0" w:color="auto"/>
              </w:divBdr>
            </w:div>
            <w:div w:id="1313556399">
              <w:marLeft w:val="0"/>
              <w:marRight w:val="0"/>
              <w:marTop w:val="0"/>
              <w:marBottom w:val="0"/>
              <w:divBdr>
                <w:top w:val="none" w:sz="0" w:space="0" w:color="auto"/>
                <w:left w:val="none" w:sz="0" w:space="0" w:color="auto"/>
                <w:bottom w:val="none" w:sz="0" w:space="0" w:color="auto"/>
                <w:right w:val="none" w:sz="0" w:space="0" w:color="auto"/>
              </w:divBdr>
            </w:div>
            <w:div w:id="68367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699009">
      <w:bodyDiv w:val="1"/>
      <w:marLeft w:val="0"/>
      <w:marRight w:val="0"/>
      <w:marTop w:val="0"/>
      <w:marBottom w:val="0"/>
      <w:divBdr>
        <w:top w:val="none" w:sz="0" w:space="0" w:color="auto"/>
        <w:left w:val="none" w:sz="0" w:space="0" w:color="auto"/>
        <w:bottom w:val="none" w:sz="0" w:space="0" w:color="auto"/>
        <w:right w:val="none" w:sz="0" w:space="0" w:color="auto"/>
      </w:divBdr>
      <w:divsChild>
        <w:div w:id="1007486981">
          <w:marLeft w:val="0"/>
          <w:marRight w:val="0"/>
          <w:marTop w:val="0"/>
          <w:marBottom w:val="0"/>
          <w:divBdr>
            <w:top w:val="none" w:sz="0" w:space="0" w:color="auto"/>
            <w:left w:val="none" w:sz="0" w:space="0" w:color="auto"/>
            <w:bottom w:val="none" w:sz="0" w:space="0" w:color="auto"/>
            <w:right w:val="none" w:sz="0" w:space="0" w:color="auto"/>
          </w:divBdr>
          <w:divsChild>
            <w:div w:id="1698576293">
              <w:marLeft w:val="0"/>
              <w:marRight w:val="0"/>
              <w:marTop w:val="0"/>
              <w:marBottom w:val="0"/>
              <w:divBdr>
                <w:top w:val="none" w:sz="0" w:space="0" w:color="auto"/>
                <w:left w:val="none" w:sz="0" w:space="0" w:color="auto"/>
                <w:bottom w:val="none" w:sz="0" w:space="0" w:color="auto"/>
                <w:right w:val="none" w:sz="0" w:space="0" w:color="auto"/>
              </w:divBdr>
            </w:div>
            <w:div w:id="981622542">
              <w:marLeft w:val="0"/>
              <w:marRight w:val="0"/>
              <w:marTop w:val="0"/>
              <w:marBottom w:val="0"/>
              <w:divBdr>
                <w:top w:val="none" w:sz="0" w:space="0" w:color="auto"/>
                <w:left w:val="none" w:sz="0" w:space="0" w:color="auto"/>
                <w:bottom w:val="none" w:sz="0" w:space="0" w:color="auto"/>
                <w:right w:val="none" w:sz="0" w:space="0" w:color="auto"/>
              </w:divBdr>
            </w:div>
            <w:div w:id="1164783658">
              <w:marLeft w:val="0"/>
              <w:marRight w:val="0"/>
              <w:marTop w:val="0"/>
              <w:marBottom w:val="0"/>
              <w:divBdr>
                <w:top w:val="none" w:sz="0" w:space="0" w:color="auto"/>
                <w:left w:val="none" w:sz="0" w:space="0" w:color="auto"/>
                <w:bottom w:val="none" w:sz="0" w:space="0" w:color="auto"/>
                <w:right w:val="none" w:sz="0" w:space="0" w:color="auto"/>
              </w:divBdr>
            </w:div>
            <w:div w:id="1338076958">
              <w:marLeft w:val="0"/>
              <w:marRight w:val="0"/>
              <w:marTop w:val="0"/>
              <w:marBottom w:val="0"/>
              <w:divBdr>
                <w:top w:val="none" w:sz="0" w:space="0" w:color="auto"/>
                <w:left w:val="none" w:sz="0" w:space="0" w:color="auto"/>
                <w:bottom w:val="none" w:sz="0" w:space="0" w:color="auto"/>
                <w:right w:val="none" w:sz="0" w:space="0" w:color="auto"/>
              </w:divBdr>
            </w:div>
            <w:div w:id="1956936416">
              <w:marLeft w:val="0"/>
              <w:marRight w:val="0"/>
              <w:marTop w:val="0"/>
              <w:marBottom w:val="0"/>
              <w:divBdr>
                <w:top w:val="none" w:sz="0" w:space="0" w:color="auto"/>
                <w:left w:val="none" w:sz="0" w:space="0" w:color="auto"/>
                <w:bottom w:val="none" w:sz="0" w:space="0" w:color="auto"/>
                <w:right w:val="none" w:sz="0" w:space="0" w:color="auto"/>
              </w:divBdr>
            </w:div>
            <w:div w:id="499807201">
              <w:marLeft w:val="0"/>
              <w:marRight w:val="0"/>
              <w:marTop w:val="0"/>
              <w:marBottom w:val="0"/>
              <w:divBdr>
                <w:top w:val="none" w:sz="0" w:space="0" w:color="auto"/>
                <w:left w:val="none" w:sz="0" w:space="0" w:color="auto"/>
                <w:bottom w:val="none" w:sz="0" w:space="0" w:color="auto"/>
                <w:right w:val="none" w:sz="0" w:space="0" w:color="auto"/>
              </w:divBdr>
            </w:div>
            <w:div w:id="836000731">
              <w:marLeft w:val="0"/>
              <w:marRight w:val="0"/>
              <w:marTop w:val="0"/>
              <w:marBottom w:val="0"/>
              <w:divBdr>
                <w:top w:val="none" w:sz="0" w:space="0" w:color="auto"/>
                <w:left w:val="none" w:sz="0" w:space="0" w:color="auto"/>
                <w:bottom w:val="none" w:sz="0" w:space="0" w:color="auto"/>
                <w:right w:val="none" w:sz="0" w:space="0" w:color="auto"/>
              </w:divBdr>
            </w:div>
            <w:div w:id="156846704">
              <w:marLeft w:val="0"/>
              <w:marRight w:val="0"/>
              <w:marTop w:val="0"/>
              <w:marBottom w:val="0"/>
              <w:divBdr>
                <w:top w:val="none" w:sz="0" w:space="0" w:color="auto"/>
                <w:left w:val="none" w:sz="0" w:space="0" w:color="auto"/>
                <w:bottom w:val="none" w:sz="0" w:space="0" w:color="auto"/>
                <w:right w:val="none" w:sz="0" w:space="0" w:color="auto"/>
              </w:divBdr>
            </w:div>
            <w:div w:id="1498224064">
              <w:marLeft w:val="0"/>
              <w:marRight w:val="0"/>
              <w:marTop w:val="0"/>
              <w:marBottom w:val="0"/>
              <w:divBdr>
                <w:top w:val="none" w:sz="0" w:space="0" w:color="auto"/>
                <w:left w:val="none" w:sz="0" w:space="0" w:color="auto"/>
                <w:bottom w:val="none" w:sz="0" w:space="0" w:color="auto"/>
                <w:right w:val="none" w:sz="0" w:space="0" w:color="auto"/>
              </w:divBdr>
            </w:div>
            <w:div w:id="1827476040">
              <w:marLeft w:val="0"/>
              <w:marRight w:val="0"/>
              <w:marTop w:val="0"/>
              <w:marBottom w:val="0"/>
              <w:divBdr>
                <w:top w:val="none" w:sz="0" w:space="0" w:color="auto"/>
                <w:left w:val="none" w:sz="0" w:space="0" w:color="auto"/>
                <w:bottom w:val="none" w:sz="0" w:space="0" w:color="auto"/>
                <w:right w:val="none" w:sz="0" w:space="0" w:color="auto"/>
              </w:divBdr>
            </w:div>
            <w:div w:id="1528718627">
              <w:marLeft w:val="0"/>
              <w:marRight w:val="0"/>
              <w:marTop w:val="0"/>
              <w:marBottom w:val="0"/>
              <w:divBdr>
                <w:top w:val="none" w:sz="0" w:space="0" w:color="auto"/>
                <w:left w:val="none" w:sz="0" w:space="0" w:color="auto"/>
                <w:bottom w:val="none" w:sz="0" w:space="0" w:color="auto"/>
                <w:right w:val="none" w:sz="0" w:space="0" w:color="auto"/>
              </w:divBdr>
            </w:div>
            <w:div w:id="147747526">
              <w:marLeft w:val="0"/>
              <w:marRight w:val="0"/>
              <w:marTop w:val="0"/>
              <w:marBottom w:val="0"/>
              <w:divBdr>
                <w:top w:val="none" w:sz="0" w:space="0" w:color="auto"/>
                <w:left w:val="none" w:sz="0" w:space="0" w:color="auto"/>
                <w:bottom w:val="none" w:sz="0" w:space="0" w:color="auto"/>
                <w:right w:val="none" w:sz="0" w:space="0" w:color="auto"/>
              </w:divBdr>
            </w:div>
            <w:div w:id="1016543075">
              <w:marLeft w:val="0"/>
              <w:marRight w:val="0"/>
              <w:marTop w:val="0"/>
              <w:marBottom w:val="0"/>
              <w:divBdr>
                <w:top w:val="none" w:sz="0" w:space="0" w:color="auto"/>
                <w:left w:val="none" w:sz="0" w:space="0" w:color="auto"/>
                <w:bottom w:val="none" w:sz="0" w:space="0" w:color="auto"/>
                <w:right w:val="none" w:sz="0" w:space="0" w:color="auto"/>
              </w:divBdr>
            </w:div>
            <w:div w:id="1534729694">
              <w:marLeft w:val="0"/>
              <w:marRight w:val="0"/>
              <w:marTop w:val="0"/>
              <w:marBottom w:val="0"/>
              <w:divBdr>
                <w:top w:val="none" w:sz="0" w:space="0" w:color="auto"/>
                <w:left w:val="none" w:sz="0" w:space="0" w:color="auto"/>
                <w:bottom w:val="none" w:sz="0" w:space="0" w:color="auto"/>
                <w:right w:val="none" w:sz="0" w:space="0" w:color="auto"/>
              </w:divBdr>
            </w:div>
            <w:div w:id="1367288576">
              <w:marLeft w:val="0"/>
              <w:marRight w:val="0"/>
              <w:marTop w:val="0"/>
              <w:marBottom w:val="0"/>
              <w:divBdr>
                <w:top w:val="none" w:sz="0" w:space="0" w:color="auto"/>
                <w:left w:val="none" w:sz="0" w:space="0" w:color="auto"/>
                <w:bottom w:val="none" w:sz="0" w:space="0" w:color="auto"/>
                <w:right w:val="none" w:sz="0" w:space="0" w:color="auto"/>
              </w:divBdr>
            </w:div>
            <w:div w:id="615915269">
              <w:marLeft w:val="0"/>
              <w:marRight w:val="0"/>
              <w:marTop w:val="0"/>
              <w:marBottom w:val="0"/>
              <w:divBdr>
                <w:top w:val="none" w:sz="0" w:space="0" w:color="auto"/>
                <w:left w:val="none" w:sz="0" w:space="0" w:color="auto"/>
                <w:bottom w:val="none" w:sz="0" w:space="0" w:color="auto"/>
                <w:right w:val="none" w:sz="0" w:space="0" w:color="auto"/>
              </w:divBdr>
            </w:div>
            <w:div w:id="640959541">
              <w:marLeft w:val="0"/>
              <w:marRight w:val="0"/>
              <w:marTop w:val="0"/>
              <w:marBottom w:val="0"/>
              <w:divBdr>
                <w:top w:val="none" w:sz="0" w:space="0" w:color="auto"/>
                <w:left w:val="none" w:sz="0" w:space="0" w:color="auto"/>
                <w:bottom w:val="none" w:sz="0" w:space="0" w:color="auto"/>
                <w:right w:val="none" w:sz="0" w:space="0" w:color="auto"/>
              </w:divBdr>
            </w:div>
            <w:div w:id="906383453">
              <w:marLeft w:val="0"/>
              <w:marRight w:val="0"/>
              <w:marTop w:val="0"/>
              <w:marBottom w:val="0"/>
              <w:divBdr>
                <w:top w:val="none" w:sz="0" w:space="0" w:color="auto"/>
                <w:left w:val="none" w:sz="0" w:space="0" w:color="auto"/>
                <w:bottom w:val="none" w:sz="0" w:space="0" w:color="auto"/>
                <w:right w:val="none" w:sz="0" w:space="0" w:color="auto"/>
              </w:divBdr>
            </w:div>
            <w:div w:id="512649793">
              <w:marLeft w:val="0"/>
              <w:marRight w:val="0"/>
              <w:marTop w:val="0"/>
              <w:marBottom w:val="0"/>
              <w:divBdr>
                <w:top w:val="none" w:sz="0" w:space="0" w:color="auto"/>
                <w:left w:val="none" w:sz="0" w:space="0" w:color="auto"/>
                <w:bottom w:val="none" w:sz="0" w:space="0" w:color="auto"/>
                <w:right w:val="none" w:sz="0" w:space="0" w:color="auto"/>
              </w:divBdr>
            </w:div>
            <w:div w:id="1892884820">
              <w:marLeft w:val="0"/>
              <w:marRight w:val="0"/>
              <w:marTop w:val="0"/>
              <w:marBottom w:val="0"/>
              <w:divBdr>
                <w:top w:val="none" w:sz="0" w:space="0" w:color="auto"/>
                <w:left w:val="none" w:sz="0" w:space="0" w:color="auto"/>
                <w:bottom w:val="none" w:sz="0" w:space="0" w:color="auto"/>
                <w:right w:val="none" w:sz="0" w:space="0" w:color="auto"/>
              </w:divBdr>
            </w:div>
            <w:div w:id="725764042">
              <w:marLeft w:val="0"/>
              <w:marRight w:val="0"/>
              <w:marTop w:val="0"/>
              <w:marBottom w:val="0"/>
              <w:divBdr>
                <w:top w:val="none" w:sz="0" w:space="0" w:color="auto"/>
                <w:left w:val="none" w:sz="0" w:space="0" w:color="auto"/>
                <w:bottom w:val="none" w:sz="0" w:space="0" w:color="auto"/>
                <w:right w:val="none" w:sz="0" w:space="0" w:color="auto"/>
              </w:divBdr>
            </w:div>
            <w:div w:id="504714644">
              <w:marLeft w:val="0"/>
              <w:marRight w:val="0"/>
              <w:marTop w:val="0"/>
              <w:marBottom w:val="0"/>
              <w:divBdr>
                <w:top w:val="none" w:sz="0" w:space="0" w:color="auto"/>
                <w:left w:val="none" w:sz="0" w:space="0" w:color="auto"/>
                <w:bottom w:val="none" w:sz="0" w:space="0" w:color="auto"/>
                <w:right w:val="none" w:sz="0" w:space="0" w:color="auto"/>
              </w:divBdr>
            </w:div>
            <w:div w:id="511578307">
              <w:marLeft w:val="0"/>
              <w:marRight w:val="0"/>
              <w:marTop w:val="0"/>
              <w:marBottom w:val="0"/>
              <w:divBdr>
                <w:top w:val="none" w:sz="0" w:space="0" w:color="auto"/>
                <w:left w:val="none" w:sz="0" w:space="0" w:color="auto"/>
                <w:bottom w:val="none" w:sz="0" w:space="0" w:color="auto"/>
                <w:right w:val="none" w:sz="0" w:space="0" w:color="auto"/>
              </w:divBdr>
            </w:div>
            <w:div w:id="413281944">
              <w:marLeft w:val="0"/>
              <w:marRight w:val="0"/>
              <w:marTop w:val="0"/>
              <w:marBottom w:val="0"/>
              <w:divBdr>
                <w:top w:val="none" w:sz="0" w:space="0" w:color="auto"/>
                <w:left w:val="none" w:sz="0" w:space="0" w:color="auto"/>
                <w:bottom w:val="none" w:sz="0" w:space="0" w:color="auto"/>
                <w:right w:val="none" w:sz="0" w:space="0" w:color="auto"/>
              </w:divBdr>
            </w:div>
            <w:div w:id="568343300">
              <w:marLeft w:val="0"/>
              <w:marRight w:val="0"/>
              <w:marTop w:val="0"/>
              <w:marBottom w:val="0"/>
              <w:divBdr>
                <w:top w:val="none" w:sz="0" w:space="0" w:color="auto"/>
                <w:left w:val="none" w:sz="0" w:space="0" w:color="auto"/>
                <w:bottom w:val="none" w:sz="0" w:space="0" w:color="auto"/>
                <w:right w:val="none" w:sz="0" w:space="0" w:color="auto"/>
              </w:divBdr>
            </w:div>
            <w:div w:id="337584631">
              <w:marLeft w:val="0"/>
              <w:marRight w:val="0"/>
              <w:marTop w:val="0"/>
              <w:marBottom w:val="0"/>
              <w:divBdr>
                <w:top w:val="none" w:sz="0" w:space="0" w:color="auto"/>
                <w:left w:val="none" w:sz="0" w:space="0" w:color="auto"/>
                <w:bottom w:val="none" w:sz="0" w:space="0" w:color="auto"/>
                <w:right w:val="none" w:sz="0" w:space="0" w:color="auto"/>
              </w:divBdr>
            </w:div>
            <w:div w:id="465009502">
              <w:marLeft w:val="0"/>
              <w:marRight w:val="0"/>
              <w:marTop w:val="0"/>
              <w:marBottom w:val="0"/>
              <w:divBdr>
                <w:top w:val="none" w:sz="0" w:space="0" w:color="auto"/>
                <w:left w:val="none" w:sz="0" w:space="0" w:color="auto"/>
                <w:bottom w:val="none" w:sz="0" w:space="0" w:color="auto"/>
                <w:right w:val="none" w:sz="0" w:space="0" w:color="auto"/>
              </w:divBdr>
            </w:div>
            <w:div w:id="2127114008">
              <w:marLeft w:val="0"/>
              <w:marRight w:val="0"/>
              <w:marTop w:val="0"/>
              <w:marBottom w:val="0"/>
              <w:divBdr>
                <w:top w:val="none" w:sz="0" w:space="0" w:color="auto"/>
                <w:left w:val="none" w:sz="0" w:space="0" w:color="auto"/>
                <w:bottom w:val="none" w:sz="0" w:space="0" w:color="auto"/>
                <w:right w:val="none" w:sz="0" w:space="0" w:color="auto"/>
              </w:divBdr>
            </w:div>
            <w:div w:id="1318655841">
              <w:marLeft w:val="0"/>
              <w:marRight w:val="0"/>
              <w:marTop w:val="0"/>
              <w:marBottom w:val="0"/>
              <w:divBdr>
                <w:top w:val="none" w:sz="0" w:space="0" w:color="auto"/>
                <w:left w:val="none" w:sz="0" w:space="0" w:color="auto"/>
                <w:bottom w:val="none" w:sz="0" w:space="0" w:color="auto"/>
                <w:right w:val="none" w:sz="0" w:space="0" w:color="auto"/>
              </w:divBdr>
            </w:div>
            <w:div w:id="1759205774">
              <w:marLeft w:val="0"/>
              <w:marRight w:val="0"/>
              <w:marTop w:val="0"/>
              <w:marBottom w:val="0"/>
              <w:divBdr>
                <w:top w:val="none" w:sz="0" w:space="0" w:color="auto"/>
                <w:left w:val="none" w:sz="0" w:space="0" w:color="auto"/>
                <w:bottom w:val="none" w:sz="0" w:space="0" w:color="auto"/>
                <w:right w:val="none" w:sz="0" w:space="0" w:color="auto"/>
              </w:divBdr>
            </w:div>
            <w:div w:id="1153332610">
              <w:marLeft w:val="0"/>
              <w:marRight w:val="0"/>
              <w:marTop w:val="0"/>
              <w:marBottom w:val="0"/>
              <w:divBdr>
                <w:top w:val="none" w:sz="0" w:space="0" w:color="auto"/>
                <w:left w:val="none" w:sz="0" w:space="0" w:color="auto"/>
                <w:bottom w:val="none" w:sz="0" w:space="0" w:color="auto"/>
                <w:right w:val="none" w:sz="0" w:space="0" w:color="auto"/>
              </w:divBdr>
            </w:div>
            <w:div w:id="779493935">
              <w:marLeft w:val="0"/>
              <w:marRight w:val="0"/>
              <w:marTop w:val="0"/>
              <w:marBottom w:val="0"/>
              <w:divBdr>
                <w:top w:val="none" w:sz="0" w:space="0" w:color="auto"/>
                <w:left w:val="none" w:sz="0" w:space="0" w:color="auto"/>
                <w:bottom w:val="none" w:sz="0" w:space="0" w:color="auto"/>
                <w:right w:val="none" w:sz="0" w:space="0" w:color="auto"/>
              </w:divBdr>
            </w:div>
            <w:div w:id="2013949433">
              <w:marLeft w:val="0"/>
              <w:marRight w:val="0"/>
              <w:marTop w:val="0"/>
              <w:marBottom w:val="0"/>
              <w:divBdr>
                <w:top w:val="none" w:sz="0" w:space="0" w:color="auto"/>
                <w:left w:val="none" w:sz="0" w:space="0" w:color="auto"/>
                <w:bottom w:val="none" w:sz="0" w:space="0" w:color="auto"/>
                <w:right w:val="none" w:sz="0" w:space="0" w:color="auto"/>
              </w:divBdr>
            </w:div>
            <w:div w:id="320620875">
              <w:marLeft w:val="0"/>
              <w:marRight w:val="0"/>
              <w:marTop w:val="0"/>
              <w:marBottom w:val="0"/>
              <w:divBdr>
                <w:top w:val="none" w:sz="0" w:space="0" w:color="auto"/>
                <w:left w:val="none" w:sz="0" w:space="0" w:color="auto"/>
                <w:bottom w:val="none" w:sz="0" w:space="0" w:color="auto"/>
                <w:right w:val="none" w:sz="0" w:space="0" w:color="auto"/>
              </w:divBdr>
            </w:div>
            <w:div w:id="1658338689">
              <w:marLeft w:val="0"/>
              <w:marRight w:val="0"/>
              <w:marTop w:val="0"/>
              <w:marBottom w:val="0"/>
              <w:divBdr>
                <w:top w:val="none" w:sz="0" w:space="0" w:color="auto"/>
                <w:left w:val="none" w:sz="0" w:space="0" w:color="auto"/>
                <w:bottom w:val="none" w:sz="0" w:space="0" w:color="auto"/>
                <w:right w:val="none" w:sz="0" w:space="0" w:color="auto"/>
              </w:divBdr>
            </w:div>
            <w:div w:id="537398388">
              <w:marLeft w:val="0"/>
              <w:marRight w:val="0"/>
              <w:marTop w:val="0"/>
              <w:marBottom w:val="0"/>
              <w:divBdr>
                <w:top w:val="none" w:sz="0" w:space="0" w:color="auto"/>
                <w:left w:val="none" w:sz="0" w:space="0" w:color="auto"/>
                <w:bottom w:val="none" w:sz="0" w:space="0" w:color="auto"/>
                <w:right w:val="none" w:sz="0" w:space="0" w:color="auto"/>
              </w:divBdr>
            </w:div>
            <w:div w:id="1240478267">
              <w:marLeft w:val="0"/>
              <w:marRight w:val="0"/>
              <w:marTop w:val="0"/>
              <w:marBottom w:val="0"/>
              <w:divBdr>
                <w:top w:val="none" w:sz="0" w:space="0" w:color="auto"/>
                <w:left w:val="none" w:sz="0" w:space="0" w:color="auto"/>
                <w:bottom w:val="none" w:sz="0" w:space="0" w:color="auto"/>
                <w:right w:val="none" w:sz="0" w:space="0" w:color="auto"/>
              </w:divBdr>
            </w:div>
            <w:div w:id="661391412">
              <w:marLeft w:val="0"/>
              <w:marRight w:val="0"/>
              <w:marTop w:val="0"/>
              <w:marBottom w:val="0"/>
              <w:divBdr>
                <w:top w:val="none" w:sz="0" w:space="0" w:color="auto"/>
                <w:left w:val="none" w:sz="0" w:space="0" w:color="auto"/>
                <w:bottom w:val="none" w:sz="0" w:space="0" w:color="auto"/>
                <w:right w:val="none" w:sz="0" w:space="0" w:color="auto"/>
              </w:divBdr>
            </w:div>
            <w:div w:id="1050110591">
              <w:marLeft w:val="0"/>
              <w:marRight w:val="0"/>
              <w:marTop w:val="0"/>
              <w:marBottom w:val="0"/>
              <w:divBdr>
                <w:top w:val="none" w:sz="0" w:space="0" w:color="auto"/>
                <w:left w:val="none" w:sz="0" w:space="0" w:color="auto"/>
                <w:bottom w:val="none" w:sz="0" w:space="0" w:color="auto"/>
                <w:right w:val="none" w:sz="0" w:space="0" w:color="auto"/>
              </w:divBdr>
            </w:div>
            <w:div w:id="831946455">
              <w:marLeft w:val="0"/>
              <w:marRight w:val="0"/>
              <w:marTop w:val="0"/>
              <w:marBottom w:val="0"/>
              <w:divBdr>
                <w:top w:val="none" w:sz="0" w:space="0" w:color="auto"/>
                <w:left w:val="none" w:sz="0" w:space="0" w:color="auto"/>
                <w:bottom w:val="none" w:sz="0" w:space="0" w:color="auto"/>
                <w:right w:val="none" w:sz="0" w:space="0" w:color="auto"/>
              </w:divBdr>
            </w:div>
            <w:div w:id="522206272">
              <w:marLeft w:val="0"/>
              <w:marRight w:val="0"/>
              <w:marTop w:val="0"/>
              <w:marBottom w:val="0"/>
              <w:divBdr>
                <w:top w:val="none" w:sz="0" w:space="0" w:color="auto"/>
                <w:left w:val="none" w:sz="0" w:space="0" w:color="auto"/>
                <w:bottom w:val="none" w:sz="0" w:space="0" w:color="auto"/>
                <w:right w:val="none" w:sz="0" w:space="0" w:color="auto"/>
              </w:divBdr>
            </w:div>
            <w:div w:id="184683157">
              <w:marLeft w:val="0"/>
              <w:marRight w:val="0"/>
              <w:marTop w:val="0"/>
              <w:marBottom w:val="0"/>
              <w:divBdr>
                <w:top w:val="none" w:sz="0" w:space="0" w:color="auto"/>
                <w:left w:val="none" w:sz="0" w:space="0" w:color="auto"/>
                <w:bottom w:val="none" w:sz="0" w:space="0" w:color="auto"/>
                <w:right w:val="none" w:sz="0" w:space="0" w:color="auto"/>
              </w:divBdr>
            </w:div>
            <w:div w:id="265163108">
              <w:marLeft w:val="0"/>
              <w:marRight w:val="0"/>
              <w:marTop w:val="0"/>
              <w:marBottom w:val="0"/>
              <w:divBdr>
                <w:top w:val="none" w:sz="0" w:space="0" w:color="auto"/>
                <w:left w:val="none" w:sz="0" w:space="0" w:color="auto"/>
                <w:bottom w:val="none" w:sz="0" w:space="0" w:color="auto"/>
                <w:right w:val="none" w:sz="0" w:space="0" w:color="auto"/>
              </w:divBdr>
            </w:div>
            <w:div w:id="108017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713277">
      <w:bodyDiv w:val="1"/>
      <w:marLeft w:val="0"/>
      <w:marRight w:val="0"/>
      <w:marTop w:val="0"/>
      <w:marBottom w:val="0"/>
      <w:divBdr>
        <w:top w:val="none" w:sz="0" w:space="0" w:color="auto"/>
        <w:left w:val="none" w:sz="0" w:space="0" w:color="auto"/>
        <w:bottom w:val="none" w:sz="0" w:space="0" w:color="auto"/>
        <w:right w:val="none" w:sz="0" w:space="0" w:color="auto"/>
      </w:divBdr>
      <w:divsChild>
        <w:div w:id="2128892585">
          <w:marLeft w:val="0"/>
          <w:marRight w:val="0"/>
          <w:marTop w:val="0"/>
          <w:marBottom w:val="0"/>
          <w:divBdr>
            <w:top w:val="none" w:sz="0" w:space="0" w:color="auto"/>
            <w:left w:val="none" w:sz="0" w:space="0" w:color="auto"/>
            <w:bottom w:val="none" w:sz="0" w:space="0" w:color="auto"/>
            <w:right w:val="none" w:sz="0" w:space="0" w:color="auto"/>
          </w:divBdr>
          <w:divsChild>
            <w:div w:id="1761027083">
              <w:marLeft w:val="0"/>
              <w:marRight w:val="0"/>
              <w:marTop w:val="0"/>
              <w:marBottom w:val="0"/>
              <w:divBdr>
                <w:top w:val="none" w:sz="0" w:space="0" w:color="auto"/>
                <w:left w:val="none" w:sz="0" w:space="0" w:color="auto"/>
                <w:bottom w:val="none" w:sz="0" w:space="0" w:color="auto"/>
                <w:right w:val="none" w:sz="0" w:space="0" w:color="auto"/>
              </w:divBdr>
            </w:div>
            <w:div w:id="1026562068">
              <w:marLeft w:val="0"/>
              <w:marRight w:val="0"/>
              <w:marTop w:val="0"/>
              <w:marBottom w:val="0"/>
              <w:divBdr>
                <w:top w:val="none" w:sz="0" w:space="0" w:color="auto"/>
                <w:left w:val="none" w:sz="0" w:space="0" w:color="auto"/>
                <w:bottom w:val="none" w:sz="0" w:space="0" w:color="auto"/>
                <w:right w:val="none" w:sz="0" w:space="0" w:color="auto"/>
              </w:divBdr>
            </w:div>
            <w:div w:id="1420255721">
              <w:marLeft w:val="0"/>
              <w:marRight w:val="0"/>
              <w:marTop w:val="0"/>
              <w:marBottom w:val="0"/>
              <w:divBdr>
                <w:top w:val="none" w:sz="0" w:space="0" w:color="auto"/>
                <w:left w:val="none" w:sz="0" w:space="0" w:color="auto"/>
                <w:bottom w:val="none" w:sz="0" w:space="0" w:color="auto"/>
                <w:right w:val="none" w:sz="0" w:space="0" w:color="auto"/>
              </w:divBdr>
            </w:div>
            <w:div w:id="1205558961">
              <w:marLeft w:val="0"/>
              <w:marRight w:val="0"/>
              <w:marTop w:val="0"/>
              <w:marBottom w:val="0"/>
              <w:divBdr>
                <w:top w:val="none" w:sz="0" w:space="0" w:color="auto"/>
                <w:left w:val="none" w:sz="0" w:space="0" w:color="auto"/>
                <w:bottom w:val="none" w:sz="0" w:space="0" w:color="auto"/>
                <w:right w:val="none" w:sz="0" w:space="0" w:color="auto"/>
              </w:divBdr>
            </w:div>
            <w:div w:id="1158232680">
              <w:marLeft w:val="0"/>
              <w:marRight w:val="0"/>
              <w:marTop w:val="0"/>
              <w:marBottom w:val="0"/>
              <w:divBdr>
                <w:top w:val="none" w:sz="0" w:space="0" w:color="auto"/>
                <w:left w:val="none" w:sz="0" w:space="0" w:color="auto"/>
                <w:bottom w:val="none" w:sz="0" w:space="0" w:color="auto"/>
                <w:right w:val="none" w:sz="0" w:space="0" w:color="auto"/>
              </w:divBdr>
            </w:div>
            <w:div w:id="873273393">
              <w:marLeft w:val="0"/>
              <w:marRight w:val="0"/>
              <w:marTop w:val="0"/>
              <w:marBottom w:val="0"/>
              <w:divBdr>
                <w:top w:val="none" w:sz="0" w:space="0" w:color="auto"/>
                <w:left w:val="none" w:sz="0" w:space="0" w:color="auto"/>
                <w:bottom w:val="none" w:sz="0" w:space="0" w:color="auto"/>
                <w:right w:val="none" w:sz="0" w:space="0" w:color="auto"/>
              </w:divBdr>
            </w:div>
            <w:div w:id="510220876">
              <w:marLeft w:val="0"/>
              <w:marRight w:val="0"/>
              <w:marTop w:val="0"/>
              <w:marBottom w:val="0"/>
              <w:divBdr>
                <w:top w:val="none" w:sz="0" w:space="0" w:color="auto"/>
                <w:left w:val="none" w:sz="0" w:space="0" w:color="auto"/>
                <w:bottom w:val="none" w:sz="0" w:space="0" w:color="auto"/>
                <w:right w:val="none" w:sz="0" w:space="0" w:color="auto"/>
              </w:divBdr>
            </w:div>
            <w:div w:id="799416647">
              <w:marLeft w:val="0"/>
              <w:marRight w:val="0"/>
              <w:marTop w:val="0"/>
              <w:marBottom w:val="0"/>
              <w:divBdr>
                <w:top w:val="none" w:sz="0" w:space="0" w:color="auto"/>
                <w:left w:val="none" w:sz="0" w:space="0" w:color="auto"/>
                <w:bottom w:val="none" w:sz="0" w:space="0" w:color="auto"/>
                <w:right w:val="none" w:sz="0" w:space="0" w:color="auto"/>
              </w:divBdr>
            </w:div>
            <w:div w:id="952058770">
              <w:marLeft w:val="0"/>
              <w:marRight w:val="0"/>
              <w:marTop w:val="0"/>
              <w:marBottom w:val="0"/>
              <w:divBdr>
                <w:top w:val="none" w:sz="0" w:space="0" w:color="auto"/>
                <w:left w:val="none" w:sz="0" w:space="0" w:color="auto"/>
                <w:bottom w:val="none" w:sz="0" w:space="0" w:color="auto"/>
                <w:right w:val="none" w:sz="0" w:space="0" w:color="auto"/>
              </w:divBdr>
            </w:div>
            <w:div w:id="1388604633">
              <w:marLeft w:val="0"/>
              <w:marRight w:val="0"/>
              <w:marTop w:val="0"/>
              <w:marBottom w:val="0"/>
              <w:divBdr>
                <w:top w:val="none" w:sz="0" w:space="0" w:color="auto"/>
                <w:left w:val="none" w:sz="0" w:space="0" w:color="auto"/>
                <w:bottom w:val="none" w:sz="0" w:space="0" w:color="auto"/>
                <w:right w:val="none" w:sz="0" w:space="0" w:color="auto"/>
              </w:divBdr>
            </w:div>
            <w:div w:id="1972056170">
              <w:marLeft w:val="0"/>
              <w:marRight w:val="0"/>
              <w:marTop w:val="0"/>
              <w:marBottom w:val="0"/>
              <w:divBdr>
                <w:top w:val="none" w:sz="0" w:space="0" w:color="auto"/>
                <w:left w:val="none" w:sz="0" w:space="0" w:color="auto"/>
                <w:bottom w:val="none" w:sz="0" w:space="0" w:color="auto"/>
                <w:right w:val="none" w:sz="0" w:space="0" w:color="auto"/>
              </w:divBdr>
            </w:div>
            <w:div w:id="1870987977">
              <w:marLeft w:val="0"/>
              <w:marRight w:val="0"/>
              <w:marTop w:val="0"/>
              <w:marBottom w:val="0"/>
              <w:divBdr>
                <w:top w:val="none" w:sz="0" w:space="0" w:color="auto"/>
                <w:left w:val="none" w:sz="0" w:space="0" w:color="auto"/>
                <w:bottom w:val="none" w:sz="0" w:space="0" w:color="auto"/>
                <w:right w:val="none" w:sz="0" w:space="0" w:color="auto"/>
              </w:divBdr>
            </w:div>
            <w:div w:id="1583562571">
              <w:marLeft w:val="0"/>
              <w:marRight w:val="0"/>
              <w:marTop w:val="0"/>
              <w:marBottom w:val="0"/>
              <w:divBdr>
                <w:top w:val="none" w:sz="0" w:space="0" w:color="auto"/>
                <w:left w:val="none" w:sz="0" w:space="0" w:color="auto"/>
                <w:bottom w:val="none" w:sz="0" w:space="0" w:color="auto"/>
                <w:right w:val="none" w:sz="0" w:space="0" w:color="auto"/>
              </w:divBdr>
            </w:div>
            <w:div w:id="1188366934">
              <w:marLeft w:val="0"/>
              <w:marRight w:val="0"/>
              <w:marTop w:val="0"/>
              <w:marBottom w:val="0"/>
              <w:divBdr>
                <w:top w:val="none" w:sz="0" w:space="0" w:color="auto"/>
                <w:left w:val="none" w:sz="0" w:space="0" w:color="auto"/>
                <w:bottom w:val="none" w:sz="0" w:space="0" w:color="auto"/>
                <w:right w:val="none" w:sz="0" w:space="0" w:color="auto"/>
              </w:divBdr>
            </w:div>
            <w:div w:id="308871685">
              <w:marLeft w:val="0"/>
              <w:marRight w:val="0"/>
              <w:marTop w:val="0"/>
              <w:marBottom w:val="0"/>
              <w:divBdr>
                <w:top w:val="none" w:sz="0" w:space="0" w:color="auto"/>
                <w:left w:val="none" w:sz="0" w:space="0" w:color="auto"/>
                <w:bottom w:val="none" w:sz="0" w:space="0" w:color="auto"/>
                <w:right w:val="none" w:sz="0" w:space="0" w:color="auto"/>
              </w:divBdr>
            </w:div>
            <w:div w:id="316886156">
              <w:marLeft w:val="0"/>
              <w:marRight w:val="0"/>
              <w:marTop w:val="0"/>
              <w:marBottom w:val="0"/>
              <w:divBdr>
                <w:top w:val="none" w:sz="0" w:space="0" w:color="auto"/>
                <w:left w:val="none" w:sz="0" w:space="0" w:color="auto"/>
                <w:bottom w:val="none" w:sz="0" w:space="0" w:color="auto"/>
                <w:right w:val="none" w:sz="0" w:space="0" w:color="auto"/>
              </w:divBdr>
            </w:div>
            <w:div w:id="1153595813">
              <w:marLeft w:val="0"/>
              <w:marRight w:val="0"/>
              <w:marTop w:val="0"/>
              <w:marBottom w:val="0"/>
              <w:divBdr>
                <w:top w:val="none" w:sz="0" w:space="0" w:color="auto"/>
                <w:left w:val="none" w:sz="0" w:space="0" w:color="auto"/>
                <w:bottom w:val="none" w:sz="0" w:space="0" w:color="auto"/>
                <w:right w:val="none" w:sz="0" w:space="0" w:color="auto"/>
              </w:divBdr>
            </w:div>
            <w:div w:id="1466850241">
              <w:marLeft w:val="0"/>
              <w:marRight w:val="0"/>
              <w:marTop w:val="0"/>
              <w:marBottom w:val="0"/>
              <w:divBdr>
                <w:top w:val="none" w:sz="0" w:space="0" w:color="auto"/>
                <w:left w:val="none" w:sz="0" w:space="0" w:color="auto"/>
                <w:bottom w:val="none" w:sz="0" w:space="0" w:color="auto"/>
                <w:right w:val="none" w:sz="0" w:space="0" w:color="auto"/>
              </w:divBdr>
            </w:div>
            <w:div w:id="250360661">
              <w:marLeft w:val="0"/>
              <w:marRight w:val="0"/>
              <w:marTop w:val="0"/>
              <w:marBottom w:val="0"/>
              <w:divBdr>
                <w:top w:val="none" w:sz="0" w:space="0" w:color="auto"/>
                <w:left w:val="none" w:sz="0" w:space="0" w:color="auto"/>
                <w:bottom w:val="none" w:sz="0" w:space="0" w:color="auto"/>
                <w:right w:val="none" w:sz="0" w:space="0" w:color="auto"/>
              </w:divBdr>
            </w:div>
            <w:div w:id="1328090181">
              <w:marLeft w:val="0"/>
              <w:marRight w:val="0"/>
              <w:marTop w:val="0"/>
              <w:marBottom w:val="0"/>
              <w:divBdr>
                <w:top w:val="none" w:sz="0" w:space="0" w:color="auto"/>
                <w:left w:val="none" w:sz="0" w:space="0" w:color="auto"/>
                <w:bottom w:val="none" w:sz="0" w:space="0" w:color="auto"/>
                <w:right w:val="none" w:sz="0" w:space="0" w:color="auto"/>
              </w:divBdr>
            </w:div>
            <w:div w:id="1112091802">
              <w:marLeft w:val="0"/>
              <w:marRight w:val="0"/>
              <w:marTop w:val="0"/>
              <w:marBottom w:val="0"/>
              <w:divBdr>
                <w:top w:val="none" w:sz="0" w:space="0" w:color="auto"/>
                <w:left w:val="none" w:sz="0" w:space="0" w:color="auto"/>
                <w:bottom w:val="none" w:sz="0" w:space="0" w:color="auto"/>
                <w:right w:val="none" w:sz="0" w:space="0" w:color="auto"/>
              </w:divBdr>
            </w:div>
            <w:div w:id="735277773">
              <w:marLeft w:val="0"/>
              <w:marRight w:val="0"/>
              <w:marTop w:val="0"/>
              <w:marBottom w:val="0"/>
              <w:divBdr>
                <w:top w:val="none" w:sz="0" w:space="0" w:color="auto"/>
                <w:left w:val="none" w:sz="0" w:space="0" w:color="auto"/>
                <w:bottom w:val="none" w:sz="0" w:space="0" w:color="auto"/>
                <w:right w:val="none" w:sz="0" w:space="0" w:color="auto"/>
              </w:divBdr>
            </w:div>
            <w:div w:id="1291286011">
              <w:marLeft w:val="0"/>
              <w:marRight w:val="0"/>
              <w:marTop w:val="0"/>
              <w:marBottom w:val="0"/>
              <w:divBdr>
                <w:top w:val="none" w:sz="0" w:space="0" w:color="auto"/>
                <w:left w:val="none" w:sz="0" w:space="0" w:color="auto"/>
                <w:bottom w:val="none" w:sz="0" w:space="0" w:color="auto"/>
                <w:right w:val="none" w:sz="0" w:space="0" w:color="auto"/>
              </w:divBdr>
            </w:div>
            <w:div w:id="142064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474318">
      <w:bodyDiv w:val="1"/>
      <w:marLeft w:val="0"/>
      <w:marRight w:val="0"/>
      <w:marTop w:val="0"/>
      <w:marBottom w:val="0"/>
      <w:divBdr>
        <w:top w:val="none" w:sz="0" w:space="0" w:color="auto"/>
        <w:left w:val="none" w:sz="0" w:space="0" w:color="auto"/>
        <w:bottom w:val="none" w:sz="0" w:space="0" w:color="auto"/>
        <w:right w:val="none" w:sz="0" w:space="0" w:color="auto"/>
      </w:divBdr>
      <w:divsChild>
        <w:div w:id="1936942432">
          <w:marLeft w:val="0"/>
          <w:marRight w:val="0"/>
          <w:marTop w:val="0"/>
          <w:marBottom w:val="0"/>
          <w:divBdr>
            <w:top w:val="none" w:sz="0" w:space="0" w:color="auto"/>
            <w:left w:val="none" w:sz="0" w:space="0" w:color="auto"/>
            <w:bottom w:val="none" w:sz="0" w:space="0" w:color="auto"/>
            <w:right w:val="none" w:sz="0" w:space="0" w:color="auto"/>
          </w:divBdr>
          <w:divsChild>
            <w:div w:id="611985527">
              <w:marLeft w:val="0"/>
              <w:marRight w:val="0"/>
              <w:marTop w:val="0"/>
              <w:marBottom w:val="0"/>
              <w:divBdr>
                <w:top w:val="none" w:sz="0" w:space="0" w:color="auto"/>
                <w:left w:val="none" w:sz="0" w:space="0" w:color="auto"/>
                <w:bottom w:val="none" w:sz="0" w:space="0" w:color="auto"/>
                <w:right w:val="none" w:sz="0" w:space="0" w:color="auto"/>
              </w:divBdr>
            </w:div>
            <w:div w:id="1743141045">
              <w:marLeft w:val="0"/>
              <w:marRight w:val="0"/>
              <w:marTop w:val="0"/>
              <w:marBottom w:val="0"/>
              <w:divBdr>
                <w:top w:val="none" w:sz="0" w:space="0" w:color="auto"/>
                <w:left w:val="none" w:sz="0" w:space="0" w:color="auto"/>
                <w:bottom w:val="none" w:sz="0" w:space="0" w:color="auto"/>
                <w:right w:val="none" w:sz="0" w:space="0" w:color="auto"/>
              </w:divBdr>
            </w:div>
            <w:div w:id="253172751">
              <w:marLeft w:val="0"/>
              <w:marRight w:val="0"/>
              <w:marTop w:val="0"/>
              <w:marBottom w:val="0"/>
              <w:divBdr>
                <w:top w:val="none" w:sz="0" w:space="0" w:color="auto"/>
                <w:left w:val="none" w:sz="0" w:space="0" w:color="auto"/>
                <w:bottom w:val="none" w:sz="0" w:space="0" w:color="auto"/>
                <w:right w:val="none" w:sz="0" w:space="0" w:color="auto"/>
              </w:divBdr>
            </w:div>
            <w:div w:id="2041054415">
              <w:marLeft w:val="0"/>
              <w:marRight w:val="0"/>
              <w:marTop w:val="0"/>
              <w:marBottom w:val="0"/>
              <w:divBdr>
                <w:top w:val="none" w:sz="0" w:space="0" w:color="auto"/>
                <w:left w:val="none" w:sz="0" w:space="0" w:color="auto"/>
                <w:bottom w:val="none" w:sz="0" w:space="0" w:color="auto"/>
                <w:right w:val="none" w:sz="0" w:space="0" w:color="auto"/>
              </w:divBdr>
            </w:div>
            <w:div w:id="1897351466">
              <w:marLeft w:val="0"/>
              <w:marRight w:val="0"/>
              <w:marTop w:val="0"/>
              <w:marBottom w:val="0"/>
              <w:divBdr>
                <w:top w:val="none" w:sz="0" w:space="0" w:color="auto"/>
                <w:left w:val="none" w:sz="0" w:space="0" w:color="auto"/>
                <w:bottom w:val="none" w:sz="0" w:space="0" w:color="auto"/>
                <w:right w:val="none" w:sz="0" w:space="0" w:color="auto"/>
              </w:divBdr>
            </w:div>
            <w:div w:id="2085373564">
              <w:marLeft w:val="0"/>
              <w:marRight w:val="0"/>
              <w:marTop w:val="0"/>
              <w:marBottom w:val="0"/>
              <w:divBdr>
                <w:top w:val="none" w:sz="0" w:space="0" w:color="auto"/>
                <w:left w:val="none" w:sz="0" w:space="0" w:color="auto"/>
                <w:bottom w:val="none" w:sz="0" w:space="0" w:color="auto"/>
                <w:right w:val="none" w:sz="0" w:space="0" w:color="auto"/>
              </w:divBdr>
            </w:div>
            <w:div w:id="226765326">
              <w:marLeft w:val="0"/>
              <w:marRight w:val="0"/>
              <w:marTop w:val="0"/>
              <w:marBottom w:val="0"/>
              <w:divBdr>
                <w:top w:val="none" w:sz="0" w:space="0" w:color="auto"/>
                <w:left w:val="none" w:sz="0" w:space="0" w:color="auto"/>
                <w:bottom w:val="none" w:sz="0" w:space="0" w:color="auto"/>
                <w:right w:val="none" w:sz="0" w:space="0" w:color="auto"/>
              </w:divBdr>
            </w:div>
            <w:div w:id="1551308121">
              <w:marLeft w:val="0"/>
              <w:marRight w:val="0"/>
              <w:marTop w:val="0"/>
              <w:marBottom w:val="0"/>
              <w:divBdr>
                <w:top w:val="none" w:sz="0" w:space="0" w:color="auto"/>
                <w:left w:val="none" w:sz="0" w:space="0" w:color="auto"/>
                <w:bottom w:val="none" w:sz="0" w:space="0" w:color="auto"/>
                <w:right w:val="none" w:sz="0" w:space="0" w:color="auto"/>
              </w:divBdr>
            </w:div>
            <w:div w:id="10224701">
              <w:marLeft w:val="0"/>
              <w:marRight w:val="0"/>
              <w:marTop w:val="0"/>
              <w:marBottom w:val="0"/>
              <w:divBdr>
                <w:top w:val="none" w:sz="0" w:space="0" w:color="auto"/>
                <w:left w:val="none" w:sz="0" w:space="0" w:color="auto"/>
                <w:bottom w:val="none" w:sz="0" w:space="0" w:color="auto"/>
                <w:right w:val="none" w:sz="0" w:space="0" w:color="auto"/>
              </w:divBdr>
            </w:div>
            <w:div w:id="542862869">
              <w:marLeft w:val="0"/>
              <w:marRight w:val="0"/>
              <w:marTop w:val="0"/>
              <w:marBottom w:val="0"/>
              <w:divBdr>
                <w:top w:val="none" w:sz="0" w:space="0" w:color="auto"/>
                <w:left w:val="none" w:sz="0" w:space="0" w:color="auto"/>
                <w:bottom w:val="none" w:sz="0" w:space="0" w:color="auto"/>
                <w:right w:val="none" w:sz="0" w:space="0" w:color="auto"/>
              </w:divBdr>
            </w:div>
            <w:div w:id="961427042">
              <w:marLeft w:val="0"/>
              <w:marRight w:val="0"/>
              <w:marTop w:val="0"/>
              <w:marBottom w:val="0"/>
              <w:divBdr>
                <w:top w:val="none" w:sz="0" w:space="0" w:color="auto"/>
                <w:left w:val="none" w:sz="0" w:space="0" w:color="auto"/>
                <w:bottom w:val="none" w:sz="0" w:space="0" w:color="auto"/>
                <w:right w:val="none" w:sz="0" w:space="0" w:color="auto"/>
              </w:divBdr>
            </w:div>
            <w:div w:id="1516110526">
              <w:marLeft w:val="0"/>
              <w:marRight w:val="0"/>
              <w:marTop w:val="0"/>
              <w:marBottom w:val="0"/>
              <w:divBdr>
                <w:top w:val="none" w:sz="0" w:space="0" w:color="auto"/>
                <w:left w:val="none" w:sz="0" w:space="0" w:color="auto"/>
                <w:bottom w:val="none" w:sz="0" w:space="0" w:color="auto"/>
                <w:right w:val="none" w:sz="0" w:space="0" w:color="auto"/>
              </w:divBdr>
            </w:div>
            <w:div w:id="1170564202">
              <w:marLeft w:val="0"/>
              <w:marRight w:val="0"/>
              <w:marTop w:val="0"/>
              <w:marBottom w:val="0"/>
              <w:divBdr>
                <w:top w:val="none" w:sz="0" w:space="0" w:color="auto"/>
                <w:left w:val="none" w:sz="0" w:space="0" w:color="auto"/>
                <w:bottom w:val="none" w:sz="0" w:space="0" w:color="auto"/>
                <w:right w:val="none" w:sz="0" w:space="0" w:color="auto"/>
              </w:divBdr>
            </w:div>
            <w:div w:id="1476754398">
              <w:marLeft w:val="0"/>
              <w:marRight w:val="0"/>
              <w:marTop w:val="0"/>
              <w:marBottom w:val="0"/>
              <w:divBdr>
                <w:top w:val="none" w:sz="0" w:space="0" w:color="auto"/>
                <w:left w:val="none" w:sz="0" w:space="0" w:color="auto"/>
                <w:bottom w:val="none" w:sz="0" w:space="0" w:color="auto"/>
                <w:right w:val="none" w:sz="0" w:space="0" w:color="auto"/>
              </w:divBdr>
            </w:div>
            <w:div w:id="711226379">
              <w:marLeft w:val="0"/>
              <w:marRight w:val="0"/>
              <w:marTop w:val="0"/>
              <w:marBottom w:val="0"/>
              <w:divBdr>
                <w:top w:val="none" w:sz="0" w:space="0" w:color="auto"/>
                <w:left w:val="none" w:sz="0" w:space="0" w:color="auto"/>
                <w:bottom w:val="none" w:sz="0" w:space="0" w:color="auto"/>
                <w:right w:val="none" w:sz="0" w:space="0" w:color="auto"/>
              </w:divBdr>
            </w:div>
            <w:div w:id="1909341284">
              <w:marLeft w:val="0"/>
              <w:marRight w:val="0"/>
              <w:marTop w:val="0"/>
              <w:marBottom w:val="0"/>
              <w:divBdr>
                <w:top w:val="none" w:sz="0" w:space="0" w:color="auto"/>
                <w:left w:val="none" w:sz="0" w:space="0" w:color="auto"/>
                <w:bottom w:val="none" w:sz="0" w:space="0" w:color="auto"/>
                <w:right w:val="none" w:sz="0" w:space="0" w:color="auto"/>
              </w:divBdr>
            </w:div>
            <w:div w:id="1493839320">
              <w:marLeft w:val="0"/>
              <w:marRight w:val="0"/>
              <w:marTop w:val="0"/>
              <w:marBottom w:val="0"/>
              <w:divBdr>
                <w:top w:val="none" w:sz="0" w:space="0" w:color="auto"/>
                <w:left w:val="none" w:sz="0" w:space="0" w:color="auto"/>
                <w:bottom w:val="none" w:sz="0" w:space="0" w:color="auto"/>
                <w:right w:val="none" w:sz="0" w:space="0" w:color="auto"/>
              </w:divBdr>
            </w:div>
            <w:div w:id="1079255848">
              <w:marLeft w:val="0"/>
              <w:marRight w:val="0"/>
              <w:marTop w:val="0"/>
              <w:marBottom w:val="0"/>
              <w:divBdr>
                <w:top w:val="none" w:sz="0" w:space="0" w:color="auto"/>
                <w:left w:val="none" w:sz="0" w:space="0" w:color="auto"/>
                <w:bottom w:val="none" w:sz="0" w:space="0" w:color="auto"/>
                <w:right w:val="none" w:sz="0" w:space="0" w:color="auto"/>
              </w:divBdr>
            </w:div>
            <w:div w:id="1411079538">
              <w:marLeft w:val="0"/>
              <w:marRight w:val="0"/>
              <w:marTop w:val="0"/>
              <w:marBottom w:val="0"/>
              <w:divBdr>
                <w:top w:val="none" w:sz="0" w:space="0" w:color="auto"/>
                <w:left w:val="none" w:sz="0" w:space="0" w:color="auto"/>
                <w:bottom w:val="none" w:sz="0" w:space="0" w:color="auto"/>
                <w:right w:val="none" w:sz="0" w:space="0" w:color="auto"/>
              </w:divBdr>
            </w:div>
            <w:div w:id="2030831429">
              <w:marLeft w:val="0"/>
              <w:marRight w:val="0"/>
              <w:marTop w:val="0"/>
              <w:marBottom w:val="0"/>
              <w:divBdr>
                <w:top w:val="none" w:sz="0" w:space="0" w:color="auto"/>
                <w:left w:val="none" w:sz="0" w:space="0" w:color="auto"/>
                <w:bottom w:val="none" w:sz="0" w:space="0" w:color="auto"/>
                <w:right w:val="none" w:sz="0" w:space="0" w:color="auto"/>
              </w:divBdr>
            </w:div>
            <w:div w:id="1851990452">
              <w:marLeft w:val="0"/>
              <w:marRight w:val="0"/>
              <w:marTop w:val="0"/>
              <w:marBottom w:val="0"/>
              <w:divBdr>
                <w:top w:val="none" w:sz="0" w:space="0" w:color="auto"/>
                <w:left w:val="none" w:sz="0" w:space="0" w:color="auto"/>
                <w:bottom w:val="none" w:sz="0" w:space="0" w:color="auto"/>
                <w:right w:val="none" w:sz="0" w:space="0" w:color="auto"/>
              </w:divBdr>
            </w:div>
            <w:div w:id="100106027">
              <w:marLeft w:val="0"/>
              <w:marRight w:val="0"/>
              <w:marTop w:val="0"/>
              <w:marBottom w:val="0"/>
              <w:divBdr>
                <w:top w:val="none" w:sz="0" w:space="0" w:color="auto"/>
                <w:left w:val="none" w:sz="0" w:space="0" w:color="auto"/>
                <w:bottom w:val="none" w:sz="0" w:space="0" w:color="auto"/>
                <w:right w:val="none" w:sz="0" w:space="0" w:color="auto"/>
              </w:divBdr>
            </w:div>
            <w:div w:id="1053819091">
              <w:marLeft w:val="0"/>
              <w:marRight w:val="0"/>
              <w:marTop w:val="0"/>
              <w:marBottom w:val="0"/>
              <w:divBdr>
                <w:top w:val="none" w:sz="0" w:space="0" w:color="auto"/>
                <w:left w:val="none" w:sz="0" w:space="0" w:color="auto"/>
                <w:bottom w:val="none" w:sz="0" w:space="0" w:color="auto"/>
                <w:right w:val="none" w:sz="0" w:space="0" w:color="auto"/>
              </w:divBdr>
            </w:div>
            <w:div w:id="682585818">
              <w:marLeft w:val="0"/>
              <w:marRight w:val="0"/>
              <w:marTop w:val="0"/>
              <w:marBottom w:val="0"/>
              <w:divBdr>
                <w:top w:val="none" w:sz="0" w:space="0" w:color="auto"/>
                <w:left w:val="none" w:sz="0" w:space="0" w:color="auto"/>
                <w:bottom w:val="none" w:sz="0" w:space="0" w:color="auto"/>
                <w:right w:val="none" w:sz="0" w:space="0" w:color="auto"/>
              </w:divBdr>
            </w:div>
            <w:div w:id="1222714574">
              <w:marLeft w:val="0"/>
              <w:marRight w:val="0"/>
              <w:marTop w:val="0"/>
              <w:marBottom w:val="0"/>
              <w:divBdr>
                <w:top w:val="none" w:sz="0" w:space="0" w:color="auto"/>
                <w:left w:val="none" w:sz="0" w:space="0" w:color="auto"/>
                <w:bottom w:val="none" w:sz="0" w:space="0" w:color="auto"/>
                <w:right w:val="none" w:sz="0" w:space="0" w:color="auto"/>
              </w:divBdr>
            </w:div>
            <w:div w:id="1924340831">
              <w:marLeft w:val="0"/>
              <w:marRight w:val="0"/>
              <w:marTop w:val="0"/>
              <w:marBottom w:val="0"/>
              <w:divBdr>
                <w:top w:val="none" w:sz="0" w:space="0" w:color="auto"/>
                <w:left w:val="none" w:sz="0" w:space="0" w:color="auto"/>
                <w:bottom w:val="none" w:sz="0" w:space="0" w:color="auto"/>
                <w:right w:val="none" w:sz="0" w:space="0" w:color="auto"/>
              </w:divBdr>
            </w:div>
            <w:div w:id="2105957916">
              <w:marLeft w:val="0"/>
              <w:marRight w:val="0"/>
              <w:marTop w:val="0"/>
              <w:marBottom w:val="0"/>
              <w:divBdr>
                <w:top w:val="none" w:sz="0" w:space="0" w:color="auto"/>
                <w:left w:val="none" w:sz="0" w:space="0" w:color="auto"/>
                <w:bottom w:val="none" w:sz="0" w:space="0" w:color="auto"/>
                <w:right w:val="none" w:sz="0" w:space="0" w:color="auto"/>
              </w:divBdr>
            </w:div>
            <w:div w:id="1855992618">
              <w:marLeft w:val="0"/>
              <w:marRight w:val="0"/>
              <w:marTop w:val="0"/>
              <w:marBottom w:val="0"/>
              <w:divBdr>
                <w:top w:val="none" w:sz="0" w:space="0" w:color="auto"/>
                <w:left w:val="none" w:sz="0" w:space="0" w:color="auto"/>
                <w:bottom w:val="none" w:sz="0" w:space="0" w:color="auto"/>
                <w:right w:val="none" w:sz="0" w:space="0" w:color="auto"/>
              </w:divBdr>
            </w:div>
            <w:div w:id="1711758834">
              <w:marLeft w:val="0"/>
              <w:marRight w:val="0"/>
              <w:marTop w:val="0"/>
              <w:marBottom w:val="0"/>
              <w:divBdr>
                <w:top w:val="none" w:sz="0" w:space="0" w:color="auto"/>
                <w:left w:val="none" w:sz="0" w:space="0" w:color="auto"/>
                <w:bottom w:val="none" w:sz="0" w:space="0" w:color="auto"/>
                <w:right w:val="none" w:sz="0" w:space="0" w:color="auto"/>
              </w:divBdr>
            </w:div>
            <w:div w:id="70440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639612">
      <w:bodyDiv w:val="1"/>
      <w:marLeft w:val="0"/>
      <w:marRight w:val="0"/>
      <w:marTop w:val="0"/>
      <w:marBottom w:val="0"/>
      <w:divBdr>
        <w:top w:val="none" w:sz="0" w:space="0" w:color="auto"/>
        <w:left w:val="none" w:sz="0" w:space="0" w:color="auto"/>
        <w:bottom w:val="none" w:sz="0" w:space="0" w:color="auto"/>
        <w:right w:val="none" w:sz="0" w:space="0" w:color="auto"/>
      </w:divBdr>
      <w:divsChild>
        <w:div w:id="1815483485">
          <w:marLeft w:val="0"/>
          <w:marRight w:val="0"/>
          <w:marTop w:val="0"/>
          <w:marBottom w:val="0"/>
          <w:divBdr>
            <w:top w:val="none" w:sz="0" w:space="0" w:color="auto"/>
            <w:left w:val="none" w:sz="0" w:space="0" w:color="auto"/>
            <w:bottom w:val="none" w:sz="0" w:space="0" w:color="auto"/>
            <w:right w:val="none" w:sz="0" w:space="0" w:color="auto"/>
          </w:divBdr>
          <w:divsChild>
            <w:div w:id="343243289">
              <w:marLeft w:val="0"/>
              <w:marRight w:val="0"/>
              <w:marTop w:val="0"/>
              <w:marBottom w:val="0"/>
              <w:divBdr>
                <w:top w:val="none" w:sz="0" w:space="0" w:color="auto"/>
                <w:left w:val="none" w:sz="0" w:space="0" w:color="auto"/>
                <w:bottom w:val="none" w:sz="0" w:space="0" w:color="auto"/>
                <w:right w:val="none" w:sz="0" w:space="0" w:color="auto"/>
              </w:divBdr>
            </w:div>
            <w:div w:id="1206022600">
              <w:marLeft w:val="0"/>
              <w:marRight w:val="0"/>
              <w:marTop w:val="0"/>
              <w:marBottom w:val="0"/>
              <w:divBdr>
                <w:top w:val="none" w:sz="0" w:space="0" w:color="auto"/>
                <w:left w:val="none" w:sz="0" w:space="0" w:color="auto"/>
                <w:bottom w:val="none" w:sz="0" w:space="0" w:color="auto"/>
                <w:right w:val="none" w:sz="0" w:space="0" w:color="auto"/>
              </w:divBdr>
            </w:div>
            <w:div w:id="767232592">
              <w:marLeft w:val="0"/>
              <w:marRight w:val="0"/>
              <w:marTop w:val="0"/>
              <w:marBottom w:val="0"/>
              <w:divBdr>
                <w:top w:val="none" w:sz="0" w:space="0" w:color="auto"/>
                <w:left w:val="none" w:sz="0" w:space="0" w:color="auto"/>
                <w:bottom w:val="none" w:sz="0" w:space="0" w:color="auto"/>
                <w:right w:val="none" w:sz="0" w:space="0" w:color="auto"/>
              </w:divBdr>
            </w:div>
            <w:div w:id="836534162">
              <w:marLeft w:val="0"/>
              <w:marRight w:val="0"/>
              <w:marTop w:val="0"/>
              <w:marBottom w:val="0"/>
              <w:divBdr>
                <w:top w:val="none" w:sz="0" w:space="0" w:color="auto"/>
                <w:left w:val="none" w:sz="0" w:space="0" w:color="auto"/>
                <w:bottom w:val="none" w:sz="0" w:space="0" w:color="auto"/>
                <w:right w:val="none" w:sz="0" w:space="0" w:color="auto"/>
              </w:divBdr>
            </w:div>
            <w:div w:id="743183674">
              <w:marLeft w:val="0"/>
              <w:marRight w:val="0"/>
              <w:marTop w:val="0"/>
              <w:marBottom w:val="0"/>
              <w:divBdr>
                <w:top w:val="none" w:sz="0" w:space="0" w:color="auto"/>
                <w:left w:val="none" w:sz="0" w:space="0" w:color="auto"/>
                <w:bottom w:val="none" w:sz="0" w:space="0" w:color="auto"/>
                <w:right w:val="none" w:sz="0" w:space="0" w:color="auto"/>
              </w:divBdr>
            </w:div>
            <w:div w:id="1639190543">
              <w:marLeft w:val="0"/>
              <w:marRight w:val="0"/>
              <w:marTop w:val="0"/>
              <w:marBottom w:val="0"/>
              <w:divBdr>
                <w:top w:val="none" w:sz="0" w:space="0" w:color="auto"/>
                <w:left w:val="none" w:sz="0" w:space="0" w:color="auto"/>
                <w:bottom w:val="none" w:sz="0" w:space="0" w:color="auto"/>
                <w:right w:val="none" w:sz="0" w:space="0" w:color="auto"/>
              </w:divBdr>
            </w:div>
            <w:div w:id="394472266">
              <w:marLeft w:val="0"/>
              <w:marRight w:val="0"/>
              <w:marTop w:val="0"/>
              <w:marBottom w:val="0"/>
              <w:divBdr>
                <w:top w:val="none" w:sz="0" w:space="0" w:color="auto"/>
                <w:left w:val="none" w:sz="0" w:space="0" w:color="auto"/>
                <w:bottom w:val="none" w:sz="0" w:space="0" w:color="auto"/>
                <w:right w:val="none" w:sz="0" w:space="0" w:color="auto"/>
              </w:divBdr>
            </w:div>
            <w:div w:id="1465346209">
              <w:marLeft w:val="0"/>
              <w:marRight w:val="0"/>
              <w:marTop w:val="0"/>
              <w:marBottom w:val="0"/>
              <w:divBdr>
                <w:top w:val="none" w:sz="0" w:space="0" w:color="auto"/>
                <w:left w:val="none" w:sz="0" w:space="0" w:color="auto"/>
                <w:bottom w:val="none" w:sz="0" w:space="0" w:color="auto"/>
                <w:right w:val="none" w:sz="0" w:space="0" w:color="auto"/>
              </w:divBdr>
            </w:div>
            <w:div w:id="228076637">
              <w:marLeft w:val="0"/>
              <w:marRight w:val="0"/>
              <w:marTop w:val="0"/>
              <w:marBottom w:val="0"/>
              <w:divBdr>
                <w:top w:val="none" w:sz="0" w:space="0" w:color="auto"/>
                <w:left w:val="none" w:sz="0" w:space="0" w:color="auto"/>
                <w:bottom w:val="none" w:sz="0" w:space="0" w:color="auto"/>
                <w:right w:val="none" w:sz="0" w:space="0" w:color="auto"/>
              </w:divBdr>
            </w:div>
            <w:div w:id="119111141">
              <w:marLeft w:val="0"/>
              <w:marRight w:val="0"/>
              <w:marTop w:val="0"/>
              <w:marBottom w:val="0"/>
              <w:divBdr>
                <w:top w:val="none" w:sz="0" w:space="0" w:color="auto"/>
                <w:left w:val="none" w:sz="0" w:space="0" w:color="auto"/>
                <w:bottom w:val="none" w:sz="0" w:space="0" w:color="auto"/>
                <w:right w:val="none" w:sz="0" w:space="0" w:color="auto"/>
              </w:divBdr>
            </w:div>
            <w:div w:id="1740325754">
              <w:marLeft w:val="0"/>
              <w:marRight w:val="0"/>
              <w:marTop w:val="0"/>
              <w:marBottom w:val="0"/>
              <w:divBdr>
                <w:top w:val="none" w:sz="0" w:space="0" w:color="auto"/>
                <w:left w:val="none" w:sz="0" w:space="0" w:color="auto"/>
                <w:bottom w:val="none" w:sz="0" w:space="0" w:color="auto"/>
                <w:right w:val="none" w:sz="0" w:space="0" w:color="auto"/>
              </w:divBdr>
            </w:div>
            <w:div w:id="1207986637">
              <w:marLeft w:val="0"/>
              <w:marRight w:val="0"/>
              <w:marTop w:val="0"/>
              <w:marBottom w:val="0"/>
              <w:divBdr>
                <w:top w:val="none" w:sz="0" w:space="0" w:color="auto"/>
                <w:left w:val="none" w:sz="0" w:space="0" w:color="auto"/>
                <w:bottom w:val="none" w:sz="0" w:space="0" w:color="auto"/>
                <w:right w:val="none" w:sz="0" w:space="0" w:color="auto"/>
              </w:divBdr>
            </w:div>
            <w:div w:id="2019959365">
              <w:marLeft w:val="0"/>
              <w:marRight w:val="0"/>
              <w:marTop w:val="0"/>
              <w:marBottom w:val="0"/>
              <w:divBdr>
                <w:top w:val="none" w:sz="0" w:space="0" w:color="auto"/>
                <w:left w:val="none" w:sz="0" w:space="0" w:color="auto"/>
                <w:bottom w:val="none" w:sz="0" w:space="0" w:color="auto"/>
                <w:right w:val="none" w:sz="0" w:space="0" w:color="auto"/>
              </w:divBdr>
            </w:div>
            <w:div w:id="1278751674">
              <w:marLeft w:val="0"/>
              <w:marRight w:val="0"/>
              <w:marTop w:val="0"/>
              <w:marBottom w:val="0"/>
              <w:divBdr>
                <w:top w:val="none" w:sz="0" w:space="0" w:color="auto"/>
                <w:left w:val="none" w:sz="0" w:space="0" w:color="auto"/>
                <w:bottom w:val="none" w:sz="0" w:space="0" w:color="auto"/>
                <w:right w:val="none" w:sz="0" w:space="0" w:color="auto"/>
              </w:divBdr>
            </w:div>
            <w:div w:id="118763412">
              <w:marLeft w:val="0"/>
              <w:marRight w:val="0"/>
              <w:marTop w:val="0"/>
              <w:marBottom w:val="0"/>
              <w:divBdr>
                <w:top w:val="none" w:sz="0" w:space="0" w:color="auto"/>
                <w:left w:val="none" w:sz="0" w:space="0" w:color="auto"/>
                <w:bottom w:val="none" w:sz="0" w:space="0" w:color="auto"/>
                <w:right w:val="none" w:sz="0" w:space="0" w:color="auto"/>
              </w:divBdr>
            </w:div>
            <w:div w:id="1659916734">
              <w:marLeft w:val="0"/>
              <w:marRight w:val="0"/>
              <w:marTop w:val="0"/>
              <w:marBottom w:val="0"/>
              <w:divBdr>
                <w:top w:val="none" w:sz="0" w:space="0" w:color="auto"/>
                <w:left w:val="none" w:sz="0" w:space="0" w:color="auto"/>
                <w:bottom w:val="none" w:sz="0" w:space="0" w:color="auto"/>
                <w:right w:val="none" w:sz="0" w:space="0" w:color="auto"/>
              </w:divBdr>
            </w:div>
            <w:div w:id="298649693">
              <w:marLeft w:val="0"/>
              <w:marRight w:val="0"/>
              <w:marTop w:val="0"/>
              <w:marBottom w:val="0"/>
              <w:divBdr>
                <w:top w:val="none" w:sz="0" w:space="0" w:color="auto"/>
                <w:left w:val="none" w:sz="0" w:space="0" w:color="auto"/>
                <w:bottom w:val="none" w:sz="0" w:space="0" w:color="auto"/>
                <w:right w:val="none" w:sz="0" w:space="0" w:color="auto"/>
              </w:divBdr>
            </w:div>
            <w:div w:id="1474982468">
              <w:marLeft w:val="0"/>
              <w:marRight w:val="0"/>
              <w:marTop w:val="0"/>
              <w:marBottom w:val="0"/>
              <w:divBdr>
                <w:top w:val="none" w:sz="0" w:space="0" w:color="auto"/>
                <w:left w:val="none" w:sz="0" w:space="0" w:color="auto"/>
                <w:bottom w:val="none" w:sz="0" w:space="0" w:color="auto"/>
                <w:right w:val="none" w:sz="0" w:space="0" w:color="auto"/>
              </w:divBdr>
            </w:div>
            <w:div w:id="1370688227">
              <w:marLeft w:val="0"/>
              <w:marRight w:val="0"/>
              <w:marTop w:val="0"/>
              <w:marBottom w:val="0"/>
              <w:divBdr>
                <w:top w:val="none" w:sz="0" w:space="0" w:color="auto"/>
                <w:left w:val="none" w:sz="0" w:space="0" w:color="auto"/>
                <w:bottom w:val="none" w:sz="0" w:space="0" w:color="auto"/>
                <w:right w:val="none" w:sz="0" w:space="0" w:color="auto"/>
              </w:divBdr>
            </w:div>
            <w:div w:id="1061636215">
              <w:marLeft w:val="0"/>
              <w:marRight w:val="0"/>
              <w:marTop w:val="0"/>
              <w:marBottom w:val="0"/>
              <w:divBdr>
                <w:top w:val="none" w:sz="0" w:space="0" w:color="auto"/>
                <w:left w:val="none" w:sz="0" w:space="0" w:color="auto"/>
                <w:bottom w:val="none" w:sz="0" w:space="0" w:color="auto"/>
                <w:right w:val="none" w:sz="0" w:space="0" w:color="auto"/>
              </w:divBdr>
            </w:div>
            <w:div w:id="565381311">
              <w:marLeft w:val="0"/>
              <w:marRight w:val="0"/>
              <w:marTop w:val="0"/>
              <w:marBottom w:val="0"/>
              <w:divBdr>
                <w:top w:val="none" w:sz="0" w:space="0" w:color="auto"/>
                <w:left w:val="none" w:sz="0" w:space="0" w:color="auto"/>
                <w:bottom w:val="none" w:sz="0" w:space="0" w:color="auto"/>
                <w:right w:val="none" w:sz="0" w:space="0" w:color="auto"/>
              </w:divBdr>
            </w:div>
            <w:div w:id="595986553">
              <w:marLeft w:val="0"/>
              <w:marRight w:val="0"/>
              <w:marTop w:val="0"/>
              <w:marBottom w:val="0"/>
              <w:divBdr>
                <w:top w:val="none" w:sz="0" w:space="0" w:color="auto"/>
                <w:left w:val="none" w:sz="0" w:space="0" w:color="auto"/>
                <w:bottom w:val="none" w:sz="0" w:space="0" w:color="auto"/>
                <w:right w:val="none" w:sz="0" w:space="0" w:color="auto"/>
              </w:divBdr>
            </w:div>
            <w:div w:id="69431803">
              <w:marLeft w:val="0"/>
              <w:marRight w:val="0"/>
              <w:marTop w:val="0"/>
              <w:marBottom w:val="0"/>
              <w:divBdr>
                <w:top w:val="none" w:sz="0" w:space="0" w:color="auto"/>
                <w:left w:val="none" w:sz="0" w:space="0" w:color="auto"/>
                <w:bottom w:val="none" w:sz="0" w:space="0" w:color="auto"/>
                <w:right w:val="none" w:sz="0" w:space="0" w:color="auto"/>
              </w:divBdr>
            </w:div>
            <w:div w:id="1714381134">
              <w:marLeft w:val="0"/>
              <w:marRight w:val="0"/>
              <w:marTop w:val="0"/>
              <w:marBottom w:val="0"/>
              <w:divBdr>
                <w:top w:val="none" w:sz="0" w:space="0" w:color="auto"/>
                <w:left w:val="none" w:sz="0" w:space="0" w:color="auto"/>
                <w:bottom w:val="none" w:sz="0" w:space="0" w:color="auto"/>
                <w:right w:val="none" w:sz="0" w:space="0" w:color="auto"/>
              </w:divBdr>
            </w:div>
            <w:div w:id="259534185">
              <w:marLeft w:val="0"/>
              <w:marRight w:val="0"/>
              <w:marTop w:val="0"/>
              <w:marBottom w:val="0"/>
              <w:divBdr>
                <w:top w:val="none" w:sz="0" w:space="0" w:color="auto"/>
                <w:left w:val="none" w:sz="0" w:space="0" w:color="auto"/>
                <w:bottom w:val="none" w:sz="0" w:space="0" w:color="auto"/>
                <w:right w:val="none" w:sz="0" w:space="0" w:color="auto"/>
              </w:divBdr>
            </w:div>
            <w:div w:id="743722282">
              <w:marLeft w:val="0"/>
              <w:marRight w:val="0"/>
              <w:marTop w:val="0"/>
              <w:marBottom w:val="0"/>
              <w:divBdr>
                <w:top w:val="none" w:sz="0" w:space="0" w:color="auto"/>
                <w:left w:val="none" w:sz="0" w:space="0" w:color="auto"/>
                <w:bottom w:val="none" w:sz="0" w:space="0" w:color="auto"/>
                <w:right w:val="none" w:sz="0" w:space="0" w:color="auto"/>
              </w:divBdr>
            </w:div>
            <w:div w:id="1471289247">
              <w:marLeft w:val="0"/>
              <w:marRight w:val="0"/>
              <w:marTop w:val="0"/>
              <w:marBottom w:val="0"/>
              <w:divBdr>
                <w:top w:val="none" w:sz="0" w:space="0" w:color="auto"/>
                <w:left w:val="none" w:sz="0" w:space="0" w:color="auto"/>
                <w:bottom w:val="none" w:sz="0" w:space="0" w:color="auto"/>
                <w:right w:val="none" w:sz="0" w:space="0" w:color="auto"/>
              </w:divBdr>
            </w:div>
            <w:div w:id="1124077647">
              <w:marLeft w:val="0"/>
              <w:marRight w:val="0"/>
              <w:marTop w:val="0"/>
              <w:marBottom w:val="0"/>
              <w:divBdr>
                <w:top w:val="none" w:sz="0" w:space="0" w:color="auto"/>
                <w:left w:val="none" w:sz="0" w:space="0" w:color="auto"/>
                <w:bottom w:val="none" w:sz="0" w:space="0" w:color="auto"/>
                <w:right w:val="none" w:sz="0" w:space="0" w:color="auto"/>
              </w:divBdr>
            </w:div>
            <w:div w:id="950165210">
              <w:marLeft w:val="0"/>
              <w:marRight w:val="0"/>
              <w:marTop w:val="0"/>
              <w:marBottom w:val="0"/>
              <w:divBdr>
                <w:top w:val="none" w:sz="0" w:space="0" w:color="auto"/>
                <w:left w:val="none" w:sz="0" w:space="0" w:color="auto"/>
                <w:bottom w:val="none" w:sz="0" w:space="0" w:color="auto"/>
                <w:right w:val="none" w:sz="0" w:space="0" w:color="auto"/>
              </w:divBdr>
            </w:div>
            <w:div w:id="21562481">
              <w:marLeft w:val="0"/>
              <w:marRight w:val="0"/>
              <w:marTop w:val="0"/>
              <w:marBottom w:val="0"/>
              <w:divBdr>
                <w:top w:val="none" w:sz="0" w:space="0" w:color="auto"/>
                <w:left w:val="none" w:sz="0" w:space="0" w:color="auto"/>
                <w:bottom w:val="none" w:sz="0" w:space="0" w:color="auto"/>
                <w:right w:val="none" w:sz="0" w:space="0" w:color="auto"/>
              </w:divBdr>
            </w:div>
            <w:div w:id="2130469334">
              <w:marLeft w:val="0"/>
              <w:marRight w:val="0"/>
              <w:marTop w:val="0"/>
              <w:marBottom w:val="0"/>
              <w:divBdr>
                <w:top w:val="none" w:sz="0" w:space="0" w:color="auto"/>
                <w:left w:val="none" w:sz="0" w:space="0" w:color="auto"/>
                <w:bottom w:val="none" w:sz="0" w:space="0" w:color="auto"/>
                <w:right w:val="none" w:sz="0" w:space="0" w:color="auto"/>
              </w:divBdr>
            </w:div>
            <w:div w:id="206617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131785">
      <w:bodyDiv w:val="1"/>
      <w:marLeft w:val="0"/>
      <w:marRight w:val="0"/>
      <w:marTop w:val="0"/>
      <w:marBottom w:val="0"/>
      <w:divBdr>
        <w:top w:val="none" w:sz="0" w:space="0" w:color="auto"/>
        <w:left w:val="none" w:sz="0" w:space="0" w:color="auto"/>
        <w:bottom w:val="none" w:sz="0" w:space="0" w:color="auto"/>
        <w:right w:val="none" w:sz="0" w:space="0" w:color="auto"/>
      </w:divBdr>
      <w:divsChild>
        <w:div w:id="1341812475">
          <w:marLeft w:val="0"/>
          <w:marRight w:val="0"/>
          <w:marTop w:val="0"/>
          <w:marBottom w:val="0"/>
          <w:divBdr>
            <w:top w:val="none" w:sz="0" w:space="0" w:color="auto"/>
            <w:left w:val="none" w:sz="0" w:space="0" w:color="auto"/>
            <w:bottom w:val="none" w:sz="0" w:space="0" w:color="auto"/>
            <w:right w:val="none" w:sz="0" w:space="0" w:color="auto"/>
          </w:divBdr>
          <w:divsChild>
            <w:div w:id="1148202575">
              <w:marLeft w:val="0"/>
              <w:marRight w:val="0"/>
              <w:marTop w:val="0"/>
              <w:marBottom w:val="0"/>
              <w:divBdr>
                <w:top w:val="none" w:sz="0" w:space="0" w:color="auto"/>
                <w:left w:val="none" w:sz="0" w:space="0" w:color="auto"/>
                <w:bottom w:val="none" w:sz="0" w:space="0" w:color="auto"/>
                <w:right w:val="none" w:sz="0" w:space="0" w:color="auto"/>
              </w:divBdr>
            </w:div>
            <w:div w:id="622735011">
              <w:marLeft w:val="0"/>
              <w:marRight w:val="0"/>
              <w:marTop w:val="0"/>
              <w:marBottom w:val="0"/>
              <w:divBdr>
                <w:top w:val="none" w:sz="0" w:space="0" w:color="auto"/>
                <w:left w:val="none" w:sz="0" w:space="0" w:color="auto"/>
                <w:bottom w:val="none" w:sz="0" w:space="0" w:color="auto"/>
                <w:right w:val="none" w:sz="0" w:space="0" w:color="auto"/>
              </w:divBdr>
            </w:div>
            <w:div w:id="1014454547">
              <w:marLeft w:val="0"/>
              <w:marRight w:val="0"/>
              <w:marTop w:val="0"/>
              <w:marBottom w:val="0"/>
              <w:divBdr>
                <w:top w:val="none" w:sz="0" w:space="0" w:color="auto"/>
                <w:left w:val="none" w:sz="0" w:space="0" w:color="auto"/>
                <w:bottom w:val="none" w:sz="0" w:space="0" w:color="auto"/>
                <w:right w:val="none" w:sz="0" w:space="0" w:color="auto"/>
              </w:divBdr>
            </w:div>
            <w:div w:id="1466044889">
              <w:marLeft w:val="0"/>
              <w:marRight w:val="0"/>
              <w:marTop w:val="0"/>
              <w:marBottom w:val="0"/>
              <w:divBdr>
                <w:top w:val="none" w:sz="0" w:space="0" w:color="auto"/>
                <w:left w:val="none" w:sz="0" w:space="0" w:color="auto"/>
                <w:bottom w:val="none" w:sz="0" w:space="0" w:color="auto"/>
                <w:right w:val="none" w:sz="0" w:space="0" w:color="auto"/>
              </w:divBdr>
            </w:div>
            <w:div w:id="1240137997">
              <w:marLeft w:val="0"/>
              <w:marRight w:val="0"/>
              <w:marTop w:val="0"/>
              <w:marBottom w:val="0"/>
              <w:divBdr>
                <w:top w:val="none" w:sz="0" w:space="0" w:color="auto"/>
                <w:left w:val="none" w:sz="0" w:space="0" w:color="auto"/>
                <w:bottom w:val="none" w:sz="0" w:space="0" w:color="auto"/>
                <w:right w:val="none" w:sz="0" w:space="0" w:color="auto"/>
              </w:divBdr>
            </w:div>
            <w:div w:id="1563100996">
              <w:marLeft w:val="0"/>
              <w:marRight w:val="0"/>
              <w:marTop w:val="0"/>
              <w:marBottom w:val="0"/>
              <w:divBdr>
                <w:top w:val="none" w:sz="0" w:space="0" w:color="auto"/>
                <w:left w:val="none" w:sz="0" w:space="0" w:color="auto"/>
                <w:bottom w:val="none" w:sz="0" w:space="0" w:color="auto"/>
                <w:right w:val="none" w:sz="0" w:space="0" w:color="auto"/>
              </w:divBdr>
            </w:div>
            <w:div w:id="1229146173">
              <w:marLeft w:val="0"/>
              <w:marRight w:val="0"/>
              <w:marTop w:val="0"/>
              <w:marBottom w:val="0"/>
              <w:divBdr>
                <w:top w:val="none" w:sz="0" w:space="0" w:color="auto"/>
                <w:left w:val="none" w:sz="0" w:space="0" w:color="auto"/>
                <w:bottom w:val="none" w:sz="0" w:space="0" w:color="auto"/>
                <w:right w:val="none" w:sz="0" w:space="0" w:color="auto"/>
              </w:divBdr>
            </w:div>
            <w:div w:id="1800949579">
              <w:marLeft w:val="0"/>
              <w:marRight w:val="0"/>
              <w:marTop w:val="0"/>
              <w:marBottom w:val="0"/>
              <w:divBdr>
                <w:top w:val="none" w:sz="0" w:space="0" w:color="auto"/>
                <w:left w:val="none" w:sz="0" w:space="0" w:color="auto"/>
                <w:bottom w:val="none" w:sz="0" w:space="0" w:color="auto"/>
                <w:right w:val="none" w:sz="0" w:space="0" w:color="auto"/>
              </w:divBdr>
            </w:div>
            <w:div w:id="81991314">
              <w:marLeft w:val="0"/>
              <w:marRight w:val="0"/>
              <w:marTop w:val="0"/>
              <w:marBottom w:val="0"/>
              <w:divBdr>
                <w:top w:val="none" w:sz="0" w:space="0" w:color="auto"/>
                <w:left w:val="none" w:sz="0" w:space="0" w:color="auto"/>
                <w:bottom w:val="none" w:sz="0" w:space="0" w:color="auto"/>
                <w:right w:val="none" w:sz="0" w:space="0" w:color="auto"/>
              </w:divBdr>
            </w:div>
            <w:div w:id="1619527918">
              <w:marLeft w:val="0"/>
              <w:marRight w:val="0"/>
              <w:marTop w:val="0"/>
              <w:marBottom w:val="0"/>
              <w:divBdr>
                <w:top w:val="none" w:sz="0" w:space="0" w:color="auto"/>
                <w:left w:val="none" w:sz="0" w:space="0" w:color="auto"/>
                <w:bottom w:val="none" w:sz="0" w:space="0" w:color="auto"/>
                <w:right w:val="none" w:sz="0" w:space="0" w:color="auto"/>
              </w:divBdr>
            </w:div>
            <w:div w:id="795296195">
              <w:marLeft w:val="0"/>
              <w:marRight w:val="0"/>
              <w:marTop w:val="0"/>
              <w:marBottom w:val="0"/>
              <w:divBdr>
                <w:top w:val="none" w:sz="0" w:space="0" w:color="auto"/>
                <w:left w:val="none" w:sz="0" w:space="0" w:color="auto"/>
                <w:bottom w:val="none" w:sz="0" w:space="0" w:color="auto"/>
                <w:right w:val="none" w:sz="0" w:space="0" w:color="auto"/>
              </w:divBdr>
            </w:div>
            <w:div w:id="1635410411">
              <w:marLeft w:val="0"/>
              <w:marRight w:val="0"/>
              <w:marTop w:val="0"/>
              <w:marBottom w:val="0"/>
              <w:divBdr>
                <w:top w:val="none" w:sz="0" w:space="0" w:color="auto"/>
                <w:left w:val="none" w:sz="0" w:space="0" w:color="auto"/>
                <w:bottom w:val="none" w:sz="0" w:space="0" w:color="auto"/>
                <w:right w:val="none" w:sz="0" w:space="0" w:color="auto"/>
              </w:divBdr>
            </w:div>
            <w:div w:id="381903716">
              <w:marLeft w:val="0"/>
              <w:marRight w:val="0"/>
              <w:marTop w:val="0"/>
              <w:marBottom w:val="0"/>
              <w:divBdr>
                <w:top w:val="none" w:sz="0" w:space="0" w:color="auto"/>
                <w:left w:val="none" w:sz="0" w:space="0" w:color="auto"/>
                <w:bottom w:val="none" w:sz="0" w:space="0" w:color="auto"/>
                <w:right w:val="none" w:sz="0" w:space="0" w:color="auto"/>
              </w:divBdr>
            </w:div>
            <w:div w:id="357244523">
              <w:marLeft w:val="0"/>
              <w:marRight w:val="0"/>
              <w:marTop w:val="0"/>
              <w:marBottom w:val="0"/>
              <w:divBdr>
                <w:top w:val="none" w:sz="0" w:space="0" w:color="auto"/>
                <w:left w:val="none" w:sz="0" w:space="0" w:color="auto"/>
                <w:bottom w:val="none" w:sz="0" w:space="0" w:color="auto"/>
                <w:right w:val="none" w:sz="0" w:space="0" w:color="auto"/>
              </w:divBdr>
            </w:div>
            <w:div w:id="282931535">
              <w:marLeft w:val="0"/>
              <w:marRight w:val="0"/>
              <w:marTop w:val="0"/>
              <w:marBottom w:val="0"/>
              <w:divBdr>
                <w:top w:val="none" w:sz="0" w:space="0" w:color="auto"/>
                <w:left w:val="none" w:sz="0" w:space="0" w:color="auto"/>
                <w:bottom w:val="none" w:sz="0" w:space="0" w:color="auto"/>
                <w:right w:val="none" w:sz="0" w:space="0" w:color="auto"/>
              </w:divBdr>
            </w:div>
            <w:div w:id="873076242">
              <w:marLeft w:val="0"/>
              <w:marRight w:val="0"/>
              <w:marTop w:val="0"/>
              <w:marBottom w:val="0"/>
              <w:divBdr>
                <w:top w:val="none" w:sz="0" w:space="0" w:color="auto"/>
                <w:left w:val="none" w:sz="0" w:space="0" w:color="auto"/>
                <w:bottom w:val="none" w:sz="0" w:space="0" w:color="auto"/>
                <w:right w:val="none" w:sz="0" w:space="0" w:color="auto"/>
              </w:divBdr>
            </w:div>
            <w:div w:id="1261572266">
              <w:marLeft w:val="0"/>
              <w:marRight w:val="0"/>
              <w:marTop w:val="0"/>
              <w:marBottom w:val="0"/>
              <w:divBdr>
                <w:top w:val="none" w:sz="0" w:space="0" w:color="auto"/>
                <w:left w:val="none" w:sz="0" w:space="0" w:color="auto"/>
                <w:bottom w:val="none" w:sz="0" w:space="0" w:color="auto"/>
                <w:right w:val="none" w:sz="0" w:space="0" w:color="auto"/>
              </w:divBdr>
            </w:div>
            <w:div w:id="1626041869">
              <w:marLeft w:val="0"/>
              <w:marRight w:val="0"/>
              <w:marTop w:val="0"/>
              <w:marBottom w:val="0"/>
              <w:divBdr>
                <w:top w:val="none" w:sz="0" w:space="0" w:color="auto"/>
                <w:left w:val="none" w:sz="0" w:space="0" w:color="auto"/>
                <w:bottom w:val="none" w:sz="0" w:space="0" w:color="auto"/>
                <w:right w:val="none" w:sz="0" w:space="0" w:color="auto"/>
              </w:divBdr>
            </w:div>
            <w:div w:id="237983491">
              <w:marLeft w:val="0"/>
              <w:marRight w:val="0"/>
              <w:marTop w:val="0"/>
              <w:marBottom w:val="0"/>
              <w:divBdr>
                <w:top w:val="none" w:sz="0" w:space="0" w:color="auto"/>
                <w:left w:val="none" w:sz="0" w:space="0" w:color="auto"/>
                <w:bottom w:val="none" w:sz="0" w:space="0" w:color="auto"/>
                <w:right w:val="none" w:sz="0" w:space="0" w:color="auto"/>
              </w:divBdr>
            </w:div>
            <w:div w:id="1093013627">
              <w:marLeft w:val="0"/>
              <w:marRight w:val="0"/>
              <w:marTop w:val="0"/>
              <w:marBottom w:val="0"/>
              <w:divBdr>
                <w:top w:val="none" w:sz="0" w:space="0" w:color="auto"/>
                <w:left w:val="none" w:sz="0" w:space="0" w:color="auto"/>
                <w:bottom w:val="none" w:sz="0" w:space="0" w:color="auto"/>
                <w:right w:val="none" w:sz="0" w:space="0" w:color="auto"/>
              </w:divBdr>
            </w:div>
            <w:div w:id="1526598143">
              <w:marLeft w:val="0"/>
              <w:marRight w:val="0"/>
              <w:marTop w:val="0"/>
              <w:marBottom w:val="0"/>
              <w:divBdr>
                <w:top w:val="none" w:sz="0" w:space="0" w:color="auto"/>
                <w:left w:val="none" w:sz="0" w:space="0" w:color="auto"/>
                <w:bottom w:val="none" w:sz="0" w:space="0" w:color="auto"/>
                <w:right w:val="none" w:sz="0" w:space="0" w:color="auto"/>
              </w:divBdr>
            </w:div>
            <w:div w:id="192425474">
              <w:marLeft w:val="0"/>
              <w:marRight w:val="0"/>
              <w:marTop w:val="0"/>
              <w:marBottom w:val="0"/>
              <w:divBdr>
                <w:top w:val="none" w:sz="0" w:space="0" w:color="auto"/>
                <w:left w:val="none" w:sz="0" w:space="0" w:color="auto"/>
                <w:bottom w:val="none" w:sz="0" w:space="0" w:color="auto"/>
                <w:right w:val="none" w:sz="0" w:space="0" w:color="auto"/>
              </w:divBdr>
            </w:div>
            <w:div w:id="628439634">
              <w:marLeft w:val="0"/>
              <w:marRight w:val="0"/>
              <w:marTop w:val="0"/>
              <w:marBottom w:val="0"/>
              <w:divBdr>
                <w:top w:val="none" w:sz="0" w:space="0" w:color="auto"/>
                <w:left w:val="none" w:sz="0" w:space="0" w:color="auto"/>
                <w:bottom w:val="none" w:sz="0" w:space="0" w:color="auto"/>
                <w:right w:val="none" w:sz="0" w:space="0" w:color="auto"/>
              </w:divBdr>
            </w:div>
            <w:div w:id="1982149464">
              <w:marLeft w:val="0"/>
              <w:marRight w:val="0"/>
              <w:marTop w:val="0"/>
              <w:marBottom w:val="0"/>
              <w:divBdr>
                <w:top w:val="none" w:sz="0" w:space="0" w:color="auto"/>
                <w:left w:val="none" w:sz="0" w:space="0" w:color="auto"/>
                <w:bottom w:val="none" w:sz="0" w:space="0" w:color="auto"/>
                <w:right w:val="none" w:sz="0" w:space="0" w:color="auto"/>
              </w:divBdr>
            </w:div>
            <w:div w:id="1284077876">
              <w:marLeft w:val="0"/>
              <w:marRight w:val="0"/>
              <w:marTop w:val="0"/>
              <w:marBottom w:val="0"/>
              <w:divBdr>
                <w:top w:val="none" w:sz="0" w:space="0" w:color="auto"/>
                <w:left w:val="none" w:sz="0" w:space="0" w:color="auto"/>
                <w:bottom w:val="none" w:sz="0" w:space="0" w:color="auto"/>
                <w:right w:val="none" w:sz="0" w:space="0" w:color="auto"/>
              </w:divBdr>
            </w:div>
            <w:div w:id="1547331150">
              <w:marLeft w:val="0"/>
              <w:marRight w:val="0"/>
              <w:marTop w:val="0"/>
              <w:marBottom w:val="0"/>
              <w:divBdr>
                <w:top w:val="none" w:sz="0" w:space="0" w:color="auto"/>
                <w:left w:val="none" w:sz="0" w:space="0" w:color="auto"/>
                <w:bottom w:val="none" w:sz="0" w:space="0" w:color="auto"/>
                <w:right w:val="none" w:sz="0" w:space="0" w:color="auto"/>
              </w:divBdr>
            </w:div>
            <w:div w:id="1617323236">
              <w:marLeft w:val="0"/>
              <w:marRight w:val="0"/>
              <w:marTop w:val="0"/>
              <w:marBottom w:val="0"/>
              <w:divBdr>
                <w:top w:val="none" w:sz="0" w:space="0" w:color="auto"/>
                <w:left w:val="none" w:sz="0" w:space="0" w:color="auto"/>
                <w:bottom w:val="none" w:sz="0" w:space="0" w:color="auto"/>
                <w:right w:val="none" w:sz="0" w:space="0" w:color="auto"/>
              </w:divBdr>
            </w:div>
            <w:div w:id="821045860">
              <w:marLeft w:val="0"/>
              <w:marRight w:val="0"/>
              <w:marTop w:val="0"/>
              <w:marBottom w:val="0"/>
              <w:divBdr>
                <w:top w:val="none" w:sz="0" w:space="0" w:color="auto"/>
                <w:left w:val="none" w:sz="0" w:space="0" w:color="auto"/>
                <w:bottom w:val="none" w:sz="0" w:space="0" w:color="auto"/>
                <w:right w:val="none" w:sz="0" w:space="0" w:color="auto"/>
              </w:divBdr>
            </w:div>
            <w:div w:id="1262031993">
              <w:marLeft w:val="0"/>
              <w:marRight w:val="0"/>
              <w:marTop w:val="0"/>
              <w:marBottom w:val="0"/>
              <w:divBdr>
                <w:top w:val="none" w:sz="0" w:space="0" w:color="auto"/>
                <w:left w:val="none" w:sz="0" w:space="0" w:color="auto"/>
                <w:bottom w:val="none" w:sz="0" w:space="0" w:color="auto"/>
                <w:right w:val="none" w:sz="0" w:space="0" w:color="auto"/>
              </w:divBdr>
            </w:div>
            <w:div w:id="1905722203">
              <w:marLeft w:val="0"/>
              <w:marRight w:val="0"/>
              <w:marTop w:val="0"/>
              <w:marBottom w:val="0"/>
              <w:divBdr>
                <w:top w:val="none" w:sz="0" w:space="0" w:color="auto"/>
                <w:left w:val="none" w:sz="0" w:space="0" w:color="auto"/>
                <w:bottom w:val="none" w:sz="0" w:space="0" w:color="auto"/>
                <w:right w:val="none" w:sz="0" w:space="0" w:color="auto"/>
              </w:divBdr>
            </w:div>
            <w:div w:id="1017149948">
              <w:marLeft w:val="0"/>
              <w:marRight w:val="0"/>
              <w:marTop w:val="0"/>
              <w:marBottom w:val="0"/>
              <w:divBdr>
                <w:top w:val="none" w:sz="0" w:space="0" w:color="auto"/>
                <w:left w:val="none" w:sz="0" w:space="0" w:color="auto"/>
                <w:bottom w:val="none" w:sz="0" w:space="0" w:color="auto"/>
                <w:right w:val="none" w:sz="0" w:space="0" w:color="auto"/>
              </w:divBdr>
            </w:div>
            <w:div w:id="1747024917">
              <w:marLeft w:val="0"/>
              <w:marRight w:val="0"/>
              <w:marTop w:val="0"/>
              <w:marBottom w:val="0"/>
              <w:divBdr>
                <w:top w:val="none" w:sz="0" w:space="0" w:color="auto"/>
                <w:left w:val="none" w:sz="0" w:space="0" w:color="auto"/>
                <w:bottom w:val="none" w:sz="0" w:space="0" w:color="auto"/>
                <w:right w:val="none" w:sz="0" w:space="0" w:color="auto"/>
              </w:divBdr>
            </w:div>
            <w:div w:id="146350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82100">
      <w:bodyDiv w:val="1"/>
      <w:marLeft w:val="0"/>
      <w:marRight w:val="0"/>
      <w:marTop w:val="0"/>
      <w:marBottom w:val="0"/>
      <w:divBdr>
        <w:top w:val="none" w:sz="0" w:space="0" w:color="auto"/>
        <w:left w:val="none" w:sz="0" w:space="0" w:color="auto"/>
        <w:bottom w:val="none" w:sz="0" w:space="0" w:color="auto"/>
        <w:right w:val="none" w:sz="0" w:space="0" w:color="auto"/>
      </w:divBdr>
      <w:divsChild>
        <w:div w:id="49960033">
          <w:marLeft w:val="0"/>
          <w:marRight w:val="0"/>
          <w:marTop w:val="0"/>
          <w:marBottom w:val="0"/>
          <w:divBdr>
            <w:top w:val="none" w:sz="0" w:space="0" w:color="auto"/>
            <w:left w:val="none" w:sz="0" w:space="0" w:color="auto"/>
            <w:bottom w:val="none" w:sz="0" w:space="0" w:color="auto"/>
            <w:right w:val="none" w:sz="0" w:space="0" w:color="auto"/>
          </w:divBdr>
          <w:divsChild>
            <w:div w:id="2117753851">
              <w:marLeft w:val="0"/>
              <w:marRight w:val="0"/>
              <w:marTop w:val="0"/>
              <w:marBottom w:val="0"/>
              <w:divBdr>
                <w:top w:val="none" w:sz="0" w:space="0" w:color="auto"/>
                <w:left w:val="none" w:sz="0" w:space="0" w:color="auto"/>
                <w:bottom w:val="none" w:sz="0" w:space="0" w:color="auto"/>
                <w:right w:val="none" w:sz="0" w:space="0" w:color="auto"/>
              </w:divBdr>
            </w:div>
            <w:div w:id="1297570505">
              <w:marLeft w:val="0"/>
              <w:marRight w:val="0"/>
              <w:marTop w:val="0"/>
              <w:marBottom w:val="0"/>
              <w:divBdr>
                <w:top w:val="none" w:sz="0" w:space="0" w:color="auto"/>
                <w:left w:val="none" w:sz="0" w:space="0" w:color="auto"/>
                <w:bottom w:val="none" w:sz="0" w:space="0" w:color="auto"/>
                <w:right w:val="none" w:sz="0" w:space="0" w:color="auto"/>
              </w:divBdr>
            </w:div>
            <w:div w:id="72317624">
              <w:marLeft w:val="0"/>
              <w:marRight w:val="0"/>
              <w:marTop w:val="0"/>
              <w:marBottom w:val="0"/>
              <w:divBdr>
                <w:top w:val="none" w:sz="0" w:space="0" w:color="auto"/>
                <w:left w:val="none" w:sz="0" w:space="0" w:color="auto"/>
                <w:bottom w:val="none" w:sz="0" w:space="0" w:color="auto"/>
                <w:right w:val="none" w:sz="0" w:space="0" w:color="auto"/>
              </w:divBdr>
            </w:div>
            <w:div w:id="74515326">
              <w:marLeft w:val="0"/>
              <w:marRight w:val="0"/>
              <w:marTop w:val="0"/>
              <w:marBottom w:val="0"/>
              <w:divBdr>
                <w:top w:val="none" w:sz="0" w:space="0" w:color="auto"/>
                <w:left w:val="none" w:sz="0" w:space="0" w:color="auto"/>
                <w:bottom w:val="none" w:sz="0" w:space="0" w:color="auto"/>
                <w:right w:val="none" w:sz="0" w:space="0" w:color="auto"/>
              </w:divBdr>
            </w:div>
            <w:div w:id="203734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058976">
      <w:bodyDiv w:val="1"/>
      <w:marLeft w:val="0"/>
      <w:marRight w:val="0"/>
      <w:marTop w:val="0"/>
      <w:marBottom w:val="0"/>
      <w:divBdr>
        <w:top w:val="none" w:sz="0" w:space="0" w:color="auto"/>
        <w:left w:val="none" w:sz="0" w:space="0" w:color="auto"/>
        <w:bottom w:val="none" w:sz="0" w:space="0" w:color="auto"/>
        <w:right w:val="none" w:sz="0" w:space="0" w:color="auto"/>
      </w:divBdr>
      <w:divsChild>
        <w:div w:id="1361124396">
          <w:marLeft w:val="0"/>
          <w:marRight w:val="0"/>
          <w:marTop w:val="0"/>
          <w:marBottom w:val="0"/>
          <w:divBdr>
            <w:top w:val="none" w:sz="0" w:space="0" w:color="auto"/>
            <w:left w:val="none" w:sz="0" w:space="0" w:color="auto"/>
            <w:bottom w:val="none" w:sz="0" w:space="0" w:color="auto"/>
            <w:right w:val="none" w:sz="0" w:space="0" w:color="auto"/>
          </w:divBdr>
          <w:divsChild>
            <w:div w:id="322323385">
              <w:marLeft w:val="0"/>
              <w:marRight w:val="0"/>
              <w:marTop w:val="0"/>
              <w:marBottom w:val="0"/>
              <w:divBdr>
                <w:top w:val="none" w:sz="0" w:space="0" w:color="auto"/>
                <w:left w:val="none" w:sz="0" w:space="0" w:color="auto"/>
                <w:bottom w:val="none" w:sz="0" w:space="0" w:color="auto"/>
                <w:right w:val="none" w:sz="0" w:space="0" w:color="auto"/>
              </w:divBdr>
            </w:div>
            <w:div w:id="517428530">
              <w:marLeft w:val="0"/>
              <w:marRight w:val="0"/>
              <w:marTop w:val="0"/>
              <w:marBottom w:val="0"/>
              <w:divBdr>
                <w:top w:val="none" w:sz="0" w:space="0" w:color="auto"/>
                <w:left w:val="none" w:sz="0" w:space="0" w:color="auto"/>
                <w:bottom w:val="none" w:sz="0" w:space="0" w:color="auto"/>
                <w:right w:val="none" w:sz="0" w:space="0" w:color="auto"/>
              </w:divBdr>
            </w:div>
            <w:div w:id="2076394756">
              <w:marLeft w:val="0"/>
              <w:marRight w:val="0"/>
              <w:marTop w:val="0"/>
              <w:marBottom w:val="0"/>
              <w:divBdr>
                <w:top w:val="none" w:sz="0" w:space="0" w:color="auto"/>
                <w:left w:val="none" w:sz="0" w:space="0" w:color="auto"/>
                <w:bottom w:val="none" w:sz="0" w:space="0" w:color="auto"/>
                <w:right w:val="none" w:sz="0" w:space="0" w:color="auto"/>
              </w:divBdr>
            </w:div>
            <w:div w:id="936788691">
              <w:marLeft w:val="0"/>
              <w:marRight w:val="0"/>
              <w:marTop w:val="0"/>
              <w:marBottom w:val="0"/>
              <w:divBdr>
                <w:top w:val="none" w:sz="0" w:space="0" w:color="auto"/>
                <w:left w:val="none" w:sz="0" w:space="0" w:color="auto"/>
                <w:bottom w:val="none" w:sz="0" w:space="0" w:color="auto"/>
                <w:right w:val="none" w:sz="0" w:space="0" w:color="auto"/>
              </w:divBdr>
            </w:div>
            <w:div w:id="644971628">
              <w:marLeft w:val="0"/>
              <w:marRight w:val="0"/>
              <w:marTop w:val="0"/>
              <w:marBottom w:val="0"/>
              <w:divBdr>
                <w:top w:val="none" w:sz="0" w:space="0" w:color="auto"/>
                <w:left w:val="none" w:sz="0" w:space="0" w:color="auto"/>
                <w:bottom w:val="none" w:sz="0" w:space="0" w:color="auto"/>
                <w:right w:val="none" w:sz="0" w:space="0" w:color="auto"/>
              </w:divBdr>
            </w:div>
            <w:div w:id="1758356095">
              <w:marLeft w:val="0"/>
              <w:marRight w:val="0"/>
              <w:marTop w:val="0"/>
              <w:marBottom w:val="0"/>
              <w:divBdr>
                <w:top w:val="none" w:sz="0" w:space="0" w:color="auto"/>
                <w:left w:val="none" w:sz="0" w:space="0" w:color="auto"/>
                <w:bottom w:val="none" w:sz="0" w:space="0" w:color="auto"/>
                <w:right w:val="none" w:sz="0" w:space="0" w:color="auto"/>
              </w:divBdr>
            </w:div>
            <w:div w:id="1478448819">
              <w:marLeft w:val="0"/>
              <w:marRight w:val="0"/>
              <w:marTop w:val="0"/>
              <w:marBottom w:val="0"/>
              <w:divBdr>
                <w:top w:val="none" w:sz="0" w:space="0" w:color="auto"/>
                <w:left w:val="none" w:sz="0" w:space="0" w:color="auto"/>
                <w:bottom w:val="none" w:sz="0" w:space="0" w:color="auto"/>
                <w:right w:val="none" w:sz="0" w:space="0" w:color="auto"/>
              </w:divBdr>
            </w:div>
            <w:div w:id="825123937">
              <w:marLeft w:val="0"/>
              <w:marRight w:val="0"/>
              <w:marTop w:val="0"/>
              <w:marBottom w:val="0"/>
              <w:divBdr>
                <w:top w:val="none" w:sz="0" w:space="0" w:color="auto"/>
                <w:left w:val="none" w:sz="0" w:space="0" w:color="auto"/>
                <w:bottom w:val="none" w:sz="0" w:space="0" w:color="auto"/>
                <w:right w:val="none" w:sz="0" w:space="0" w:color="auto"/>
              </w:divBdr>
            </w:div>
            <w:div w:id="369646482">
              <w:marLeft w:val="0"/>
              <w:marRight w:val="0"/>
              <w:marTop w:val="0"/>
              <w:marBottom w:val="0"/>
              <w:divBdr>
                <w:top w:val="none" w:sz="0" w:space="0" w:color="auto"/>
                <w:left w:val="none" w:sz="0" w:space="0" w:color="auto"/>
                <w:bottom w:val="none" w:sz="0" w:space="0" w:color="auto"/>
                <w:right w:val="none" w:sz="0" w:space="0" w:color="auto"/>
              </w:divBdr>
            </w:div>
            <w:div w:id="383676932">
              <w:marLeft w:val="0"/>
              <w:marRight w:val="0"/>
              <w:marTop w:val="0"/>
              <w:marBottom w:val="0"/>
              <w:divBdr>
                <w:top w:val="none" w:sz="0" w:space="0" w:color="auto"/>
                <w:left w:val="none" w:sz="0" w:space="0" w:color="auto"/>
                <w:bottom w:val="none" w:sz="0" w:space="0" w:color="auto"/>
                <w:right w:val="none" w:sz="0" w:space="0" w:color="auto"/>
              </w:divBdr>
            </w:div>
            <w:div w:id="960913644">
              <w:marLeft w:val="0"/>
              <w:marRight w:val="0"/>
              <w:marTop w:val="0"/>
              <w:marBottom w:val="0"/>
              <w:divBdr>
                <w:top w:val="none" w:sz="0" w:space="0" w:color="auto"/>
                <w:left w:val="none" w:sz="0" w:space="0" w:color="auto"/>
                <w:bottom w:val="none" w:sz="0" w:space="0" w:color="auto"/>
                <w:right w:val="none" w:sz="0" w:space="0" w:color="auto"/>
              </w:divBdr>
            </w:div>
            <w:div w:id="1565338774">
              <w:marLeft w:val="0"/>
              <w:marRight w:val="0"/>
              <w:marTop w:val="0"/>
              <w:marBottom w:val="0"/>
              <w:divBdr>
                <w:top w:val="none" w:sz="0" w:space="0" w:color="auto"/>
                <w:left w:val="none" w:sz="0" w:space="0" w:color="auto"/>
                <w:bottom w:val="none" w:sz="0" w:space="0" w:color="auto"/>
                <w:right w:val="none" w:sz="0" w:space="0" w:color="auto"/>
              </w:divBdr>
            </w:div>
            <w:div w:id="83578435">
              <w:marLeft w:val="0"/>
              <w:marRight w:val="0"/>
              <w:marTop w:val="0"/>
              <w:marBottom w:val="0"/>
              <w:divBdr>
                <w:top w:val="none" w:sz="0" w:space="0" w:color="auto"/>
                <w:left w:val="none" w:sz="0" w:space="0" w:color="auto"/>
                <w:bottom w:val="none" w:sz="0" w:space="0" w:color="auto"/>
                <w:right w:val="none" w:sz="0" w:space="0" w:color="auto"/>
              </w:divBdr>
            </w:div>
            <w:div w:id="191424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936563">
      <w:bodyDiv w:val="1"/>
      <w:marLeft w:val="0"/>
      <w:marRight w:val="0"/>
      <w:marTop w:val="0"/>
      <w:marBottom w:val="0"/>
      <w:divBdr>
        <w:top w:val="none" w:sz="0" w:space="0" w:color="auto"/>
        <w:left w:val="none" w:sz="0" w:space="0" w:color="auto"/>
        <w:bottom w:val="none" w:sz="0" w:space="0" w:color="auto"/>
        <w:right w:val="none" w:sz="0" w:space="0" w:color="auto"/>
      </w:divBdr>
      <w:divsChild>
        <w:div w:id="835148715">
          <w:marLeft w:val="0"/>
          <w:marRight w:val="0"/>
          <w:marTop w:val="0"/>
          <w:marBottom w:val="0"/>
          <w:divBdr>
            <w:top w:val="none" w:sz="0" w:space="0" w:color="auto"/>
            <w:left w:val="none" w:sz="0" w:space="0" w:color="auto"/>
            <w:bottom w:val="none" w:sz="0" w:space="0" w:color="auto"/>
            <w:right w:val="none" w:sz="0" w:space="0" w:color="auto"/>
          </w:divBdr>
          <w:divsChild>
            <w:div w:id="604575330">
              <w:marLeft w:val="0"/>
              <w:marRight w:val="0"/>
              <w:marTop w:val="0"/>
              <w:marBottom w:val="0"/>
              <w:divBdr>
                <w:top w:val="none" w:sz="0" w:space="0" w:color="auto"/>
                <w:left w:val="none" w:sz="0" w:space="0" w:color="auto"/>
                <w:bottom w:val="none" w:sz="0" w:space="0" w:color="auto"/>
                <w:right w:val="none" w:sz="0" w:space="0" w:color="auto"/>
              </w:divBdr>
            </w:div>
            <w:div w:id="934094370">
              <w:marLeft w:val="0"/>
              <w:marRight w:val="0"/>
              <w:marTop w:val="0"/>
              <w:marBottom w:val="0"/>
              <w:divBdr>
                <w:top w:val="none" w:sz="0" w:space="0" w:color="auto"/>
                <w:left w:val="none" w:sz="0" w:space="0" w:color="auto"/>
                <w:bottom w:val="none" w:sz="0" w:space="0" w:color="auto"/>
                <w:right w:val="none" w:sz="0" w:space="0" w:color="auto"/>
              </w:divBdr>
            </w:div>
            <w:div w:id="1819178903">
              <w:marLeft w:val="0"/>
              <w:marRight w:val="0"/>
              <w:marTop w:val="0"/>
              <w:marBottom w:val="0"/>
              <w:divBdr>
                <w:top w:val="none" w:sz="0" w:space="0" w:color="auto"/>
                <w:left w:val="none" w:sz="0" w:space="0" w:color="auto"/>
                <w:bottom w:val="none" w:sz="0" w:space="0" w:color="auto"/>
                <w:right w:val="none" w:sz="0" w:space="0" w:color="auto"/>
              </w:divBdr>
            </w:div>
            <w:div w:id="385449878">
              <w:marLeft w:val="0"/>
              <w:marRight w:val="0"/>
              <w:marTop w:val="0"/>
              <w:marBottom w:val="0"/>
              <w:divBdr>
                <w:top w:val="none" w:sz="0" w:space="0" w:color="auto"/>
                <w:left w:val="none" w:sz="0" w:space="0" w:color="auto"/>
                <w:bottom w:val="none" w:sz="0" w:space="0" w:color="auto"/>
                <w:right w:val="none" w:sz="0" w:space="0" w:color="auto"/>
              </w:divBdr>
            </w:div>
            <w:div w:id="1221601862">
              <w:marLeft w:val="0"/>
              <w:marRight w:val="0"/>
              <w:marTop w:val="0"/>
              <w:marBottom w:val="0"/>
              <w:divBdr>
                <w:top w:val="none" w:sz="0" w:space="0" w:color="auto"/>
                <w:left w:val="none" w:sz="0" w:space="0" w:color="auto"/>
                <w:bottom w:val="none" w:sz="0" w:space="0" w:color="auto"/>
                <w:right w:val="none" w:sz="0" w:space="0" w:color="auto"/>
              </w:divBdr>
            </w:div>
            <w:div w:id="1378821192">
              <w:marLeft w:val="0"/>
              <w:marRight w:val="0"/>
              <w:marTop w:val="0"/>
              <w:marBottom w:val="0"/>
              <w:divBdr>
                <w:top w:val="none" w:sz="0" w:space="0" w:color="auto"/>
                <w:left w:val="none" w:sz="0" w:space="0" w:color="auto"/>
                <w:bottom w:val="none" w:sz="0" w:space="0" w:color="auto"/>
                <w:right w:val="none" w:sz="0" w:space="0" w:color="auto"/>
              </w:divBdr>
            </w:div>
            <w:div w:id="1650789743">
              <w:marLeft w:val="0"/>
              <w:marRight w:val="0"/>
              <w:marTop w:val="0"/>
              <w:marBottom w:val="0"/>
              <w:divBdr>
                <w:top w:val="none" w:sz="0" w:space="0" w:color="auto"/>
                <w:left w:val="none" w:sz="0" w:space="0" w:color="auto"/>
                <w:bottom w:val="none" w:sz="0" w:space="0" w:color="auto"/>
                <w:right w:val="none" w:sz="0" w:space="0" w:color="auto"/>
              </w:divBdr>
            </w:div>
            <w:div w:id="1911883173">
              <w:marLeft w:val="0"/>
              <w:marRight w:val="0"/>
              <w:marTop w:val="0"/>
              <w:marBottom w:val="0"/>
              <w:divBdr>
                <w:top w:val="none" w:sz="0" w:space="0" w:color="auto"/>
                <w:left w:val="none" w:sz="0" w:space="0" w:color="auto"/>
                <w:bottom w:val="none" w:sz="0" w:space="0" w:color="auto"/>
                <w:right w:val="none" w:sz="0" w:space="0" w:color="auto"/>
              </w:divBdr>
            </w:div>
            <w:div w:id="381489110">
              <w:marLeft w:val="0"/>
              <w:marRight w:val="0"/>
              <w:marTop w:val="0"/>
              <w:marBottom w:val="0"/>
              <w:divBdr>
                <w:top w:val="none" w:sz="0" w:space="0" w:color="auto"/>
                <w:left w:val="none" w:sz="0" w:space="0" w:color="auto"/>
                <w:bottom w:val="none" w:sz="0" w:space="0" w:color="auto"/>
                <w:right w:val="none" w:sz="0" w:space="0" w:color="auto"/>
              </w:divBdr>
            </w:div>
            <w:div w:id="50276751">
              <w:marLeft w:val="0"/>
              <w:marRight w:val="0"/>
              <w:marTop w:val="0"/>
              <w:marBottom w:val="0"/>
              <w:divBdr>
                <w:top w:val="none" w:sz="0" w:space="0" w:color="auto"/>
                <w:left w:val="none" w:sz="0" w:space="0" w:color="auto"/>
                <w:bottom w:val="none" w:sz="0" w:space="0" w:color="auto"/>
                <w:right w:val="none" w:sz="0" w:space="0" w:color="auto"/>
              </w:divBdr>
            </w:div>
            <w:div w:id="2042658058">
              <w:marLeft w:val="0"/>
              <w:marRight w:val="0"/>
              <w:marTop w:val="0"/>
              <w:marBottom w:val="0"/>
              <w:divBdr>
                <w:top w:val="none" w:sz="0" w:space="0" w:color="auto"/>
                <w:left w:val="none" w:sz="0" w:space="0" w:color="auto"/>
                <w:bottom w:val="none" w:sz="0" w:space="0" w:color="auto"/>
                <w:right w:val="none" w:sz="0" w:space="0" w:color="auto"/>
              </w:divBdr>
            </w:div>
            <w:div w:id="636759524">
              <w:marLeft w:val="0"/>
              <w:marRight w:val="0"/>
              <w:marTop w:val="0"/>
              <w:marBottom w:val="0"/>
              <w:divBdr>
                <w:top w:val="none" w:sz="0" w:space="0" w:color="auto"/>
                <w:left w:val="none" w:sz="0" w:space="0" w:color="auto"/>
                <w:bottom w:val="none" w:sz="0" w:space="0" w:color="auto"/>
                <w:right w:val="none" w:sz="0" w:space="0" w:color="auto"/>
              </w:divBdr>
            </w:div>
            <w:div w:id="635451863">
              <w:marLeft w:val="0"/>
              <w:marRight w:val="0"/>
              <w:marTop w:val="0"/>
              <w:marBottom w:val="0"/>
              <w:divBdr>
                <w:top w:val="none" w:sz="0" w:space="0" w:color="auto"/>
                <w:left w:val="none" w:sz="0" w:space="0" w:color="auto"/>
                <w:bottom w:val="none" w:sz="0" w:space="0" w:color="auto"/>
                <w:right w:val="none" w:sz="0" w:space="0" w:color="auto"/>
              </w:divBdr>
            </w:div>
            <w:div w:id="2092457926">
              <w:marLeft w:val="0"/>
              <w:marRight w:val="0"/>
              <w:marTop w:val="0"/>
              <w:marBottom w:val="0"/>
              <w:divBdr>
                <w:top w:val="none" w:sz="0" w:space="0" w:color="auto"/>
                <w:left w:val="none" w:sz="0" w:space="0" w:color="auto"/>
                <w:bottom w:val="none" w:sz="0" w:space="0" w:color="auto"/>
                <w:right w:val="none" w:sz="0" w:space="0" w:color="auto"/>
              </w:divBdr>
            </w:div>
            <w:div w:id="1239827288">
              <w:marLeft w:val="0"/>
              <w:marRight w:val="0"/>
              <w:marTop w:val="0"/>
              <w:marBottom w:val="0"/>
              <w:divBdr>
                <w:top w:val="none" w:sz="0" w:space="0" w:color="auto"/>
                <w:left w:val="none" w:sz="0" w:space="0" w:color="auto"/>
                <w:bottom w:val="none" w:sz="0" w:space="0" w:color="auto"/>
                <w:right w:val="none" w:sz="0" w:space="0" w:color="auto"/>
              </w:divBdr>
            </w:div>
            <w:div w:id="500582222">
              <w:marLeft w:val="0"/>
              <w:marRight w:val="0"/>
              <w:marTop w:val="0"/>
              <w:marBottom w:val="0"/>
              <w:divBdr>
                <w:top w:val="none" w:sz="0" w:space="0" w:color="auto"/>
                <w:left w:val="none" w:sz="0" w:space="0" w:color="auto"/>
                <w:bottom w:val="none" w:sz="0" w:space="0" w:color="auto"/>
                <w:right w:val="none" w:sz="0" w:space="0" w:color="auto"/>
              </w:divBdr>
            </w:div>
            <w:div w:id="450176147">
              <w:marLeft w:val="0"/>
              <w:marRight w:val="0"/>
              <w:marTop w:val="0"/>
              <w:marBottom w:val="0"/>
              <w:divBdr>
                <w:top w:val="none" w:sz="0" w:space="0" w:color="auto"/>
                <w:left w:val="none" w:sz="0" w:space="0" w:color="auto"/>
                <w:bottom w:val="none" w:sz="0" w:space="0" w:color="auto"/>
                <w:right w:val="none" w:sz="0" w:space="0" w:color="auto"/>
              </w:divBdr>
            </w:div>
            <w:div w:id="877552540">
              <w:marLeft w:val="0"/>
              <w:marRight w:val="0"/>
              <w:marTop w:val="0"/>
              <w:marBottom w:val="0"/>
              <w:divBdr>
                <w:top w:val="none" w:sz="0" w:space="0" w:color="auto"/>
                <w:left w:val="none" w:sz="0" w:space="0" w:color="auto"/>
                <w:bottom w:val="none" w:sz="0" w:space="0" w:color="auto"/>
                <w:right w:val="none" w:sz="0" w:space="0" w:color="auto"/>
              </w:divBdr>
            </w:div>
            <w:div w:id="1802915489">
              <w:marLeft w:val="0"/>
              <w:marRight w:val="0"/>
              <w:marTop w:val="0"/>
              <w:marBottom w:val="0"/>
              <w:divBdr>
                <w:top w:val="none" w:sz="0" w:space="0" w:color="auto"/>
                <w:left w:val="none" w:sz="0" w:space="0" w:color="auto"/>
                <w:bottom w:val="none" w:sz="0" w:space="0" w:color="auto"/>
                <w:right w:val="none" w:sz="0" w:space="0" w:color="auto"/>
              </w:divBdr>
            </w:div>
            <w:div w:id="642733226">
              <w:marLeft w:val="0"/>
              <w:marRight w:val="0"/>
              <w:marTop w:val="0"/>
              <w:marBottom w:val="0"/>
              <w:divBdr>
                <w:top w:val="none" w:sz="0" w:space="0" w:color="auto"/>
                <w:left w:val="none" w:sz="0" w:space="0" w:color="auto"/>
                <w:bottom w:val="none" w:sz="0" w:space="0" w:color="auto"/>
                <w:right w:val="none" w:sz="0" w:space="0" w:color="auto"/>
              </w:divBdr>
            </w:div>
            <w:div w:id="45148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24827">
      <w:bodyDiv w:val="1"/>
      <w:marLeft w:val="0"/>
      <w:marRight w:val="0"/>
      <w:marTop w:val="0"/>
      <w:marBottom w:val="0"/>
      <w:divBdr>
        <w:top w:val="none" w:sz="0" w:space="0" w:color="auto"/>
        <w:left w:val="none" w:sz="0" w:space="0" w:color="auto"/>
        <w:bottom w:val="none" w:sz="0" w:space="0" w:color="auto"/>
        <w:right w:val="none" w:sz="0" w:space="0" w:color="auto"/>
      </w:divBdr>
      <w:divsChild>
        <w:div w:id="1700154869">
          <w:marLeft w:val="0"/>
          <w:marRight w:val="0"/>
          <w:marTop w:val="0"/>
          <w:marBottom w:val="0"/>
          <w:divBdr>
            <w:top w:val="none" w:sz="0" w:space="0" w:color="auto"/>
            <w:left w:val="none" w:sz="0" w:space="0" w:color="auto"/>
            <w:bottom w:val="none" w:sz="0" w:space="0" w:color="auto"/>
            <w:right w:val="none" w:sz="0" w:space="0" w:color="auto"/>
          </w:divBdr>
          <w:divsChild>
            <w:div w:id="196091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93087">
      <w:bodyDiv w:val="1"/>
      <w:marLeft w:val="0"/>
      <w:marRight w:val="0"/>
      <w:marTop w:val="0"/>
      <w:marBottom w:val="0"/>
      <w:divBdr>
        <w:top w:val="none" w:sz="0" w:space="0" w:color="auto"/>
        <w:left w:val="none" w:sz="0" w:space="0" w:color="auto"/>
        <w:bottom w:val="none" w:sz="0" w:space="0" w:color="auto"/>
        <w:right w:val="none" w:sz="0" w:space="0" w:color="auto"/>
      </w:divBdr>
      <w:divsChild>
        <w:div w:id="198395761">
          <w:marLeft w:val="0"/>
          <w:marRight w:val="0"/>
          <w:marTop w:val="0"/>
          <w:marBottom w:val="0"/>
          <w:divBdr>
            <w:top w:val="none" w:sz="0" w:space="0" w:color="auto"/>
            <w:left w:val="none" w:sz="0" w:space="0" w:color="auto"/>
            <w:bottom w:val="none" w:sz="0" w:space="0" w:color="auto"/>
            <w:right w:val="none" w:sz="0" w:space="0" w:color="auto"/>
          </w:divBdr>
          <w:divsChild>
            <w:div w:id="1537084988">
              <w:marLeft w:val="0"/>
              <w:marRight w:val="0"/>
              <w:marTop w:val="0"/>
              <w:marBottom w:val="0"/>
              <w:divBdr>
                <w:top w:val="none" w:sz="0" w:space="0" w:color="auto"/>
                <w:left w:val="none" w:sz="0" w:space="0" w:color="auto"/>
                <w:bottom w:val="none" w:sz="0" w:space="0" w:color="auto"/>
                <w:right w:val="none" w:sz="0" w:space="0" w:color="auto"/>
              </w:divBdr>
            </w:div>
            <w:div w:id="224948197">
              <w:marLeft w:val="0"/>
              <w:marRight w:val="0"/>
              <w:marTop w:val="0"/>
              <w:marBottom w:val="0"/>
              <w:divBdr>
                <w:top w:val="none" w:sz="0" w:space="0" w:color="auto"/>
                <w:left w:val="none" w:sz="0" w:space="0" w:color="auto"/>
                <w:bottom w:val="none" w:sz="0" w:space="0" w:color="auto"/>
                <w:right w:val="none" w:sz="0" w:space="0" w:color="auto"/>
              </w:divBdr>
            </w:div>
            <w:div w:id="1598947399">
              <w:marLeft w:val="0"/>
              <w:marRight w:val="0"/>
              <w:marTop w:val="0"/>
              <w:marBottom w:val="0"/>
              <w:divBdr>
                <w:top w:val="none" w:sz="0" w:space="0" w:color="auto"/>
                <w:left w:val="none" w:sz="0" w:space="0" w:color="auto"/>
                <w:bottom w:val="none" w:sz="0" w:space="0" w:color="auto"/>
                <w:right w:val="none" w:sz="0" w:space="0" w:color="auto"/>
              </w:divBdr>
            </w:div>
            <w:div w:id="667559869">
              <w:marLeft w:val="0"/>
              <w:marRight w:val="0"/>
              <w:marTop w:val="0"/>
              <w:marBottom w:val="0"/>
              <w:divBdr>
                <w:top w:val="none" w:sz="0" w:space="0" w:color="auto"/>
                <w:left w:val="none" w:sz="0" w:space="0" w:color="auto"/>
                <w:bottom w:val="none" w:sz="0" w:space="0" w:color="auto"/>
                <w:right w:val="none" w:sz="0" w:space="0" w:color="auto"/>
              </w:divBdr>
            </w:div>
            <w:div w:id="600379907">
              <w:marLeft w:val="0"/>
              <w:marRight w:val="0"/>
              <w:marTop w:val="0"/>
              <w:marBottom w:val="0"/>
              <w:divBdr>
                <w:top w:val="none" w:sz="0" w:space="0" w:color="auto"/>
                <w:left w:val="none" w:sz="0" w:space="0" w:color="auto"/>
                <w:bottom w:val="none" w:sz="0" w:space="0" w:color="auto"/>
                <w:right w:val="none" w:sz="0" w:space="0" w:color="auto"/>
              </w:divBdr>
            </w:div>
            <w:div w:id="282154216">
              <w:marLeft w:val="0"/>
              <w:marRight w:val="0"/>
              <w:marTop w:val="0"/>
              <w:marBottom w:val="0"/>
              <w:divBdr>
                <w:top w:val="none" w:sz="0" w:space="0" w:color="auto"/>
                <w:left w:val="none" w:sz="0" w:space="0" w:color="auto"/>
                <w:bottom w:val="none" w:sz="0" w:space="0" w:color="auto"/>
                <w:right w:val="none" w:sz="0" w:space="0" w:color="auto"/>
              </w:divBdr>
            </w:div>
            <w:div w:id="1925452569">
              <w:marLeft w:val="0"/>
              <w:marRight w:val="0"/>
              <w:marTop w:val="0"/>
              <w:marBottom w:val="0"/>
              <w:divBdr>
                <w:top w:val="none" w:sz="0" w:space="0" w:color="auto"/>
                <w:left w:val="none" w:sz="0" w:space="0" w:color="auto"/>
                <w:bottom w:val="none" w:sz="0" w:space="0" w:color="auto"/>
                <w:right w:val="none" w:sz="0" w:space="0" w:color="auto"/>
              </w:divBdr>
            </w:div>
            <w:div w:id="753476538">
              <w:marLeft w:val="0"/>
              <w:marRight w:val="0"/>
              <w:marTop w:val="0"/>
              <w:marBottom w:val="0"/>
              <w:divBdr>
                <w:top w:val="none" w:sz="0" w:space="0" w:color="auto"/>
                <w:left w:val="none" w:sz="0" w:space="0" w:color="auto"/>
                <w:bottom w:val="none" w:sz="0" w:space="0" w:color="auto"/>
                <w:right w:val="none" w:sz="0" w:space="0" w:color="auto"/>
              </w:divBdr>
            </w:div>
            <w:div w:id="549003132">
              <w:marLeft w:val="0"/>
              <w:marRight w:val="0"/>
              <w:marTop w:val="0"/>
              <w:marBottom w:val="0"/>
              <w:divBdr>
                <w:top w:val="none" w:sz="0" w:space="0" w:color="auto"/>
                <w:left w:val="none" w:sz="0" w:space="0" w:color="auto"/>
                <w:bottom w:val="none" w:sz="0" w:space="0" w:color="auto"/>
                <w:right w:val="none" w:sz="0" w:space="0" w:color="auto"/>
              </w:divBdr>
            </w:div>
            <w:div w:id="1978484319">
              <w:marLeft w:val="0"/>
              <w:marRight w:val="0"/>
              <w:marTop w:val="0"/>
              <w:marBottom w:val="0"/>
              <w:divBdr>
                <w:top w:val="none" w:sz="0" w:space="0" w:color="auto"/>
                <w:left w:val="none" w:sz="0" w:space="0" w:color="auto"/>
                <w:bottom w:val="none" w:sz="0" w:space="0" w:color="auto"/>
                <w:right w:val="none" w:sz="0" w:space="0" w:color="auto"/>
              </w:divBdr>
            </w:div>
            <w:div w:id="1020668259">
              <w:marLeft w:val="0"/>
              <w:marRight w:val="0"/>
              <w:marTop w:val="0"/>
              <w:marBottom w:val="0"/>
              <w:divBdr>
                <w:top w:val="none" w:sz="0" w:space="0" w:color="auto"/>
                <w:left w:val="none" w:sz="0" w:space="0" w:color="auto"/>
                <w:bottom w:val="none" w:sz="0" w:space="0" w:color="auto"/>
                <w:right w:val="none" w:sz="0" w:space="0" w:color="auto"/>
              </w:divBdr>
            </w:div>
            <w:div w:id="1636179986">
              <w:marLeft w:val="0"/>
              <w:marRight w:val="0"/>
              <w:marTop w:val="0"/>
              <w:marBottom w:val="0"/>
              <w:divBdr>
                <w:top w:val="none" w:sz="0" w:space="0" w:color="auto"/>
                <w:left w:val="none" w:sz="0" w:space="0" w:color="auto"/>
                <w:bottom w:val="none" w:sz="0" w:space="0" w:color="auto"/>
                <w:right w:val="none" w:sz="0" w:space="0" w:color="auto"/>
              </w:divBdr>
            </w:div>
            <w:div w:id="1369337497">
              <w:marLeft w:val="0"/>
              <w:marRight w:val="0"/>
              <w:marTop w:val="0"/>
              <w:marBottom w:val="0"/>
              <w:divBdr>
                <w:top w:val="none" w:sz="0" w:space="0" w:color="auto"/>
                <w:left w:val="none" w:sz="0" w:space="0" w:color="auto"/>
                <w:bottom w:val="none" w:sz="0" w:space="0" w:color="auto"/>
                <w:right w:val="none" w:sz="0" w:space="0" w:color="auto"/>
              </w:divBdr>
            </w:div>
            <w:div w:id="230700653">
              <w:marLeft w:val="0"/>
              <w:marRight w:val="0"/>
              <w:marTop w:val="0"/>
              <w:marBottom w:val="0"/>
              <w:divBdr>
                <w:top w:val="none" w:sz="0" w:space="0" w:color="auto"/>
                <w:left w:val="none" w:sz="0" w:space="0" w:color="auto"/>
                <w:bottom w:val="none" w:sz="0" w:space="0" w:color="auto"/>
                <w:right w:val="none" w:sz="0" w:space="0" w:color="auto"/>
              </w:divBdr>
            </w:div>
            <w:div w:id="228655264">
              <w:marLeft w:val="0"/>
              <w:marRight w:val="0"/>
              <w:marTop w:val="0"/>
              <w:marBottom w:val="0"/>
              <w:divBdr>
                <w:top w:val="none" w:sz="0" w:space="0" w:color="auto"/>
                <w:left w:val="none" w:sz="0" w:space="0" w:color="auto"/>
                <w:bottom w:val="none" w:sz="0" w:space="0" w:color="auto"/>
                <w:right w:val="none" w:sz="0" w:space="0" w:color="auto"/>
              </w:divBdr>
            </w:div>
            <w:div w:id="309485839">
              <w:marLeft w:val="0"/>
              <w:marRight w:val="0"/>
              <w:marTop w:val="0"/>
              <w:marBottom w:val="0"/>
              <w:divBdr>
                <w:top w:val="none" w:sz="0" w:space="0" w:color="auto"/>
                <w:left w:val="none" w:sz="0" w:space="0" w:color="auto"/>
                <w:bottom w:val="none" w:sz="0" w:space="0" w:color="auto"/>
                <w:right w:val="none" w:sz="0" w:space="0" w:color="auto"/>
              </w:divBdr>
            </w:div>
            <w:div w:id="698093831">
              <w:marLeft w:val="0"/>
              <w:marRight w:val="0"/>
              <w:marTop w:val="0"/>
              <w:marBottom w:val="0"/>
              <w:divBdr>
                <w:top w:val="none" w:sz="0" w:space="0" w:color="auto"/>
                <w:left w:val="none" w:sz="0" w:space="0" w:color="auto"/>
                <w:bottom w:val="none" w:sz="0" w:space="0" w:color="auto"/>
                <w:right w:val="none" w:sz="0" w:space="0" w:color="auto"/>
              </w:divBdr>
            </w:div>
            <w:div w:id="1363046041">
              <w:marLeft w:val="0"/>
              <w:marRight w:val="0"/>
              <w:marTop w:val="0"/>
              <w:marBottom w:val="0"/>
              <w:divBdr>
                <w:top w:val="none" w:sz="0" w:space="0" w:color="auto"/>
                <w:left w:val="none" w:sz="0" w:space="0" w:color="auto"/>
                <w:bottom w:val="none" w:sz="0" w:space="0" w:color="auto"/>
                <w:right w:val="none" w:sz="0" w:space="0" w:color="auto"/>
              </w:divBdr>
            </w:div>
            <w:div w:id="2128353713">
              <w:marLeft w:val="0"/>
              <w:marRight w:val="0"/>
              <w:marTop w:val="0"/>
              <w:marBottom w:val="0"/>
              <w:divBdr>
                <w:top w:val="none" w:sz="0" w:space="0" w:color="auto"/>
                <w:left w:val="none" w:sz="0" w:space="0" w:color="auto"/>
                <w:bottom w:val="none" w:sz="0" w:space="0" w:color="auto"/>
                <w:right w:val="none" w:sz="0" w:space="0" w:color="auto"/>
              </w:divBdr>
            </w:div>
            <w:div w:id="972102181">
              <w:marLeft w:val="0"/>
              <w:marRight w:val="0"/>
              <w:marTop w:val="0"/>
              <w:marBottom w:val="0"/>
              <w:divBdr>
                <w:top w:val="none" w:sz="0" w:space="0" w:color="auto"/>
                <w:left w:val="none" w:sz="0" w:space="0" w:color="auto"/>
                <w:bottom w:val="none" w:sz="0" w:space="0" w:color="auto"/>
                <w:right w:val="none" w:sz="0" w:space="0" w:color="auto"/>
              </w:divBdr>
            </w:div>
            <w:div w:id="358893034">
              <w:marLeft w:val="0"/>
              <w:marRight w:val="0"/>
              <w:marTop w:val="0"/>
              <w:marBottom w:val="0"/>
              <w:divBdr>
                <w:top w:val="none" w:sz="0" w:space="0" w:color="auto"/>
                <w:left w:val="none" w:sz="0" w:space="0" w:color="auto"/>
                <w:bottom w:val="none" w:sz="0" w:space="0" w:color="auto"/>
                <w:right w:val="none" w:sz="0" w:space="0" w:color="auto"/>
              </w:divBdr>
            </w:div>
            <w:div w:id="827592580">
              <w:marLeft w:val="0"/>
              <w:marRight w:val="0"/>
              <w:marTop w:val="0"/>
              <w:marBottom w:val="0"/>
              <w:divBdr>
                <w:top w:val="none" w:sz="0" w:space="0" w:color="auto"/>
                <w:left w:val="none" w:sz="0" w:space="0" w:color="auto"/>
                <w:bottom w:val="none" w:sz="0" w:space="0" w:color="auto"/>
                <w:right w:val="none" w:sz="0" w:space="0" w:color="auto"/>
              </w:divBdr>
            </w:div>
            <w:div w:id="1452048092">
              <w:marLeft w:val="0"/>
              <w:marRight w:val="0"/>
              <w:marTop w:val="0"/>
              <w:marBottom w:val="0"/>
              <w:divBdr>
                <w:top w:val="none" w:sz="0" w:space="0" w:color="auto"/>
                <w:left w:val="none" w:sz="0" w:space="0" w:color="auto"/>
                <w:bottom w:val="none" w:sz="0" w:space="0" w:color="auto"/>
                <w:right w:val="none" w:sz="0" w:space="0" w:color="auto"/>
              </w:divBdr>
            </w:div>
            <w:div w:id="1825470989">
              <w:marLeft w:val="0"/>
              <w:marRight w:val="0"/>
              <w:marTop w:val="0"/>
              <w:marBottom w:val="0"/>
              <w:divBdr>
                <w:top w:val="none" w:sz="0" w:space="0" w:color="auto"/>
                <w:left w:val="none" w:sz="0" w:space="0" w:color="auto"/>
                <w:bottom w:val="none" w:sz="0" w:space="0" w:color="auto"/>
                <w:right w:val="none" w:sz="0" w:space="0" w:color="auto"/>
              </w:divBdr>
            </w:div>
            <w:div w:id="1714966218">
              <w:marLeft w:val="0"/>
              <w:marRight w:val="0"/>
              <w:marTop w:val="0"/>
              <w:marBottom w:val="0"/>
              <w:divBdr>
                <w:top w:val="none" w:sz="0" w:space="0" w:color="auto"/>
                <w:left w:val="none" w:sz="0" w:space="0" w:color="auto"/>
                <w:bottom w:val="none" w:sz="0" w:space="0" w:color="auto"/>
                <w:right w:val="none" w:sz="0" w:space="0" w:color="auto"/>
              </w:divBdr>
            </w:div>
            <w:div w:id="1092553996">
              <w:marLeft w:val="0"/>
              <w:marRight w:val="0"/>
              <w:marTop w:val="0"/>
              <w:marBottom w:val="0"/>
              <w:divBdr>
                <w:top w:val="none" w:sz="0" w:space="0" w:color="auto"/>
                <w:left w:val="none" w:sz="0" w:space="0" w:color="auto"/>
                <w:bottom w:val="none" w:sz="0" w:space="0" w:color="auto"/>
                <w:right w:val="none" w:sz="0" w:space="0" w:color="auto"/>
              </w:divBdr>
            </w:div>
            <w:div w:id="39382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232164">
      <w:bodyDiv w:val="1"/>
      <w:marLeft w:val="0"/>
      <w:marRight w:val="0"/>
      <w:marTop w:val="0"/>
      <w:marBottom w:val="0"/>
      <w:divBdr>
        <w:top w:val="none" w:sz="0" w:space="0" w:color="auto"/>
        <w:left w:val="none" w:sz="0" w:space="0" w:color="auto"/>
        <w:bottom w:val="none" w:sz="0" w:space="0" w:color="auto"/>
        <w:right w:val="none" w:sz="0" w:space="0" w:color="auto"/>
      </w:divBdr>
      <w:divsChild>
        <w:div w:id="1490751835">
          <w:marLeft w:val="0"/>
          <w:marRight w:val="0"/>
          <w:marTop w:val="0"/>
          <w:marBottom w:val="0"/>
          <w:divBdr>
            <w:top w:val="none" w:sz="0" w:space="0" w:color="auto"/>
            <w:left w:val="none" w:sz="0" w:space="0" w:color="auto"/>
            <w:bottom w:val="none" w:sz="0" w:space="0" w:color="auto"/>
            <w:right w:val="none" w:sz="0" w:space="0" w:color="auto"/>
          </w:divBdr>
          <w:divsChild>
            <w:div w:id="439573825">
              <w:marLeft w:val="0"/>
              <w:marRight w:val="0"/>
              <w:marTop w:val="0"/>
              <w:marBottom w:val="0"/>
              <w:divBdr>
                <w:top w:val="none" w:sz="0" w:space="0" w:color="auto"/>
                <w:left w:val="none" w:sz="0" w:space="0" w:color="auto"/>
                <w:bottom w:val="none" w:sz="0" w:space="0" w:color="auto"/>
                <w:right w:val="none" w:sz="0" w:space="0" w:color="auto"/>
              </w:divBdr>
            </w:div>
            <w:div w:id="986938300">
              <w:marLeft w:val="0"/>
              <w:marRight w:val="0"/>
              <w:marTop w:val="0"/>
              <w:marBottom w:val="0"/>
              <w:divBdr>
                <w:top w:val="none" w:sz="0" w:space="0" w:color="auto"/>
                <w:left w:val="none" w:sz="0" w:space="0" w:color="auto"/>
                <w:bottom w:val="none" w:sz="0" w:space="0" w:color="auto"/>
                <w:right w:val="none" w:sz="0" w:space="0" w:color="auto"/>
              </w:divBdr>
            </w:div>
            <w:div w:id="202330189">
              <w:marLeft w:val="0"/>
              <w:marRight w:val="0"/>
              <w:marTop w:val="0"/>
              <w:marBottom w:val="0"/>
              <w:divBdr>
                <w:top w:val="none" w:sz="0" w:space="0" w:color="auto"/>
                <w:left w:val="none" w:sz="0" w:space="0" w:color="auto"/>
                <w:bottom w:val="none" w:sz="0" w:space="0" w:color="auto"/>
                <w:right w:val="none" w:sz="0" w:space="0" w:color="auto"/>
              </w:divBdr>
            </w:div>
            <w:div w:id="1127896069">
              <w:marLeft w:val="0"/>
              <w:marRight w:val="0"/>
              <w:marTop w:val="0"/>
              <w:marBottom w:val="0"/>
              <w:divBdr>
                <w:top w:val="none" w:sz="0" w:space="0" w:color="auto"/>
                <w:left w:val="none" w:sz="0" w:space="0" w:color="auto"/>
                <w:bottom w:val="none" w:sz="0" w:space="0" w:color="auto"/>
                <w:right w:val="none" w:sz="0" w:space="0" w:color="auto"/>
              </w:divBdr>
            </w:div>
            <w:div w:id="1475025447">
              <w:marLeft w:val="0"/>
              <w:marRight w:val="0"/>
              <w:marTop w:val="0"/>
              <w:marBottom w:val="0"/>
              <w:divBdr>
                <w:top w:val="none" w:sz="0" w:space="0" w:color="auto"/>
                <w:left w:val="none" w:sz="0" w:space="0" w:color="auto"/>
                <w:bottom w:val="none" w:sz="0" w:space="0" w:color="auto"/>
                <w:right w:val="none" w:sz="0" w:space="0" w:color="auto"/>
              </w:divBdr>
            </w:div>
            <w:div w:id="1711684973">
              <w:marLeft w:val="0"/>
              <w:marRight w:val="0"/>
              <w:marTop w:val="0"/>
              <w:marBottom w:val="0"/>
              <w:divBdr>
                <w:top w:val="none" w:sz="0" w:space="0" w:color="auto"/>
                <w:left w:val="none" w:sz="0" w:space="0" w:color="auto"/>
                <w:bottom w:val="none" w:sz="0" w:space="0" w:color="auto"/>
                <w:right w:val="none" w:sz="0" w:space="0" w:color="auto"/>
              </w:divBdr>
            </w:div>
            <w:div w:id="175773099">
              <w:marLeft w:val="0"/>
              <w:marRight w:val="0"/>
              <w:marTop w:val="0"/>
              <w:marBottom w:val="0"/>
              <w:divBdr>
                <w:top w:val="none" w:sz="0" w:space="0" w:color="auto"/>
                <w:left w:val="none" w:sz="0" w:space="0" w:color="auto"/>
                <w:bottom w:val="none" w:sz="0" w:space="0" w:color="auto"/>
                <w:right w:val="none" w:sz="0" w:space="0" w:color="auto"/>
              </w:divBdr>
            </w:div>
            <w:div w:id="1559512752">
              <w:marLeft w:val="0"/>
              <w:marRight w:val="0"/>
              <w:marTop w:val="0"/>
              <w:marBottom w:val="0"/>
              <w:divBdr>
                <w:top w:val="none" w:sz="0" w:space="0" w:color="auto"/>
                <w:left w:val="none" w:sz="0" w:space="0" w:color="auto"/>
                <w:bottom w:val="none" w:sz="0" w:space="0" w:color="auto"/>
                <w:right w:val="none" w:sz="0" w:space="0" w:color="auto"/>
              </w:divBdr>
            </w:div>
            <w:div w:id="2034457311">
              <w:marLeft w:val="0"/>
              <w:marRight w:val="0"/>
              <w:marTop w:val="0"/>
              <w:marBottom w:val="0"/>
              <w:divBdr>
                <w:top w:val="none" w:sz="0" w:space="0" w:color="auto"/>
                <w:left w:val="none" w:sz="0" w:space="0" w:color="auto"/>
                <w:bottom w:val="none" w:sz="0" w:space="0" w:color="auto"/>
                <w:right w:val="none" w:sz="0" w:space="0" w:color="auto"/>
              </w:divBdr>
            </w:div>
            <w:div w:id="998659700">
              <w:marLeft w:val="0"/>
              <w:marRight w:val="0"/>
              <w:marTop w:val="0"/>
              <w:marBottom w:val="0"/>
              <w:divBdr>
                <w:top w:val="none" w:sz="0" w:space="0" w:color="auto"/>
                <w:left w:val="none" w:sz="0" w:space="0" w:color="auto"/>
                <w:bottom w:val="none" w:sz="0" w:space="0" w:color="auto"/>
                <w:right w:val="none" w:sz="0" w:space="0" w:color="auto"/>
              </w:divBdr>
            </w:div>
            <w:div w:id="1233732949">
              <w:marLeft w:val="0"/>
              <w:marRight w:val="0"/>
              <w:marTop w:val="0"/>
              <w:marBottom w:val="0"/>
              <w:divBdr>
                <w:top w:val="none" w:sz="0" w:space="0" w:color="auto"/>
                <w:left w:val="none" w:sz="0" w:space="0" w:color="auto"/>
                <w:bottom w:val="none" w:sz="0" w:space="0" w:color="auto"/>
                <w:right w:val="none" w:sz="0" w:space="0" w:color="auto"/>
              </w:divBdr>
            </w:div>
            <w:div w:id="1554656443">
              <w:marLeft w:val="0"/>
              <w:marRight w:val="0"/>
              <w:marTop w:val="0"/>
              <w:marBottom w:val="0"/>
              <w:divBdr>
                <w:top w:val="none" w:sz="0" w:space="0" w:color="auto"/>
                <w:left w:val="none" w:sz="0" w:space="0" w:color="auto"/>
                <w:bottom w:val="none" w:sz="0" w:space="0" w:color="auto"/>
                <w:right w:val="none" w:sz="0" w:space="0" w:color="auto"/>
              </w:divBdr>
            </w:div>
            <w:div w:id="654916084">
              <w:marLeft w:val="0"/>
              <w:marRight w:val="0"/>
              <w:marTop w:val="0"/>
              <w:marBottom w:val="0"/>
              <w:divBdr>
                <w:top w:val="none" w:sz="0" w:space="0" w:color="auto"/>
                <w:left w:val="none" w:sz="0" w:space="0" w:color="auto"/>
                <w:bottom w:val="none" w:sz="0" w:space="0" w:color="auto"/>
                <w:right w:val="none" w:sz="0" w:space="0" w:color="auto"/>
              </w:divBdr>
            </w:div>
            <w:div w:id="1737194215">
              <w:marLeft w:val="0"/>
              <w:marRight w:val="0"/>
              <w:marTop w:val="0"/>
              <w:marBottom w:val="0"/>
              <w:divBdr>
                <w:top w:val="none" w:sz="0" w:space="0" w:color="auto"/>
                <w:left w:val="none" w:sz="0" w:space="0" w:color="auto"/>
                <w:bottom w:val="none" w:sz="0" w:space="0" w:color="auto"/>
                <w:right w:val="none" w:sz="0" w:space="0" w:color="auto"/>
              </w:divBdr>
            </w:div>
            <w:div w:id="352194716">
              <w:marLeft w:val="0"/>
              <w:marRight w:val="0"/>
              <w:marTop w:val="0"/>
              <w:marBottom w:val="0"/>
              <w:divBdr>
                <w:top w:val="none" w:sz="0" w:space="0" w:color="auto"/>
                <w:left w:val="none" w:sz="0" w:space="0" w:color="auto"/>
                <w:bottom w:val="none" w:sz="0" w:space="0" w:color="auto"/>
                <w:right w:val="none" w:sz="0" w:space="0" w:color="auto"/>
              </w:divBdr>
            </w:div>
            <w:div w:id="923955774">
              <w:marLeft w:val="0"/>
              <w:marRight w:val="0"/>
              <w:marTop w:val="0"/>
              <w:marBottom w:val="0"/>
              <w:divBdr>
                <w:top w:val="none" w:sz="0" w:space="0" w:color="auto"/>
                <w:left w:val="none" w:sz="0" w:space="0" w:color="auto"/>
                <w:bottom w:val="none" w:sz="0" w:space="0" w:color="auto"/>
                <w:right w:val="none" w:sz="0" w:space="0" w:color="auto"/>
              </w:divBdr>
            </w:div>
            <w:div w:id="1625306257">
              <w:marLeft w:val="0"/>
              <w:marRight w:val="0"/>
              <w:marTop w:val="0"/>
              <w:marBottom w:val="0"/>
              <w:divBdr>
                <w:top w:val="none" w:sz="0" w:space="0" w:color="auto"/>
                <w:left w:val="none" w:sz="0" w:space="0" w:color="auto"/>
                <w:bottom w:val="none" w:sz="0" w:space="0" w:color="auto"/>
                <w:right w:val="none" w:sz="0" w:space="0" w:color="auto"/>
              </w:divBdr>
            </w:div>
            <w:div w:id="646208790">
              <w:marLeft w:val="0"/>
              <w:marRight w:val="0"/>
              <w:marTop w:val="0"/>
              <w:marBottom w:val="0"/>
              <w:divBdr>
                <w:top w:val="none" w:sz="0" w:space="0" w:color="auto"/>
                <w:left w:val="none" w:sz="0" w:space="0" w:color="auto"/>
                <w:bottom w:val="none" w:sz="0" w:space="0" w:color="auto"/>
                <w:right w:val="none" w:sz="0" w:space="0" w:color="auto"/>
              </w:divBdr>
            </w:div>
            <w:div w:id="125613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005570">
      <w:bodyDiv w:val="1"/>
      <w:marLeft w:val="0"/>
      <w:marRight w:val="0"/>
      <w:marTop w:val="0"/>
      <w:marBottom w:val="0"/>
      <w:divBdr>
        <w:top w:val="none" w:sz="0" w:space="0" w:color="auto"/>
        <w:left w:val="none" w:sz="0" w:space="0" w:color="auto"/>
        <w:bottom w:val="none" w:sz="0" w:space="0" w:color="auto"/>
        <w:right w:val="none" w:sz="0" w:space="0" w:color="auto"/>
      </w:divBdr>
      <w:divsChild>
        <w:div w:id="82921292">
          <w:marLeft w:val="0"/>
          <w:marRight w:val="0"/>
          <w:marTop w:val="0"/>
          <w:marBottom w:val="0"/>
          <w:divBdr>
            <w:top w:val="none" w:sz="0" w:space="0" w:color="auto"/>
            <w:left w:val="none" w:sz="0" w:space="0" w:color="auto"/>
            <w:bottom w:val="none" w:sz="0" w:space="0" w:color="auto"/>
            <w:right w:val="none" w:sz="0" w:space="0" w:color="auto"/>
          </w:divBdr>
          <w:divsChild>
            <w:div w:id="243346576">
              <w:marLeft w:val="0"/>
              <w:marRight w:val="0"/>
              <w:marTop w:val="0"/>
              <w:marBottom w:val="0"/>
              <w:divBdr>
                <w:top w:val="none" w:sz="0" w:space="0" w:color="auto"/>
                <w:left w:val="none" w:sz="0" w:space="0" w:color="auto"/>
                <w:bottom w:val="none" w:sz="0" w:space="0" w:color="auto"/>
                <w:right w:val="none" w:sz="0" w:space="0" w:color="auto"/>
              </w:divBdr>
            </w:div>
            <w:div w:id="761531922">
              <w:marLeft w:val="0"/>
              <w:marRight w:val="0"/>
              <w:marTop w:val="0"/>
              <w:marBottom w:val="0"/>
              <w:divBdr>
                <w:top w:val="none" w:sz="0" w:space="0" w:color="auto"/>
                <w:left w:val="none" w:sz="0" w:space="0" w:color="auto"/>
                <w:bottom w:val="none" w:sz="0" w:space="0" w:color="auto"/>
                <w:right w:val="none" w:sz="0" w:space="0" w:color="auto"/>
              </w:divBdr>
            </w:div>
            <w:div w:id="1259219417">
              <w:marLeft w:val="0"/>
              <w:marRight w:val="0"/>
              <w:marTop w:val="0"/>
              <w:marBottom w:val="0"/>
              <w:divBdr>
                <w:top w:val="none" w:sz="0" w:space="0" w:color="auto"/>
                <w:left w:val="none" w:sz="0" w:space="0" w:color="auto"/>
                <w:bottom w:val="none" w:sz="0" w:space="0" w:color="auto"/>
                <w:right w:val="none" w:sz="0" w:space="0" w:color="auto"/>
              </w:divBdr>
            </w:div>
            <w:div w:id="2070377207">
              <w:marLeft w:val="0"/>
              <w:marRight w:val="0"/>
              <w:marTop w:val="0"/>
              <w:marBottom w:val="0"/>
              <w:divBdr>
                <w:top w:val="none" w:sz="0" w:space="0" w:color="auto"/>
                <w:left w:val="none" w:sz="0" w:space="0" w:color="auto"/>
                <w:bottom w:val="none" w:sz="0" w:space="0" w:color="auto"/>
                <w:right w:val="none" w:sz="0" w:space="0" w:color="auto"/>
              </w:divBdr>
            </w:div>
            <w:div w:id="399403144">
              <w:marLeft w:val="0"/>
              <w:marRight w:val="0"/>
              <w:marTop w:val="0"/>
              <w:marBottom w:val="0"/>
              <w:divBdr>
                <w:top w:val="none" w:sz="0" w:space="0" w:color="auto"/>
                <w:left w:val="none" w:sz="0" w:space="0" w:color="auto"/>
                <w:bottom w:val="none" w:sz="0" w:space="0" w:color="auto"/>
                <w:right w:val="none" w:sz="0" w:space="0" w:color="auto"/>
              </w:divBdr>
            </w:div>
            <w:div w:id="1503276898">
              <w:marLeft w:val="0"/>
              <w:marRight w:val="0"/>
              <w:marTop w:val="0"/>
              <w:marBottom w:val="0"/>
              <w:divBdr>
                <w:top w:val="none" w:sz="0" w:space="0" w:color="auto"/>
                <w:left w:val="none" w:sz="0" w:space="0" w:color="auto"/>
                <w:bottom w:val="none" w:sz="0" w:space="0" w:color="auto"/>
                <w:right w:val="none" w:sz="0" w:space="0" w:color="auto"/>
              </w:divBdr>
            </w:div>
            <w:div w:id="1553927138">
              <w:marLeft w:val="0"/>
              <w:marRight w:val="0"/>
              <w:marTop w:val="0"/>
              <w:marBottom w:val="0"/>
              <w:divBdr>
                <w:top w:val="none" w:sz="0" w:space="0" w:color="auto"/>
                <w:left w:val="none" w:sz="0" w:space="0" w:color="auto"/>
                <w:bottom w:val="none" w:sz="0" w:space="0" w:color="auto"/>
                <w:right w:val="none" w:sz="0" w:space="0" w:color="auto"/>
              </w:divBdr>
            </w:div>
            <w:div w:id="1978996354">
              <w:marLeft w:val="0"/>
              <w:marRight w:val="0"/>
              <w:marTop w:val="0"/>
              <w:marBottom w:val="0"/>
              <w:divBdr>
                <w:top w:val="none" w:sz="0" w:space="0" w:color="auto"/>
                <w:left w:val="none" w:sz="0" w:space="0" w:color="auto"/>
                <w:bottom w:val="none" w:sz="0" w:space="0" w:color="auto"/>
                <w:right w:val="none" w:sz="0" w:space="0" w:color="auto"/>
              </w:divBdr>
            </w:div>
            <w:div w:id="1980839068">
              <w:marLeft w:val="0"/>
              <w:marRight w:val="0"/>
              <w:marTop w:val="0"/>
              <w:marBottom w:val="0"/>
              <w:divBdr>
                <w:top w:val="none" w:sz="0" w:space="0" w:color="auto"/>
                <w:left w:val="none" w:sz="0" w:space="0" w:color="auto"/>
                <w:bottom w:val="none" w:sz="0" w:space="0" w:color="auto"/>
                <w:right w:val="none" w:sz="0" w:space="0" w:color="auto"/>
              </w:divBdr>
            </w:div>
            <w:div w:id="1334913773">
              <w:marLeft w:val="0"/>
              <w:marRight w:val="0"/>
              <w:marTop w:val="0"/>
              <w:marBottom w:val="0"/>
              <w:divBdr>
                <w:top w:val="none" w:sz="0" w:space="0" w:color="auto"/>
                <w:left w:val="none" w:sz="0" w:space="0" w:color="auto"/>
                <w:bottom w:val="none" w:sz="0" w:space="0" w:color="auto"/>
                <w:right w:val="none" w:sz="0" w:space="0" w:color="auto"/>
              </w:divBdr>
            </w:div>
            <w:div w:id="1495224124">
              <w:marLeft w:val="0"/>
              <w:marRight w:val="0"/>
              <w:marTop w:val="0"/>
              <w:marBottom w:val="0"/>
              <w:divBdr>
                <w:top w:val="none" w:sz="0" w:space="0" w:color="auto"/>
                <w:left w:val="none" w:sz="0" w:space="0" w:color="auto"/>
                <w:bottom w:val="none" w:sz="0" w:space="0" w:color="auto"/>
                <w:right w:val="none" w:sz="0" w:space="0" w:color="auto"/>
              </w:divBdr>
            </w:div>
            <w:div w:id="1064766540">
              <w:marLeft w:val="0"/>
              <w:marRight w:val="0"/>
              <w:marTop w:val="0"/>
              <w:marBottom w:val="0"/>
              <w:divBdr>
                <w:top w:val="none" w:sz="0" w:space="0" w:color="auto"/>
                <w:left w:val="none" w:sz="0" w:space="0" w:color="auto"/>
                <w:bottom w:val="none" w:sz="0" w:space="0" w:color="auto"/>
                <w:right w:val="none" w:sz="0" w:space="0" w:color="auto"/>
              </w:divBdr>
            </w:div>
            <w:div w:id="1490634137">
              <w:marLeft w:val="0"/>
              <w:marRight w:val="0"/>
              <w:marTop w:val="0"/>
              <w:marBottom w:val="0"/>
              <w:divBdr>
                <w:top w:val="none" w:sz="0" w:space="0" w:color="auto"/>
                <w:left w:val="none" w:sz="0" w:space="0" w:color="auto"/>
                <w:bottom w:val="none" w:sz="0" w:space="0" w:color="auto"/>
                <w:right w:val="none" w:sz="0" w:space="0" w:color="auto"/>
              </w:divBdr>
            </w:div>
            <w:div w:id="216360075">
              <w:marLeft w:val="0"/>
              <w:marRight w:val="0"/>
              <w:marTop w:val="0"/>
              <w:marBottom w:val="0"/>
              <w:divBdr>
                <w:top w:val="none" w:sz="0" w:space="0" w:color="auto"/>
                <w:left w:val="none" w:sz="0" w:space="0" w:color="auto"/>
                <w:bottom w:val="none" w:sz="0" w:space="0" w:color="auto"/>
                <w:right w:val="none" w:sz="0" w:space="0" w:color="auto"/>
              </w:divBdr>
            </w:div>
            <w:div w:id="1011178006">
              <w:marLeft w:val="0"/>
              <w:marRight w:val="0"/>
              <w:marTop w:val="0"/>
              <w:marBottom w:val="0"/>
              <w:divBdr>
                <w:top w:val="none" w:sz="0" w:space="0" w:color="auto"/>
                <w:left w:val="none" w:sz="0" w:space="0" w:color="auto"/>
                <w:bottom w:val="none" w:sz="0" w:space="0" w:color="auto"/>
                <w:right w:val="none" w:sz="0" w:space="0" w:color="auto"/>
              </w:divBdr>
            </w:div>
            <w:div w:id="827982386">
              <w:marLeft w:val="0"/>
              <w:marRight w:val="0"/>
              <w:marTop w:val="0"/>
              <w:marBottom w:val="0"/>
              <w:divBdr>
                <w:top w:val="none" w:sz="0" w:space="0" w:color="auto"/>
                <w:left w:val="none" w:sz="0" w:space="0" w:color="auto"/>
                <w:bottom w:val="none" w:sz="0" w:space="0" w:color="auto"/>
                <w:right w:val="none" w:sz="0" w:space="0" w:color="auto"/>
              </w:divBdr>
            </w:div>
            <w:div w:id="1343976498">
              <w:marLeft w:val="0"/>
              <w:marRight w:val="0"/>
              <w:marTop w:val="0"/>
              <w:marBottom w:val="0"/>
              <w:divBdr>
                <w:top w:val="none" w:sz="0" w:space="0" w:color="auto"/>
                <w:left w:val="none" w:sz="0" w:space="0" w:color="auto"/>
                <w:bottom w:val="none" w:sz="0" w:space="0" w:color="auto"/>
                <w:right w:val="none" w:sz="0" w:space="0" w:color="auto"/>
              </w:divBdr>
            </w:div>
            <w:div w:id="1024135341">
              <w:marLeft w:val="0"/>
              <w:marRight w:val="0"/>
              <w:marTop w:val="0"/>
              <w:marBottom w:val="0"/>
              <w:divBdr>
                <w:top w:val="none" w:sz="0" w:space="0" w:color="auto"/>
                <w:left w:val="none" w:sz="0" w:space="0" w:color="auto"/>
                <w:bottom w:val="none" w:sz="0" w:space="0" w:color="auto"/>
                <w:right w:val="none" w:sz="0" w:space="0" w:color="auto"/>
              </w:divBdr>
            </w:div>
            <w:div w:id="1117062194">
              <w:marLeft w:val="0"/>
              <w:marRight w:val="0"/>
              <w:marTop w:val="0"/>
              <w:marBottom w:val="0"/>
              <w:divBdr>
                <w:top w:val="none" w:sz="0" w:space="0" w:color="auto"/>
                <w:left w:val="none" w:sz="0" w:space="0" w:color="auto"/>
                <w:bottom w:val="none" w:sz="0" w:space="0" w:color="auto"/>
                <w:right w:val="none" w:sz="0" w:space="0" w:color="auto"/>
              </w:divBdr>
            </w:div>
            <w:div w:id="1905095778">
              <w:marLeft w:val="0"/>
              <w:marRight w:val="0"/>
              <w:marTop w:val="0"/>
              <w:marBottom w:val="0"/>
              <w:divBdr>
                <w:top w:val="none" w:sz="0" w:space="0" w:color="auto"/>
                <w:left w:val="none" w:sz="0" w:space="0" w:color="auto"/>
                <w:bottom w:val="none" w:sz="0" w:space="0" w:color="auto"/>
                <w:right w:val="none" w:sz="0" w:space="0" w:color="auto"/>
              </w:divBdr>
            </w:div>
            <w:div w:id="1886718742">
              <w:marLeft w:val="0"/>
              <w:marRight w:val="0"/>
              <w:marTop w:val="0"/>
              <w:marBottom w:val="0"/>
              <w:divBdr>
                <w:top w:val="none" w:sz="0" w:space="0" w:color="auto"/>
                <w:left w:val="none" w:sz="0" w:space="0" w:color="auto"/>
                <w:bottom w:val="none" w:sz="0" w:space="0" w:color="auto"/>
                <w:right w:val="none" w:sz="0" w:space="0" w:color="auto"/>
              </w:divBdr>
            </w:div>
            <w:div w:id="1200318964">
              <w:marLeft w:val="0"/>
              <w:marRight w:val="0"/>
              <w:marTop w:val="0"/>
              <w:marBottom w:val="0"/>
              <w:divBdr>
                <w:top w:val="none" w:sz="0" w:space="0" w:color="auto"/>
                <w:left w:val="none" w:sz="0" w:space="0" w:color="auto"/>
                <w:bottom w:val="none" w:sz="0" w:space="0" w:color="auto"/>
                <w:right w:val="none" w:sz="0" w:space="0" w:color="auto"/>
              </w:divBdr>
            </w:div>
            <w:div w:id="1708600993">
              <w:marLeft w:val="0"/>
              <w:marRight w:val="0"/>
              <w:marTop w:val="0"/>
              <w:marBottom w:val="0"/>
              <w:divBdr>
                <w:top w:val="none" w:sz="0" w:space="0" w:color="auto"/>
                <w:left w:val="none" w:sz="0" w:space="0" w:color="auto"/>
                <w:bottom w:val="none" w:sz="0" w:space="0" w:color="auto"/>
                <w:right w:val="none" w:sz="0" w:space="0" w:color="auto"/>
              </w:divBdr>
            </w:div>
            <w:div w:id="1527324727">
              <w:marLeft w:val="0"/>
              <w:marRight w:val="0"/>
              <w:marTop w:val="0"/>
              <w:marBottom w:val="0"/>
              <w:divBdr>
                <w:top w:val="none" w:sz="0" w:space="0" w:color="auto"/>
                <w:left w:val="none" w:sz="0" w:space="0" w:color="auto"/>
                <w:bottom w:val="none" w:sz="0" w:space="0" w:color="auto"/>
                <w:right w:val="none" w:sz="0" w:space="0" w:color="auto"/>
              </w:divBdr>
            </w:div>
            <w:div w:id="1883711039">
              <w:marLeft w:val="0"/>
              <w:marRight w:val="0"/>
              <w:marTop w:val="0"/>
              <w:marBottom w:val="0"/>
              <w:divBdr>
                <w:top w:val="none" w:sz="0" w:space="0" w:color="auto"/>
                <w:left w:val="none" w:sz="0" w:space="0" w:color="auto"/>
                <w:bottom w:val="none" w:sz="0" w:space="0" w:color="auto"/>
                <w:right w:val="none" w:sz="0" w:space="0" w:color="auto"/>
              </w:divBdr>
            </w:div>
            <w:div w:id="1396708027">
              <w:marLeft w:val="0"/>
              <w:marRight w:val="0"/>
              <w:marTop w:val="0"/>
              <w:marBottom w:val="0"/>
              <w:divBdr>
                <w:top w:val="none" w:sz="0" w:space="0" w:color="auto"/>
                <w:left w:val="none" w:sz="0" w:space="0" w:color="auto"/>
                <w:bottom w:val="none" w:sz="0" w:space="0" w:color="auto"/>
                <w:right w:val="none" w:sz="0" w:space="0" w:color="auto"/>
              </w:divBdr>
            </w:div>
            <w:div w:id="356279633">
              <w:marLeft w:val="0"/>
              <w:marRight w:val="0"/>
              <w:marTop w:val="0"/>
              <w:marBottom w:val="0"/>
              <w:divBdr>
                <w:top w:val="none" w:sz="0" w:space="0" w:color="auto"/>
                <w:left w:val="none" w:sz="0" w:space="0" w:color="auto"/>
                <w:bottom w:val="none" w:sz="0" w:space="0" w:color="auto"/>
                <w:right w:val="none" w:sz="0" w:space="0" w:color="auto"/>
              </w:divBdr>
            </w:div>
            <w:div w:id="2030520817">
              <w:marLeft w:val="0"/>
              <w:marRight w:val="0"/>
              <w:marTop w:val="0"/>
              <w:marBottom w:val="0"/>
              <w:divBdr>
                <w:top w:val="none" w:sz="0" w:space="0" w:color="auto"/>
                <w:left w:val="none" w:sz="0" w:space="0" w:color="auto"/>
                <w:bottom w:val="none" w:sz="0" w:space="0" w:color="auto"/>
                <w:right w:val="none" w:sz="0" w:space="0" w:color="auto"/>
              </w:divBdr>
            </w:div>
            <w:div w:id="1364286531">
              <w:marLeft w:val="0"/>
              <w:marRight w:val="0"/>
              <w:marTop w:val="0"/>
              <w:marBottom w:val="0"/>
              <w:divBdr>
                <w:top w:val="none" w:sz="0" w:space="0" w:color="auto"/>
                <w:left w:val="none" w:sz="0" w:space="0" w:color="auto"/>
                <w:bottom w:val="none" w:sz="0" w:space="0" w:color="auto"/>
                <w:right w:val="none" w:sz="0" w:space="0" w:color="auto"/>
              </w:divBdr>
            </w:div>
            <w:div w:id="175727257">
              <w:marLeft w:val="0"/>
              <w:marRight w:val="0"/>
              <w:marTop w:val="0"/>
              <w:marBottom w:val="0"/>
              <w:divBdr>
                <w:top w:val="none" w:sz="0" w:space="0" w:color="auto"/>
                <w:left w:val="none" w:sz="0" w:space="0" w:color="auto"/>
                <w:bottom w:val="none" w:sz="0" w:space="0" w:color="auto"/>
                <w:right w:val="none" w:sz="0" w:space="0" w:color="auto"/>
              </w:divBdr>
            </w:div>
            <w:div w:id="863590590">
              <w:marLeft w:val="0"/>
              <w:marRight w:val="0"/>
              <w:marTop w:val="0"/>
              <w:marBottom w:val="0"/>
              <w:divBdr>
                <w:top w:val="none" w:sz="0" w:space="0" w:color="auto"/>
                <w:left w:val="none" w:sz="0" w:space="0" w:color="auto"/>
                <w:bottom w:val="none" w:sz="0" w:space="0" w:color="auto"/>
                <w:right w:val="none" w:sz="0" w:space="0" w:color="auto"/>
              </w:divBdr>
            </w:div>
            <w:div w:id="147331713">
              <w:marLeft w:val="0"/>
              <w:marRight w:val="0"/>
              <w:marTop w:val="0"/>
              <w:marBottom w:val="0"/>
              <w:divBdr>
                <w:top w:val="none" w:sz="0" w:space="0" w:color="auto"/>
                <w:left w:val="none" w:sz="0" w:space="0" w:color="auto"/>
                <w:bottom w:val="none" w:sz="0" w:space="0" w:color="auto"/>
                <w:right w:val="none" w:sz="0" w:space="0" w:color="auto"/>
              </w:divBdr>
            </w:div>
            <w:div w:id="1637103101">
              <w:marLeft w:val="0"/>
              <w:marRight w:val="0"/>
              <w:marTop w:val="0"/>
              <w:marBottom w:val="0"/>
              <w:divBdr>
                <w:top w:val="none" w:sz="0" w:space="0" w:color="auto"/>
                <w:left w:val="none" w:sz="0" w:space="0" w:color="auto"/>
                <w:bottom w:val="none" w:sz="0" w:space="0" w:color="auto"/>
                <w:right w:val="none" w:sz="0" w:space="0" w:color="auto"/>
              </w:divBdr>
            </w:div>
            <w:div w:id="14190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718440">
      <w:bodyDiv w:val="1"/>
      <w:marLeft w:val="0"/>
      <w:marRight w:val="0"/>
      <w:marTop w:val="0"/>
      <w:marBottom w:val="0"/>
      <w:divBdr>
        <w:top w:val="none" w:sz="0" w:space="0" w:color="auto"/>
        <w:left w:val="none" w:sz="0" w:space="0" w:color="auto"/>
        <w:bottom w:val="none" w:sz="0" w:space="0" w:color="auto"/>
        <w:right w:val="none" w:sz="0" w:space="0" w:color="auto"/>
      </w:divBdr>
      <w:divsChild>
        <w:div w:id="1797291889">
          <w:marLeft w:val="0"/>
          <w:marRight w:val="0"/>
          <w:marTop w:val="0"/>
          <w:marBottom w:val="0"/>
          <w:divBdr>
            <w:top w:val="none" w:sz="0" w:space="0" w:color="auto"/>
            <w:left w:val="none" w:sz="0" w:space="0" w:color="auto"/>
            <w:bottom w:val="none" w:sz="0" w:space="0" w:color="auto"/>
            <w:right w:val="none" w:sz="0" w:space="0" w:color="auto"/>
          </w:divBdr>
          <w:divsChild>
            <w:div w:id="5262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3992">
      <w:bodyDiv w:val="1"/>
      <w:marLeft w:val="0"/>
      <w:marRight w:val="0"/>
      <w:marTop w:val="0"/>
      <w:marBottom w:val="0"/>
      <w:divBdr>
        <w:top w:val="none" w:sz="0" w:space="0" w:color="auto"/>
        <w:left w:val="none" w:sz="0" w:space="0" w:color="auto"/>
        <w:bottom w:val="none" w:sz="0" w:space="0" w:color="auto"/>
        <w:right w:val="none" w:sz="0" w:space="0" w:color="auto"/>
      </w:divBdr>
      <w:divsChild>
        <w:div w:id="1288273451">
          <w:marLeft w:val="0"/>
          <w:marRight w:val="0"/>
          <w:marTop w:val="0"/>
          <w:marBottom w:val="0"/>
          <w:divBdr>
            <w:top w:val="none" w:sz="0" w:space="0" w:color="auto"/>
            <w:left w:val="none" w:sz="0" w:space="0" w:color="auto"/>
            <w:bottom w:val="none" w:sz="0" w:space="0" w:color="auto"/>
            <w:right w:val="none" w:sz="0" w:space="0" w:color="auto"/>
          </w:divBdr>
          <w:divsChild>
            <w:div w:id="2125491735">
              <w:marLeft w:val="0"/>
              <w:marRight w:val="0"/>
              <w:marTop w:val="0"/>
              <w:marBottom w:val="0"/>
              <w:divBdr>
                <w:top w:val="none" w:sz="0" w:space="0" w:color="auto"/>
                <w:left w:val="none" w:sz="0" w:space="0" w:color="auto"/>
                <w:bottom w:val="none" w:sz="0" w:space="0" w:color="auto"/>
                <w:right w:val="none" w:sz="0" w:space="0" w:color="auto"/>
              </w:divBdr>
            </w:div>
            <w:div w:id="2133935180">
              <w:marLeft w:val="0"/>
              <w:marRight w:val="0"/>
              <w:marTop w:val="0"/>
              <w:marBottom w:val="0"/>
              <w:divBdr>
                <w:top w:val="none" w:sz="0" w:space="0" w:color="auto"/>
                <w:left w:val="none" w:sz="0" w:space="0" w:color="auto"/>
                <w:bottom w:val="none" w:sz="0" w:space="0" w:color="auto"/>
                <w:right w:val="none" w:sz="0" w:space="0" w:color="auto"/>
              </w:divBdr>
            </w:div>
            <w:div w:id="928735759">
              <w:marLeft w:val="0"/>
              <w:marRight w:val="0"/>
              <w:marTop w:val="0"/>
              <w:marBottom w:val="0"/>
              <w:divBdr>
                <w:top w:val="none" w:sz="0" w:space="0" w:color="auto"/>
                <w:left w:val="none" w:sz="0" w:space="0" w:color="auto"/>
                <w:bottom w:val="none" w:sz="0" w:space="0" w:color="auto"/>
                <w:right w:val="none" w:sz="0" w:space="0" w:color="auto"/>
              </w:divBdr>
            </w:div>
            <w:div w:id="47843634">
              <w:marLeft w:val="0"/>
              <w:marRight w:val="0"/>
              <w:marTop w:val="0"/>
              <w:marBottom w:val="0"/>
              <w:divBdr>
                <w:top w:val="none" w:sz="0" w:space="0" w:color="auto"/>
                <w:left w:val="none" w:sz="0" w:space="0" w:color="auto"/>
                <w:bottom w:val="none" w:sz="0" w:space="0" w:color="auto"/>
                <w:right w:val="none" w:sz="0" w:space="0" w:color="auto"/>
              </w:divBdr>
            </w:div>
            <w:div w:id="1518498909">
              <w:marLeft w:val="0"/>
              <w:marRight w:val="0"/>
              <w:marTop w:val="0"/>
              <w:marBottom w:val="0"/>
              <w:divBdr>
                <w:top w:val="none" w:sz="0" w:space="0" w:color="auto"/>
                <w:left w:val="none" w:sz="0" w:space="0" w:color="auto"/>
                <w:bottom w:val="none" w:sz="0" w:space="0" w:color="auto"/>
                <w:right w:val="none" w:sz="0" w:space="0" w:color="auto"/>
              </w:divBdr>
            </w:div>
            <w:div w:id="1068112598">
              <w:marLeft w:val="0"/>
              <w:marRight w:val="0"/>
              <w:marTop w:val="0"/>
              <w:marBottom w:val="0"/>
              <w:divBdr>
                <w:top w:val="none" w:sz="0" w:space="0" w:color="auto"/>
                <w:left w:val="none" w:sz="0" w:space="0" w:color="auto"/>
                <w:bottom w:val="none" w:sz="0" w:space="0" w:color="auto"/>
                <w:right w:val="none" w:sz="0" w:space="0" w:color="auto"/>
              </w:divBdr>
            </w:div>
            <w:div w:id="242953482">
              <w:marLeft w:val="0"/>
              <w:marRight w:val="0"/>
              <w:marTop w:val="0"/>
              <w:marBottom w:val="0"/>
              <w:divBdr>
                <w:top w:val="none" w:sz="0" w:space="0" w:color="auto"/>
                <w:left w:val="none" w:sz="0" w:space="0" w:color="auto"/>
                <w:bottom w:val="none" w:sz="0" w:space="0" w:color="auto"/>
                <w:right w:val="none" w:sz="0" w:space="0" w:color="auto"/>
              </w:divBdr>
            </w:div>
            <w:div w:id="1551922546">
              <w:marLeft w:val="0"/>
              <w:marRight w:val="0"/>
              <w:marTop w:val="0"/>
              <w:marBottom w:val="0"/>
              <w:divBdr>
                <w:top w:val="none" w:sz="0" w:space="0" w:color="auto"/>
                <w:left w:val="none" w:sz="0" w:space="0" w:color="auto"/>
                <w:bottom w:val="none" w:sz="0" w:space="0" w:color="auto"/>
                <w:right w:val="none" w:sz="0" w:space="0" w:color="auto"/>
              </w:divBdr>
            </w:div>
            <w:div w:id="1406032124">
              <w:marLeft w:val="0"/>
              <w:marRight w:val="0"/>
              <w:marTop w:val="0"/>
              <w:marBottom w:val="0"/>
              <w:divBdr>
                <w:top w:val="none" w:sz="0" w:space="0" w:color="auto"/>
                <w:left w:val="none" w:sz="0" w:space="0" w:color="auto"/>
                <w:bottom w:val="none" w:sz="0" w:space="0" w:color="auto"/>
                <w:right w:val="none" w:sz="0" w:space="0" w:color="auto"/>
              </w:divBdr>
            </w:div>
            <w:div w:id="1446198122">
              <w:marLeft w:val="0"/>
              <w:marRight w:val="0"/>
              <w:marTop w:val="0"/>
              <w:marBottom w:val="0"/>
              <w:divBdr>
                <w:top w:val="none" w:sz="0" w:space="0" w:color="auto"/>
                <w:left w:val="none" w:sz="0" w:space="0" w:color="auto"/>
                <w:bottom w:val="none" w:sz="0" w:space="0" w:color="auto"/>
                <w:right w:val="none" w:sz="0" w:space="0" w:color="auto"/>
              </w:divBdr>
            </w:div>
            <w:div w:id="1504272019">
              <w:marLeft w:val="0"/>
              <w:marRight w:val="0"/>
              <w:marTop w:val="0"/>
              <w:marBottom w:val="0"/>
              <w:divBdr>
                <w:top w:val="none" w:sz="0" w:space="0" w:color="auto"/>
                <w:left w:val="none" w:sz="0" w:space="0" w:color="auto"/>
                <w:bottom w:val="none" w:sz="0" w:space="0" w:color="auto"/>
                <w:right w:val="none" w:sz="0" w:space="0" w:color="auto"/>
              </w:divBdr>
            </w:div>
            <w:div w:id="1300914856">
              <w:marLeft w:val="0"/>
              <w:marRight w:val="0"/>
              <w:marTop w:val="0"/>
              <w:marBottom w:val="0"/>
              <w:divBdr>
                <w:top w:val="none" w:sz="0" w:space="0" w:color="auto"/>
                <w:left w:val="none" w:sz="0" w:space="0" w:color="auto"/>
                <w:bottom w:val="none" w:sz="0" w:space="0" w:color="auto"/>
                <w:right w:val="none" w:sz="0" w:space="0" w:color="auto"/>
              </w:divBdr>
            </w:div>
            <w:div w:id="1665400968">
              <w:marLeft w:val="0"/>
              <w:marRight w:val="0"/>
              <w:marTop w:val="0"/>
              <w:marBottom w:val="0"/>
              <w:divBdr>
                <w:top w:val="none" w:sz="0" w:space="0" w:color="auto"/>
                <w:left w:val="none" w:sz="0" w:space="0" w:color="auto"/>
                <w:bottom w:val="none" w:sz="0" w:space="0" w:color="auto"/>
                <w:right w:val="none" w:sz="0" w:space="0" w:color="auto"/>
              </w:divBdr>
            </w:div>
            <w:div w:id="1915432619">
              <w:marLeft w:val="0"/>
              <w:marRight w:val="0"/>
              <w:marTop w:val="0"/>
              <w:marBottom w:val="0"/>
              <w:divBdr>
                <w:top w:val="none" w:sz="0" w:space="0" w:color="auto"/>
                <w:left w:val="none" w:sz="0" w:space="0" w:color="auto"/>
                <w:bottom w:val="none" w:sz="0" w:space="0" w:color="auto"/>
                <w:right w:val="none" w:sz="0" w:space="0" w:color="auto"/>
              </w:divBdr>
            </w:div>
            <w:div w:id="1892378621">
              <w:marLeft w:val="0"/>
              <w:marRight w:val="0"/>
              <w:marTop w:val="0"/>
              <w:marBottom w:val="0"/>
              <w:divBdr>
                <w:top w:val="none" w:sz="0" w:space="0" w:color="auto"/>
                <w:left w:val="none" w:sz="0" w:space="0" w:color="auto"/>
                <w:bottom w:val="none" w:sz="0" w:space="0" w:color="auto"/>
                <w:right w:val="none" w:sz="0" w:space="0" w:color="auto"/>
              </w:divBdr>
            </w:div>
            <w:div w:id="1763331899">
              <w:marLeft w:val="0"/>
              <w:marRight w:val="0"/>
              <w:marTop w:val="0"/>
              <w:marBottom w:val="0"/>
              <w:divBdr>
                <w:top w:val="none" w:sz="0" w:space="0" w:color="auto"/>
                <w:left w:val="none" w:sz="0" w:space="0" w:color="auto"/>
                <w:bottom w:val="none" w:sz="0" w:space="0" w:color="auto"/>
                <w:right w:val="none" w:sz="0" w:space="0" w:color="auto"/>
              </w:divBdr>
            </w:div>
            <w:div w:id="682247552">
              <w:marLeft w:val="0"/>
              <w:marRight w:val="0"/>
              <w:marTop w:val="0"/>
              <w:marBottom w:val="0"/>
              <w:divBdr>
                <w:top w:val="none" w:sz="0" w:space="0" w:color="auto"/>
                <w:left w:val="none" w:sz="0" w:space="0" w:color="auto"/>
                <w:bottom w:val="none" w:sz="0" w:space="0" w:color="auto"/>
                <w:right w:val="none" w:sz="0" w:space="0" w:color="auto"/>
              </w:divBdr>
            </w:div>
            <w:div w:id="1565414521">
              <w:marLeft w:val="0"/>
              <w:marRight w:val="0"/>
              <w:marTop w:val="0"/>
              <w:marBottom w:val="0"/>
              <w:divBdr>
                <w:top w:val="none" w:sz="0" w:space="0" w:color="auto"/>
                <w:left w:val="none" w:sz="0" w:space="0" w:color="auto"/>
                <w:bottom w:val="none" w:sz="0" w:space="0" w:color="auto"/>
                <w:right w:val="none" w:sz="0" w:space="0" w:color="auto"/>
              </w:divBdr>
            </w:div>
            <w:div w:id="1028139538">
              <w:marLeft w:val="0"/>
              <w:marRight w:val="0"/>
              <w:marTop w:val="0"/>
              <w:marBottom w:val="0"/>
              <w:divBdr>
                <w:top w:val="none" w:sz="0" w:space="0" w:color="auto"/>
                <w:left w:val="none" w:sz="0" w:space="0" w:color="auto"/>
                <w:bottom w:val="none" w:sz="0" w:space="0" w:color="auto"/>
                <w:right w:val="none" w:sz="0" w:space="0" w:color="auto"/>
              </w:divBdr>
            </w:div>
            <w:div w:id="74136825">
              <w:marLeft w:val="0"/>
              <w:marRight w:val="0"/>
              <w:marTop w:val="0"/>
              <w:marBottom w:val="0"/>
              <w:divBdr>
                <w:top w:val="none" w:sz="0" w:space="0" w:color="auto"/>
                <w:left w:val="none" w:sz="0" w:space="0" w:color="auto"/>
                <w:bottom w:val="none" w:sz="0" w:space="0" w:color="auto"/>
                <w:right w:val="none" w:sz="0" w:space="0" w:color="auto"/>
              </w:divBdr>
            </w:div>
            <w:div w:id="797724784">
              <w:marLeft w:val="0"/>
              <w:marRight w:val="0"/>
              <w:marTop w:val="0"/>
              <w:marBottom w:val="0"/>
              <w:divBdr>
                <w:top w:val="none" w:sz="0" w:space="0" w:color="auto"/>
                <w:left w:val="none" w:sz="0" w:space="0" w:color="auto"/>
                <w:bottom w:val="none" w:sz="0" w:space="0" w:color="auto"/>
                <w:right w:val="none" w:sz="0" w:space="0" w:color="auto"/>
              </w:divBdr>
            </w:div>
            <w:div w:id="1724795387">
              <w:marLeft w:val="0"/>
              <w:marRight w:val="0"/>
              <w:marTop w:val="0"/>
              <w:marBottom w:val="0"/>
              <w:divBdr>
                <w:top w:val="none" w:sz="0" w:space="0" w:color="auto"/>
                <w:left w:val="none" w:sz="0" w:space="0" w:color="auto"/>
                <w:bottom w:val="none" w:sz="0" w:space="0" w:color="auto"/>
                <w:right w:val="none" w:sz="0" w:space="0" w:color="auto"/>
              </w:divBdr>
            </w:div>
            <w:div w:id="1291008973">
              <w:marLeft w:val="0"/>
              <w:marRight w:val="0"/>
              <w:marTop w:val="0"/>
              <w:marBottom w:val="0"/>
              <w:divBdr>
                <w:top w:val="none" w:sz="0" w:space="0" w:color="auto"/>
                <w:left w:val="none" w:sz="0" w:space="0" w:color="auto"/>
                <w:bottom w:val="none" w:sz="0" w:space="0" w:color="auto"/>
                <w:right w:val="none" w:sz="0" w:space="0" w:color="auto"/>
              </w:divBdr>
            </w:div>
            <w:div w:id="789590602">
              <w:marLeft w:val="0"/>
              <w:marRight w:val="0"/>
              <w:marTop w:val="0"/>
              <w:marBottom w:val="0"/>
              <w:divBdr>
                <w:top w:val="none" w:sz="0" w:space="0" w:color="auto"/>
                <w:left w:val="none" w:sz="0" w:space="0" w:color="auto"/>
                <w:bottom w:val="none" w:sz="0" w:space="0" w:color="auto"/>
                <w:right w:val="none" w:sz="0" w:space="0" w:color="auto"/>
              </w:divBdr>
            </w:div>
            <w:div w:id="1318807346">
              <w:marLeft w:val="0"/>
              <w:marRight w:val="0"/>
              <w:marTop w:val="0"/>
              <w:marBottom w:val="0"/>
              <w:divBdr>
                <w:top w:val="none" w:sz="0" w:space="0" w:color="auto"/>
                <w:left w:val="none" w:sz="0" w:space="0" w:color="auto"/>
                <w:bottom w:val="none" w:sz="0" w:space="0" w:color="auto"/>
                <w:right w:val="none" w:sz="0" w:space="0" w:color="auto"/>
              </w:divBdr>
            </w:div>
            <w:div w:id="24244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945586">
      <w:bodyDiv w:val="1"/>
      <w:marLeft w:val="0"/>
      <w:marRight w:val="0"/>
      <w:marTop w:val="0"/>
      <w:marBottom w:val="0"/>
      <w:divBdr>
        <w:top w:val="none" w:sz="0" w:space="0" w:color="auto"/>
        <w:left w:val="none" w:sz="0" w:space="0" w:color="auto"/>
        <w:bottom w:val="none" w:sz="0" w:space="0" w:color="auto"/>
        <w:right w:val="none" w:sz="0" w:space="0" w:color="auto"/>
      </w:divBdr>
      <w:divsChild>
        <w:div w:id="1206332898">
          <w:marLeft w:val="0"/>
          <w:marRight w:val="0"/>
          <w:marTop w:val="0"/>
          <w:marBottom w:val="0"/>
          <w:divBdr>
            <w:top w:val="none" w:sz="0" w:space="0" w:color="auto"/>
            <w:left w:val="none" w:sz="0" w:space="0" w:color="auto"/>
            <w:bottom w:val="none" w:sz="0" w:space="0" w:color="auto"/>
            <w:right w:val="none" w:sz="0" w:space="0" w:color="auto"/>
          </w:divBdr>
          <w:divsChild>
            <w:div w:id="1367218274">
              <w:marLeft w:val="0"/>
              <w:marRight w:val="0"/>
              <w:marTop w:val="0"/>
              <w:marBottom w:val="0"/>
              <w:divBdr>
                <w:top w:val="none" w:sz="0" w:space="0" w:color="auto"/>
                <w:left w:val="none" w:sz="0" w:space="0" w:color="auto"/>
                <w:bottom w:val="none" w:sz="0" w:space="0" w:color="auto"/>
                <w:right w:val="none" w:sz="0" w:space="0" w:color="auto"/>
              </w:divBdr>
            </w:div>
            <w:div w:id="50925180">
              <w:marLeft w:val="0"/>
              <w:marRight w:val="0"/>
              <w:marTop w:val="0"/>
              <w:marBottom w:val="0"/>
              <w:divBdr>
                <w:top w:val="none" w:sz="0" w:space="0" w:color="auto"/>
                <w:left w:val="none" w:sz="0" w:space="0" w:color="auto"/>
                <w:bottom w:val="none" w:sz="0" w:space="0" w:color="auto"/>
                <w:right w:val="none" w:sz="0" w:space="0" w:color="auto"/>
              </w:divBdr>
            </w:div>
            <w:div w:id="1222980391">
              <w:marLeft w:val="0"/>
              <w:marRight w:val="0"/>
              <w:marTop w:val="0"/>
              <w:marBottom w:val="0"/>
              <w:divBdr>
                <w:top w:val="none" w:sz="0" w:space="0" w:color="auto"/>
                <w:left w:val="none" w:sz="0" w:space="0" w:color="auto"/>
                <w:bottom w:val="none" w:sz="0" w:space="0" w:color="auto"/>
                <w:right w:val="none" w:sz="0" w:space="0" w:color="auto"/>
              </w:divBdr>
            </w:div>
            <w:div w:id="2050031824">
              <w:marLeft w:val="0"/>
              <w:marRight w:val="0"/>
              <w:marTop w:val="0"/>
              <w:marBottom w:val="0"/>
              <w:divBdr>
                <w:top w:val="none" w:sz="0" w:space="0" w:color="auto"/>
                <w:left w:val="none" w:sz="0" w:space="0" w:color="auto"/>
                <w:bottom w:val="none" w:sz="0" w:space="0" w:color="auto"/>
                <w:right w:val="none" w:sz="0" w:space="0" w:color="auto"/>
              </w:divBdr>
            </w:div>
            <w:div w:id="780613868">
              <w:marLeft w:val="0"/>
              <w:marRight w:val="0"/>
              <w:marTop w:val="0"/>
              <w:marBottom w:val="0"/>
              <w:divBdr>
                <w:top w:val="none" w:sz="0" w:space="0" w:color="auto"/>
                <w:left w:val="none" w:sz="0" w:space="0" w:color="auto"/>
                <w:bottom w:val="none" w:sz="0" w:space="0" w:color="auto"/>
                <w:right w:val="none" w:sz="0" w:space="0" w:color="auto"/>
              </w:divBdr>
            </w:div>
            <w:div w:id="1408772654">
              <w:marLeft w:val="0"/>
              <w:marRight w:val="0"/>
              <w:marTop w:val="0"/>
              <w:marBottom w:val="0"/>
              <w:divBdr>
                <w:top w:val="none" w:sz="0" w:space="0" w:color="auto"/>
                <w:left w:val="none" w:sz="0" w:space="0" w:color="auto"/>
                <w:bottom w:val="none" w:sz="0" w:space="0" w:color="auto"/>
                <w:right w:val="none" w:sz="0" w:space="0" w:color="auto"/>
              </w:divBdr>
            </w:div>
            <w:div w:id="1230917057">
              <w:marLeft w:val="0"/>
              <w:marRight w:val="0"/>
              <w:marTop w:val="0"/>
              <w:marBottom w:val="0"/>
              <w:divBdr>
                <w:top w:val="none" w:sz="0" w:space="0" w:color="auto"/>
                <w:left w:val="none" w:sz="0" w:space="0" w:color="auto"/>
                <w:bottom w:val="none" w:sz="0" w:space="0" w:color="auto"/>
                <w:right w:val="none" w:sz="0" w:space="0" w:color="auto"/>
              </w:divBdr>
            </w:div>
            <w:div w:id="28649418">
              <w:marLeft w:val="0"/>
              <w:marRight w:val="0"/>
              <w:marTop w:val="0"/>
              <w:marBottom w:val="0"/>
              <w:divBdr>
                <w:top w:val="none" w:sz="0" w:space="0" w:color="auto"/>
                <w:left w:val="none" w:sz="0" w:space="0" w:color="auto"/>
                <w:bottom w:val="none" w:sz="0" w:space="0" w:color="auto"/>
                <w:right w:val="none" w:sz="0" w:space="0" w:color="auto"/>
              </w:divBdr>
            </w:div>
            <w:div w:id="111750383">
              <w:marLeft w:val="0"/>
              <w:marRight w:val="0"/>
              <w:marTop w:val="0"/>
              <w:marBottom w:val="0"/>
              <w:divBdr>
                <w:top w:val="none" w:sz="0" w:space="0" w:color="auto"/>
                <w:left w:val="none" w:sz="0" w:space="0" w:color="auto"/>
                <w:bottom w:val="none" w:sz="0" w:space="0" w:color="auto"/>
                <w:right w:val="none" w:sz="0" w:space="0" w:color="auto"/>
              </w:divBdr>
            </w:div>
            <w:div w:id="150274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503915">
      <w:bodyDiv w:val="1"/>
      <w:marLeft w:val="0"/>
      <w:marRight w:val="0"/>
      <w:marTop w:val="0"/>
      <w:marBottom w:val="0"/>
      <w:divBdr>
        <w:top w:val="none" w:sz="0" w:space="0" w:color="auto"/>
        <w:left w:val="none" w:sz="0" w:space="0" w:color="auto"/>
        <w:bottom w:val="none" w:sz="0" w:space="0" w:color="auto"/>
        <w:right w:val="none" w:sz="0" w:space="0" w:color="auto"/>
      </w:divBdr>
      <w:divsChild>
        <w:div w:id="1684163712">
          <w:marLeft w:val="0"/>
          <w:marRight w:val="0"/>
          <w:marTop w:val="0"/>
          <w:marBottom w:val="0"/>
          <w:divBdr>
            <w:top w:val="none" w:sz="0" w:space="0" w:color="auto"/>
            <w:left w:val="none" w:sz="0" w:space="0" w:color="auto"/>
            <w:bottom w:val="none" w:sz="0" w:space="0" w:color="auto"/>
            <w:right w:val="none" w:sz="0" w:space="0" w:color="auto"/>
          </w:divBdr>
          <w:divsChild>
            <w:div w:id="369111104">
              <w:marLeft w:val="0"/>
              <w:marRight w:val="0"/>
              <w:marTop w:val="0"/>
              <w:marBottom w:val="0"/>
              <w:divBdr>
                <w:top w:val="none" w:sz="0" w:space="0" w:color="auto"/>
                <w:left w:val="none" w:sz="0" w:space="0" w:color="auto"/>
                <w:bottom w:val="none" w:sz="0" w:space="0" w:color="auto"/>
                <w:right w:val="none" w:sz="0" w:space="0" w:color="auto"/>
              </w:divBdr>
            </w:div>
            <w:div w:id="190997709">
              <w:marLeft w:val="0"/>
              <w:marRight w:val="0"/>
              <w:marTop w:val="0"/>
              <w:marBottom w:val="0"/>
              <w:divBdr>
                <w:top w:val="none" w:sz="0" w:space="0" w:color="auto"/>
                <w:left w:val="none" w:sz="0" w:space="0" w:color="auto"/>
                <w:bottom w:val="none" w:sz="0" w:space="0" w:color="auto"/>
                <w:right w:val="none" w:sz="0" w:space="0" w:color="auto"/>
              </w:divBdr>
            </w:div>
            <w:div w:id="779496292">
              <w:marLeft w:val="0"/>
              <w:marRight w:val="0"/>
              <w:marTop w:val="0"/>
              <w:marBottom w:val="0"/>
              <w:divBdr>
                <w:top w:val="none" w:sz="0" w:space="0" w:color="auto"/>
                <w:left w:val="none" w:sz="0" w:space="0" w:color="auto"/>
                <w:bottom w:val="none" w:sz="0" w:space="0" w:color="auto"/>
                <w:right w:val="none" w:sz="0" w:space="0" w:color="auto"/>
              </w:divBdr>
            </w:div>
            <w:div w:id="535460219">
              <w:marLeft w:val="0"/>
              <w:marRight w:val="0"/>
              <w:marTop w:val="0"/>
              <w:marBottom w:val="0"/>
              <w:divBdr>
                <w:top w:val="none" w:sz="0" w:space="0" w:color="auto"/>
                <w:left w:val="none" w:sz="0" w:space="0" w:color="auto"/>
                <w:bottom w:val="none" w:sz="0" w:space="0" w:color="auto"/>
                <w:right w:val="none" w:sz="0" w:space="0" w:color="auto"/>
              </w:divBdr>
            </w:div>
            <w:div w:id="119107562">
              <w:marLeft w:val="0"/>
              <w:marRight w:val="0"/>
              <w:marTop w:val="0"/>
              <w:marBottom w:val="0"/>
              <w:divBdr>
                <w:top w:val="none" w:sz="0" w:space="0" w:color="auto"/>
                <w:left w:val="none" w:sz="0" w:space="0" w:color="auto"/>
                <w:bottom w:val="none" w:sz="0" w:space="0" w:color="auto"/>
                <w:right w:val="none" w:sz="0" w:space="0" w:color="auto"/>
              </w:divBdr>
            </w:div>
            <w:div w:id="239949084">
              <w:marLeft w:val="0"/>
              <w:marRight w:val="0"/>
              <w:marTop w:val="0"/>
              <w:marBottom w:val="0"/>
              <w:divBdr>
                <w:top w:val="none" w:sz="0" w:space="0" w:color="auto"/>
                <w:left w:val="none" w:sz="0" w:space="0" w:color="auto"/>
                <w:bottom w:val="none" w:sz="0" w:space="0" w:color="auto"/>
                <w:right w:val="none" w:sz="0" w:space="0" w:color="auto"/>
              </w:divBdr>
            </w:div>
            <w:div w:id="602421273">
              <w:marLeft w:val="0"/>
              <w:marRight w:val="0"/>
              <w:marTop w:val="0"/>
              <w:marBottom w:val="0"/>
              <w:divBdr>
                <w:top w:val="none" w:sz="0" w:space="0" w:color="auto"/>
                <w:left w:val="none" w:sz="0" w:space="0" w:color="auto"/>
                <w:bottom w:val="none" w:sz="0" w:space="0" w:color="auto"/>
                <w:right w:val="none" w:sz="0" w:space="0" w:color="auto"/>
              </w:divBdr>
            </w:div>
            <w:div w:id="887644034">
              <w:marLeft w:val="0"/>
              <w:marRight w:val="0"/>
              <w:marTop w:val="0"/>
              <w:marBottom w:val="0"/>
              <w:divBdr>
                <w:top w:val="none" w:sz="0" w:space="0" w:color="auto"/>
                <w:left w:val="none" w:sz="0" w:space="0" w:color="auto"/>
                <w:bottom w:val="none" w:sz="0" w:space="0" w:color="auto"/>
                <w:right w:val="none" w:sz="0" w:space="0" w:color="auto"/>
              </w:divBdr>
            </w:div>
            <w:div w:id="593635861">
              <w:marLeft w:val="0"/>
              <w:marRight w:val="0"/>
              <w:marTop w:val="0"/>
              <w:marBottom w:val="0"/>
              <w:divBdr>
                <w:top w:val="none" w:sz="0" w:space="0" w:color="auto"/>
                <w:left w:val="none" w:sz="0" w:space="0" w:color="auto"/>
                <w:bottom w:val="none" w:sz="0" w:space="0" w:color="auto"/>
                <w:right w:val="none" w:sz="0" w:space="0" w:color="auto"/>
              </w:divBdr>
            </w:div>
            <w:div w:id="2043744357">
              <w:marLeft w:val="0"/>
              <w:marRight w:val="0"/>
              <w:marTop w:val="0"/>
              <w:marBottom w:val="0"/>
              <w:divBdr>
                <w:top w:val="none" w:sz="0" w:space="0" w:color="auto"/>
                <w:left w:val="none" w:sz="0" w:space="0" w:color="auto"/>
                <w:bottom w:val="none" w:sz="0" w:space="0" w:color="auto"/>
                <w:right w:val="none" w:sz="0" w:space="0" w:color="auto"/>
              </w:divBdr>
            </w:div>
            <w:div w:id="26487778">
              <w:marLeft w:val="0"/>
              <w:marRight w:val="0"/>
              <w:marTop w:val="0"/>
              <w:marBottom w:val="0"/>
              <w:divBdr>
                <w:top w:val="none" w:sz="0" w:space="0" w:color="auto"/>
                <w:left w:val="none" w:sz="0" w:space="0" w:color="auto"/>
                <w:bottom w:val="none" w:sz="0" w:space="0" w:color="auto"/>
                <w:right w:val="none" w:sz="0" w:space="0" w:color="auto"/>
              </w:divBdr>
            </w:div>
            <w:div w:id="140931466">
              <w:marLeft w:val="0"/>
              <w:marRight w:val="0"/>
              <w:marTop w:val="0"/>
              <w:marBottom w:val="0"/>
              <w:divBdr>
                <w:top w:val="none" w:sz="0" w:space="0" w:color="auto"/>
                <w:left w:val="none" w:sz="0" w:space="0" w:color="auto"/>
                <w:bottom w:val="none" w:sz="0" w:space="0" w:color="auto"/>
                <w:right w:val="none" w:sz="0" w:space="0" w:color="auto"/>
              </w:divBdr>
            </w:div>
            <w:div w:id="1550608487">
              <w:marLeft w:val="0"/>
              <w:marRight w:val="0"/>
              <w:marTop w:val="0"/>
              <w:marBottom w:val="0"/>
              <w:divBdr>
                <w:top w:val="none" w:sz="0" w:space="0" w:color="auto"/>
                <w:left w:val="none" w:sz="0" w:space="0" w:color="auto"/>
                <w:bottom w:val="none" w:sz="0" w:space="0" w:color="auto"/>
                <w:right w:val="none" w:sz="0" w:space="0" w:color="auto"/>
              </w:divBdr>
            </w:div>
            <w:div w:id="1387753840">
              <w:marLeft w:val="0"/>
              <w:marRight w:val="0"/>
              <w:marTop w:val="0"/>
              <w:marBottom w:val="0"/>
              <w:divBdr>
                <w:top w:val="none" w:sz="0" w:space="0" w:color="auto"/>
                <w:left w:val="none" w:sz="0" w:space="0" w:color="auto"/>
                <w:bottom w:val="none" w:sz="0" w:space="0" w:color="auto"/>
                <w:right w:val="none" w:sz="0" w:space="0" w:color="auto"/>
              </w:divBdr>
            </w:div>
            <w:div w:id="268201834">
              <w:marLeft w:val="0"/>
              <w:marRight w:val="0"/>
              <w:marTop w:val="0"/>
              <w:marBottom w:val="0"/>
              <w:divBdr>
                <w:top w:val="none" w:sz="0" w:space="0" w:color="auto"/>
                <w:left w:val="none" w:sz="0" w:space="0" w:color="auto"/>
                <w:bottom w:val="none" w:sz="0" w:space="0" w:color="auto"/>
                <w:right w:val="none" w:sz="0" w:space="0" w:color="auto"/>
              </w:divBdr>
            </w:div>
            <w:div w:id="1454784098">
              <w:marLeft w:val="0"/>
              <w:marRight w:val="0"/>
              <w:marTop w:val="0"/>
              <w:marBottom w:val="0"/>
              <w:divBdr>
                <w:top w:val="none" w:sz="0" w:space="0" w:color="auto"/>
                <w:left w:val="none" w:sz="0" w:space="0" w:color="auto"/>
                <w:bottom w:val="none" w:sz="0" w:space="0" w:color="auto"/>
                <w:right w:val="none" w:sz="0" w:space="0" w:color="auto"/>
              </w:divBdr>
            </w:div>
            <w:div w:id="1604992642">
              <w:marLeft w:val="0"/>
              <w:marRight w:val="0"/>
              <w:marTop w:val="0"/>
              <w:marBottom w:val="0"/>
              <w:divBdr>
                <w:top w:val="none" w:sz="0" w:space="0" w:color="auto"/>
                <w:left w:val="none" w:sz="0" w:space="0" w:color="auto"/>
                <w:bottom w:val="none" w:sz="0" w:space="0" w:color="auto"/>
                <w:right w:val="none" w:sz="0" w:space="0" w:color="auto"/>
              </w:divBdr>
            </w:div>
            <w:div w:id="472330195">
              <w:marLeft w:val="0"/>
              <w:marRight w:val="0"/>
              <w:marTop w:val="0"/>
              <w:marBottom w:val="0"/>
              <w:divBdr>
                <w:top w:val="none" w:sz="0" w:space="0" w:color="auto"/>
                <w:left w:val="none" w:sz="0" w:space="0" w:color="auto"/>
                <w:bottom w:val="none" w:sz="0" w:space="0" w:color="auto"/>
                <w:right w:val="none" w:sz="0" w:space="0" w:color="auto"/>
              </w:divBdr>
            </w:div>
            <w:div w:id="1269199394">
              <w:marLeft w:val="0"/>
              <w:marRight w:val="0"/>
              <w:marTop w:val="0"/>
              <w:marBottom w:val="0"/>
              <w:divBdr>
                <w:top w:val="none" w:sz="0" w:space="0" w:color="auto"/>
                <w:left w:val="none" w:sz="0" w:space="0" w:color="auto"/>
                <w:bottom w:val="none" w:sz="0" w:space="0" w:color="auto"/>
                <w:right w:val="none" w:sz="0" w:space="0" w:color="auto"/>
              </w:divBdr>
            </w:div>
            <w:div w:id="974062336">
              <w:marLeft w:val="0"/>
              <w:marRight w:val="0"/>
              <w:marTop w:val="0"/>
              <w:marBottom w:val="0"/>
              <w:divBdr>
                <w:top w:val="none" w:sz="0" w:space="0" w:color="auto"/>
                <w:left w:val="none" w:sz="0" w:space="0" w:color="auto"/>
                <w:bottom w:val="none" w:sz="0" w:space="0" w:color="auto"/>
                <w:right w:val="none" w:sz="0" w:space="0" w:color="auto"/>
              </w:divBdr>
            </w:div>
            <w:div w:id="243732893">
              <w:marLeft w:val="0"/>
              <w:marRight w:val="0"/>
              <w:marTop w:val="0"/>
              <w:marBottom w:val="0"/>
              <w:divBdr>
                <w:top w:val="none" w:sz="0" w:space="0" w:color="auto"/>
                <w:left w:val="none" w:sz="0" w:space="0" w:color="auto"/>
                <w:bottom w:val="none" w:sz="0" w:space="0" w:color="auto"/>
                <w:right w:val="none" w:sz="0" w:space="0" w:color="auto"/>
              </w:divBdr>
            </w:div>
            <w:div w:id="844979582">
              <w:marLeft w:val="0"/>
              <w:marRight w:val="0"/>
              <w:marTop w:val="0"/>
              <w:marBottom w:val="0"/>
              <w:divBdr>
                <w:top w:val="none" w:sz="0" w:space="0" w:color="auto"/>
                <w:left w:val="none" w:sz="0" w:space="0" w:color="auto"/>
                <w:bottom w:val="none" w:sz="0" w:space="0" w:color="auto"/>
                <w:right w:val="none" w:sz="0" w:space="0" w:color="auto"/>
              </w:divBdr>
            </w:div>
            <w:div w:id="1510683408">
              <w:marLeft w:val="0"/>
              <w:marRight w:val="0"/>
              <w:marTop w:val="0"/>
              <w:marBottom w:val="0"/>
              <w:divBdr>
                <w:top w:val="none" w:sz="0" w:space="0" w:color="auto"/>
                <w:left w:val="none" w:sz="0" w:space="0" w:color="auto"/>
                <w:bottom w:val="none" w:sz="0" w:space="0" w:color="auto"/>
                <w:right w:val="none" w:sz="0" w:space="0" w:color="auto"/>
              </w:divBdr>
            </w:div>
            <w:div w:id="280573592">
              <w:marLeft w:val="0"/>
              <w:marRight w:val="0"/>
              <w:marTop w:val="0"/>
              <w:marBottom w:val="0"/>
              <w:divBdr>
                <w:top w:val="none" w:sz="0" w:space="0" w:color="auto"/>
                <w:left w:val="none" w:sz="0" w:space="0" w:color="auto"/>
                <w:bottom w:val="none" w:sz="0" w:space="0" w:color="auto"/>
                <w:right w:val="none" w:sz="0" w:space="0" w:color="auto"/>
              </w:divBdr>
            </w:div>
            <w:div w:id="152844615">
              <w:marLeft w:val="0"/>
              <w:marRight w:val="0"/>
              <w:marTop w:val="0"/>
              <w:marBottom w:val="0"/>
              <w:divBdr>
                <w:top w:val="none" w:sz="0" w:space="0" w:color="auto"/>
                <w:left w:val="none" w:sz="0" w:space="0" w:color="auto"/>
                <w:bottom w:val="none" w:sz="0" w:space="0" w:color="auto"/>
                <w:right w:val="none" w:sz="0" w:space="0" w:color="auto"/>
              </w:divBdr>
            </w:div>
            <w:div w:id="1736508129">
              <w:marLeft w:val="0"/>
              <w:marRight w:val="0"/>
              <w:marTop w:val="0"/>
              <w:marBottom w:val="0"/>
              <w:divBdr>
                <w:top w:val="none" w:sz="0" w:space="0" w:color="auto"/>
                <w:left w:val="none" w:sz="0" w:space="0" w:color="auto"/>
                <w:bottom w:val="none" w:sz="0" w:space="0" w:color="auto"/>
                <w:right w:val="none" w:sz="0" w:space="0" w:color="auto"/>
              </w:divBdr>
            </w:div>
            <w:div w:id="43410486">
              <w:marLeft w:val="0"/>
              <w:marRight w:val="0"/>
              <w:marTop w:val="0"/>
              <w:marBottom w:val="0"/>
              <w:divBdr>
                <w:top w:val="none" w:sz="0" w:space="0" w:color="auto"/>
                <w:left w:val="none" w:sz="0" w:space="0" w:color="auto"/>
                <w:bottom w:val="none" w:sz="0" w:space="0" w:color="auto"/>
                <w:right w:val="none" w:sz="0" w:space="0" w:color="auto"/>
              </w:divBdr>
            </w:div>
            <w:div w:id="261650721">
              <w:marLeft w:val="0"/>
              <w:marRight w:val="0"/>
              <w:marTop w:val="0"/>
              <w:marBottom w:val="0"/>
              <w:divBdr>
                <w:top w:val="none" w:sz="0" w:space="0" w:color="auto"/>
                <w:left w:val="none" w:sz="0" w:space="0" w:color="auto"/>
                <w:bottom w:val="none" w:sz="0" w:space="0" w:color="auto"/>
                <w:right w:val="none" w:sz="0" w:space="0" w:color="auto"/>
              </w:divBdr>
            </w:div>
            <w:div w:id="385223405">
              <w:marLeft w:val="0"/>
              <w:marRight w:val="0"/>
              <w:marTop w:val="0"/>
              <w:marBottom w:val="0"/>
              <w:divBdr>
                <w:top w:val="none" w:sz="0" w:space="0" w:color="auto"/>
                <w:left w:val="none" w:sz="0" w:space="0" w:color="auto"/>
                <w:bottom w:val="none" w:sz="0" w:space="0" w:color="auto"/>
                <w:right w:val="none" w:sz="0" w:space="0" w:color="auto"/>
              </w:divBdr>
            </w:div>
            <w:div w:id="697126725">
              <w:marLeft w:val="0"/>
              <w:marRight w:val="0"/>
              <w:marTop w:val="0"/>
              <w:marBottom w:val="0"/>
              <w:divBdr>
                <w:top w:val="none" w:sz="0" w:space="0" w:color="auto"/>
                <w:left w:val="none" w:sz="0" w:space="0" w:color="auto"/>
                <w:bottom w:val="none" w:sz="0" w:space="0" w:color="auto"/>
                <w:right w:val="none" w:sz="0" w:space="0" w:color="auto"/>
              </w:divBdr>
            </w:div>
            <w:div w:id="562299822">
              <w:marLeft w:val="0"/>
              <w:marRight w:val="0"/>
              <w:marTop w:val="0"/>
              <w:marBottom w:val="0"/>
              <w:divBdr>
                <w:top w:val="none" w:sz="0" w:space="0" w:color="auto"/>
                <w:left w:val="none" w:sz="0" w:space="0" w:color="auto"/>
                <w:bottom w:val="none" w:sz="0" w:space="0" w:color="auto"/>
                <w:right w:val="none" w:sz="0" w:space="0" w:color="auto"/>
              </w:divBdr>
            </w:div>
            <w:div w:id="1001394544">
              <w:marLeft w:val="0"/>
              <w:marRight w:val="0"/>
              <w:marTop w:val="0"/>
              <w:marBottom w:val="0"/>
              <w:divBdr>
                <w:top w:val="none" w:sz="0" w:space="0" w:color="auto"/>
                <w:left w:val="none" w:sz="0" w:space="0" w:color="auto"/>
                <w:bottom w:val="none" w:sz="0" w:space="0" w:color="auto"/>
                <w:right w:val="none" w:sz="0" w:space="0" w:color="auto"/>
              </w:divBdr>
            </w:div>
            <w:div w:id="2027705745">
              <w:marLeft w:val="0"/>
              <w:marRight w:val="0"/>
              <w:marTop w:val="0"/>
              <w:marBottom w:val="0"/>
              <w:divBdr>
                <w:top w:val="none" w:sz="0" w:space="0" w:color="auto"/>
                <w:left w:val="none" w:sz="0" w:space="0" w:color="auto"/>
                <w:bottom w:val="none" w:sz="0" w:space="0" w:color="auto"/>
                <w:right w:val="none" w:sz="0" w:space="0" w:color="auto"/>
              </w:divBdr>
            </w:div>
            <w:div w:id="1291939456">
              <w:marLeft w:val="0"/>
              <w:marRight w:val="0"/>
              <w:marTop w:val="0"/>
              <w:marBottom w:val="0"/>
              <w:divBdr>
                <w:top w:val="none" w:sz="0" w:space="0" w:color="auto"/>
                <w:left w:val="none" w:sz="0" w:space="0" w:color="auto"/>
                <w:bottom w:val="none" w:sz="0" w:space="0" w:color="auto"/>
                <w:right w:val="none" w:sz="0" w:space="0" w:color="auto"/>
              </w:divBdr>
            </w:div>
            <w:div w:id="1335231928">
              <w:marLeft w:val="0"/>
              <w:marRight w:val="0"/>
              <w:marTop w:val="0"/>
              <w:marBottom w:val="0"/>
              <w:divBdr>
                <w:top w:val="none" w:sz="0" w:space="0" w:color="auto"/>
                <w:left w:val="none" w:sz="0" w:space="0" w:color="auto"/>
                <w:bottom w:val="none" w:sz="0" w:space="0" w:color="auto"/>
                <w:right w:val="none" w:sz="0" w:space="0" w:color="auto"/>
              </w:divBdr>
            </w:div>
            <w:div w:id="2064524602">
              <w:marLeft w:val="0"/>
              <w:marRight w:val="0"/>
              <w:marTop w:val="0"/>
              <w:marBottom w:val="0"/>
              <w:divBdr>
                <w:top w:val="none" w:sz="0" w:space="0" w:color="auto"/>
                <w:left w:val="none" w:sz="0" w:space="0" w:color="auto"/>
                <w:bottom w:val="none" w:sz="0" w:space="0" w:color="auto"/>
                <w:right w:val="none" w:sz="0" w:space="0" w:color="auto"/>
              </w:divBdr>
            </w:div>
            <w:div w:id="811674168">
              <w:marLeft w:val="0"/>
              <w:marRight w:val="0"/>
              <w:marTop w:val="0"/>
              <w:marBottom w:val="0"/>
              <w:divBdr>
                <w:top w:val="none" w:sz="0" w:space="0" w:color="auto"/>
                <w:left w:val="none" w:sz="0" w:space="0" w:color="auto"/>
                <w:bottom w:val="none" w:sz="0" w:space="0" w:color="auto"/>
                <w:right w:val="none" w:sz="0" w:space="0" w:color="auto"/>
              </w:divBdr>
            </w:div>
            <w:div w:id="983195623">
              <w:marLeft w:val="0"/>
              <w:marRight w:val="0"/>
              <w:marTop w:val="0"/>
              <w:marBottom w:val="0"/>
              <w:divBdr>
                <w:top w:val="none" w:sz="0" w:space="0" w:color="auto"/>
                <w:left w:val="none" w:sz="0" w:space="0" w:color="auto"/>
                <w:bottom w:val="none" w:sz="0" w:space="0" w:color="auto"/>
                <w:right w:val="none" w:sz="0" w:space="0" w:color="auto"/>
              </w:divBdr>
            </w:div>
            <w:div w:id="131382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2618">
      <w:bodyDiv w:val="1"/>
      <w:marLeft w:val="0"/>
      <w:marRight w:val="0"/>
      <w:marTop w:val="0"/>
      <w:marBottom w:val="0"/>
      <w:divBdr>
        <w:top w:val="none" w:sz="0" w:space="0" w:color="auto"/>
        <w:left w:val="none" w:sz="0" w:space="0" w:color="auto"/>
        <w:bottom w:val="none" w:sz="0" w:space="0" w:color="auto"/>
        <w:right w:val="none" w:sz="0" w:space="0" w:color="auto"/>
      </w:divBdr>
      <w:divsChild>
        <w:div w:id="611940063">
          <w:marLeft w:val="0"/>
          <w:marRight w:val="0"/>
          <w:marTop w:val="0"/>
          <w:marBottom w:val="0"/>
          <w:divBdr>
            <w:top w:val="none" w:sz="0" w:space="0" w:color="auto"/>
            <w:left w:val="none" w:sz="0" w:space="0" w:color="auto"/>
            <w:bottom w:val="none" w:sz="0" w:space="0" w:color="auto"/>
            <w:right w:val="none" w:sz="0" w:space="0" w:color="auto"/>
          </w:divBdr>
          <w:divsChild>
            <w:div w:id="1360080922">
              <w:marLeft w:val="0"/>
              <w:marRight w:val="0"/>
              <w:marTop w:val="0"/>
              <w:marBottom w:val="0"/>
              <w:divBdr>
                <w:top w:val="none" w:sz="0" w:space="0" w:color="auto"/>
                <w:left w:val="none" w:sz="0" w:space="0" w:color="auto"/>
                <w:bottom w:val="none" w:sz="0" w:space="0" w:color="auto"/>
                <w:right w:val="none" w:sz="0" w:space="0" w:color="auto"/>
              </w:divBdr>
            </w:div>
            <w:div w:id="1744572002">
              <w:marLeft w:val="0"/>
              <w:marRight w:val="0"/>
              <w:marTop w:val="0"/>
              <w:marBottom w:val="0"/>
              <w:divBdr>
                <w:top w:val="none" w:sz="0" w:space="0" w:color="auto"/>
                <w:left w:val="none" w:sz="0" w:space="0" w:color="auto"/>
                <w:bottom w:val="none" w:sz="0" w:space="0" w:color="auto"/>
                <w:right w:val="none" w:sz="0" w:space="0" w:color="auto"/>
              </w:divBdr>
            </w:div>
            <w:div w:id="1355695195">
              <w:marLeft w:val="0"/>
              <w:marRight w:val="0"/>
              <w:marTop w:val="0"/>
              <w:marBottom w:val="0"/>
              <w:divBdr>
                <w:top w:val="none" w:sz="0" w:space="0" w:color="auto"/>
                <w:left w:val="none" w:sz="0" w:space="0" w:color="auto"/>
                <w:bottom w:val="none" w:sz="0" w:space="0" w:color="auto"/>
                <w:right w:val="none" w:sz="0" w:space="0" w:color="auto"/>
              </w:divBdr>
            </w:div>
            <w:div w:id="2056155012">
              <w:marLeft w:val="0"/>
              <w:marRight w:val="0"/>
              <w:marTop w:val="0"/>
              <w:marBottom w:val="0"/>
              <w:divBdr>
                <w:top w:val="none" w:sz="0" w:space="0" w:color="auto"/>
                <w:left w:val="none" w:sz="0" w:space="0" w:color="auto"/>
                <w:bottom w:val="none" w:sz="0" w:space="0" w:color="auto"/>
                <w:right w:val="none" w:sz="0" w:space="0" w:color="auto"/>
              </w:divBdr>
            </w:div>
            <w:div w:id="897663614">
              <w:marLeft w:val="0"/>
              <w:marRight w:val="0"/>
              <w:marTop w:val="0"/>
              <w:marBottom w:val="0"/>
              <w:divBdr>
                <w:top w:val="none" w:sz="0" w:space="0" w:color="auto"/>
                <w:left w:val="none" w:sz="0" w:space="0" w:color="auto"/>
                <w:bottom w:val="none" w:sz="0" w:space="0" w:color="auto"/>
                <w:right w:val="none" w:sz="0" w:space="0" w:color="auto"/>
              </w:divBdr>
            </w:div>
            <w:div w:id="1993290589">
              <w:marLeft w:val="0"/>
              <w:marRight w:val="0"/>
              <w:marTop w:val="0"/>
              <w:marBottom w:val="0"/>
              <w:divBdr>
                <w:top w:val="none" w:sz="0" w:space="0" w:color="auto"/>
                <w:left w:val="none" w:sz="0" w:space="0" w:color="auto"/>
                <w:bottom w:val="none" w:sz="0" w:space="0" w:color="auto"/>
                <w:right w:val="none" w:sz="0" w:space="0" w:color="auto"/>
              </w:divBdr>
            </w:div>
            <w:div w:id="2126344607">
              <w:marLeft w:val="0"/>
              <w:marRight w:val="0"/>
              <w:marTop w:val="0"/>
              <w:marBottom w:val="0"/>
              <w:divBdr>
                <w:top w:val="none" w:sz="0" w:space="0" w:color="auto"/>
                <w:left w:val="none" w:sz="0" w:space="0" w:color="auto"/>
                <w:bottom w:val="none" w:sz="0" w:space="0" w:color="auto"/>
                <w:right w:val="none" w:sz="0" w:space="0" w:color="auto"/>
              </w:divBdr>
            </w:div>
            <w:div w:id="70394561">
              <w:marLeft w:val="0"/>
              <w:marRight w:val="0"/>
              <w:marTop w:val="0"/>
              <w:marBottom w:val="0"/>
              <w:divBdr>
                <w:top w:val="none" w:sz="0" w:space="0" w:color="auto"/>
                <w:left w:val="none" w:sz="0" w:space="0" w:color="auto"/>
                <w:bottom w:val="none" w:sz="0" w:space="0" w:color="auto"/>
                <w:right w:val="none" w:sz="0" w:space="0" w:color="auto"/>
              </w:divBdr>
            </w:div>
            <w:div w:id="1731880249">
              <w:marLeft w:val="0"/>
              <w:marRight w:val="0"/>
              <w:marTop w:val="0"/>
              <w:marBottom w:val="0"/>
              <w:divBdr>
                <w:top w:val="none" w:sz="0" w:space="0" w:color="auto"/>
                <w:left w:val="none" w:sz="0" w:space="0" w:color="auto"/>
                <w:bottom w:val="none" w:sz="0" w:space="0" w:color="auto"/>
                <w:right w:val="none" w:sz="0" w:space="0" w:color="auto"/>
              </w:divBdr>
            </w:div>
            <w:div w:id="1725136656">
              <w:marLeft w:val="0"/>
              <w:marRight w:val="0"/>
              <w:marTop w:val="0"/>
              <w:marBottom w:val="0"/>
              <w:divBdr>
                <w:top w:val="none" w:sz="0" w:space="0" w:color="auto"/>
                <w:left w:val="none" w:sz="0" w:space="0" w:color="auto"/>
                <w:bottom w:val="none" w:sz="0" w:space="0" w:color="auto"/>
                <w:right w:val="none" w:sz="0" w:space="0" w:color="auto"/>
              </w:divBdr>
            </w:div>
            <w:div w:id="909576578">
              <w:marLeft w:val="0"/>
              <w:marRight w:val="0"/>
              <w:marTop w:val="0"/>
              <w:marBottom w:val="0"/>
              <w:divBdr>
                <w:top w:val="none" w:sz="0" w:space="0" w:color="auto"/>
                <w:left w:val="none" w:sz="0" w:space="0" w:color="auto"/>
                <w:bottom w:val="none" w:sz="0" w:space="0" w:color="auto"/>
                <w:right w:val="none" w:sz="0" w:space="0" w:color="auto"/>
              </w:divBdr>
            </w:div>
            <w:div w:id="1004435372">
              <w:marLeft w:val="0"/>
              <w:marRight w:val="0"/>
              <w:marTop w:val="0"/>
              <w:marBottom w:val="0"/>
              <w:divBdr>
                <w:top w:val="none" w:sz="0" w:space="0" w:color="auto"/>
                <w:left w:val="none" w:sz="0" w:space="0" w:color="auto"/>
                <w:bottom w:val="none" w:sz="0" w:space="0" w:color="auto"/>
                <w:right w:val="none" w:sz="0" w:space="0" w:color="auto"/>
              </w:divBdr>
            </w:div>
            <w:div w:id="557715475">
              <w:marLeft w:val="0"/>
              <w:marRight w:val="0"/>
              <w:marTop w:val="0"/>
              <w:marBottom w:val="0"/>
              <w:divBdr>
                <w:top w:val="none" w:sz="0" w:space="0" w:color="auto"/>
                <w:left w:val="none" w:sz="0" w:space="0" w:color="auto"/>
                <w:bottom w:val="none" w:sz="0" w:space="0" w:color="auto"/>
                <w:right w:val="none" w:sz="0" w:space="0" w:color="auto"/>
              </w:divBdr>
            </w:div>
            <w:div w:id="1214930896">
              <w:marLeft w:val="0"/>
              <w:marRight w:val="0"/>
              <w:marTop w:val="0"/>
              <w:marBottom w:val="0"/>
              <w:divBdr>
                <w:top w:val="none" w:sz="0" w:space="0" w:color="auto"/>
                <w:left w:val="none" w:sz="0" w:space="0" w:color="auto"/>
                <w:bottom w:val="none" w:sz="0" w:space="0" w:color="auto"/>
                <w:right w:val="none" w:sz="0" w:space="0" w:color="auto"/>
              </w:divBdr>
            </w:div>
            <w:div w:id="1254510840">
              <w:marLeft w:val="0"/>
              <w:marRight w:val="0"/>
              <w:marTop w:val="0"/>
              <w:marBottom w:val="0"/>
              <w:divBdr>
                <w:top w:val="none" w:sz="0" w:space="0" w:color="auto"/>
                <w:left w:val="none" w:sz="0" w:space="0" w:color="auto"/>
                <w:bottom w:val="none" w:sz="0" w:space="0" w:color="auto"/>
                <w:right w:val="none" w:sz="0" w:space="0" w:color="auto"/>
              </w:divBdr>
            </w:div>
            <w:div w:id="1472289533">
              <w:marLeft w:val="0"/>
              <w:marRight w:val="0"/>
              <w:marTop w:val="0"/>
              <w:marBottom w:val="0"/>
              <w:divBdr>
                <w:top w:val="none" w:sz="0" w:space="0" w:color="auto"/>
                <w:left w:val="none" w:sz="0" w:space="0" w:color="auto"/>
                <w:bottom w:val="none" w:sz="0" w:space="0" w:color="auto"/>
                <w:right w:val="none" w:sz="0" w:space="0" w:color="auto"/>
              </w:divBdr>
            </w:div>
            <w:div w:id="739597134">
              <w:marLeft w:val="0"/>
              <w:marRight w:val="0"/>
              <w:marTop w:val="0"/>
              <w:marBottom w:val="0"/>
              <w:divBdr>
                <w:top w:val="none" w:sz="0" w:space="0" w:color="auto"/>
                <w:left w:val="none" w:sz="0" w:space="0" w:color="auto"/>
                <w:bottom w:val="none" w:sz="0" w:space="0" w:color="auto"/>
                <w:right w:val="none" w:sz="0" w:space="0" w:color="auto"/>
              </w:divBdr>
            </w:div>
            <w:div w:id="1842622491">
              <w:marLeft w:val="0"/>
              <w:marRight w:val="0"/>
              <w:marTop w:val="0"/>
              <w:marBottom w:val="0"/>
              <w:divBdr>
                <w:top w:val="none" w:sz="0" w:space="0" w:color="auto"/>
                <w:left w:val="none" w:sz="0" w:space="0" w:color="auto"/>
                <w:bottom w:val="none" w:sz="0" w:space="0" w:color="auto"/>
                <w:right w:val="none" w:sz="0" w:space="0" w:color="auto"/>
              </w:divBdr>
            </w:div>
            <w:div w:id="372538284">
              <w:marLeft w:val="0"/>
              <w:marRight w:val="0"/>
              <w:marTop w:val="0"/>
              <w:marBottom w:val="0"/>
              <w:divBdr>
                <w:top w:val="none" w:sz="0" w:space="0" w:color="auto"/>
                <w:left w:val="none" w:sz="0" w:space="0" w:color="auto"/>
                <w:bottom w:val="none" w:sz="0" w:space="0" w:color="auto"/>
                <w:right w:val="none" w:sz="0" w:space="0" w:color="auto"/>
              </w:divBdr>
            </w:div>
            <w:div w:id="446244185">
              <w:marLeft w:val="0"/>
              <w:marRight w:val="0"/>
              <w:marTop w:val="0"/>
              <w:marBottom w:val="0"/>
              <w:divBdr>
                <w:top w:val="none" w:sz="0" w:space="0" w:color="auto"/>
                <w:left w:val="none" w:sz="0" w:space="0" w:color="auto"/>
                <w:bottom w:val="none" w:sz="0" w:space="0" w:color="auto"/>
                <w:right w:val="none" w:sz="0" w:space="0" w:color="auto"/>
              </w:divBdr>
            </w:div>
            <w:div w:id="1668240210">
              <w:marLeft w:val="0"/>
              <w:marRight w:val="0"/>
              <w:marTop w:val="0"/>
              <w:marBottom w:val="0"/>
              <w:divBdr>
                <w:top w:val="none" w:sz="0" w:space="0" w:color="auto"/>
                <w:left w:val="none" w:sz="0" w:space="0" w:color="auto"/>
                <w:bottom w:val="none" w:sz="0" w:space="0" w:color="auto"/>
                <w:right w:val="none" w:sz="0" w:space="0" w:color="auto"/>
              </w:divBdr>
            </w:div>
            <w:div w:id="554395454">
              <w:marLeft w:val="0"/>
              <w:marRight w:val="0"/>
              <w:marTop w:val="0"/>
              <w:marBottom w:val="0"/>
              <w:divBdr>
                <w:top w:val="none" w:sz="0" w:space="0" w:color="auto"/>
                <w:left w:val="none" w:sz="0" w:space="0" w:color="auto"/>
                <w:bottom w:val="none" w:sz="0" w:space="0" w:color="auto"/>
                <w:right w:val="none" w:sz="0" w:space="0" w:color="auto"/>
              </w:divBdr>
            </w:div>
            <w:div w:id="1629699567">
              <w:marLeft w:val="0"/>
              <w:marRight w:val="0"/>
              <w:marTop w:val="0"/>
              <w:marBottom w:val="0"/>
              <w:divBdr>
                <w:top w:val="none" w:sz="0" w:space="0" w:color="auto"/>
                <w:left w:val="none" w:sz="0" w:space="0" w:color="auto"/>
                <w:bottom w:val="none" w:sz="0" w:space="0" w:color="auto"/>
                <w:right w:val="none" w:sz="0" w:space="0" w:color="auto"/>
              </w:divBdr>
            </w:div>
            <w:div w:id="192888366">
              <w:marLeft w:val="0"/>
              <w:marRight w:val="0"/>
              <w:marTop w:val="0"/>
              <w:marBottom w:val="0"/>
              <w:divBdr>
                <w:top w:val="none" w:sz="0" w:space="0" w:color="auto"/>
                <w:left w:val="none" w:sz="0" w:space="0" w:color="auto"/>
                <w:bottom w:val="none" w:sz="0" w:space="0" w:color="auto"/>
                <w:right w:val="none" w:sz="0" w:space="0" w:color="auto"/>
              </w:divBdr>
            </w:div>
            <w:div w:id="31753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79656">
      <w:bodyDiv w:val="1"/>
      <w:marLeft w:val="0"/>
      <w:marRight w:val="0"/>
      <w:marTop w:val="0"/>
      <w:marBottom w:val="0"/>
      <w:divBdr>
        <w:top w:val="none" w:sz="0" w:space="0" w:color="auto"/>
        <w:left w:val="none" w:sz="0" w:space="0" w:color="auto"/>
        <w:bottom w:val="none" w:sz="0" w:space="0" w:color="auto"/>
        <w:right w:val="none" w:sz="0" w:space="0" w:color="auto"/>
      </w:divBdr>
      <w:divsChild>
        <w:div w:id="1151602488">
          <w:marLeft w:val="0"/>
          <w:marRight w:val="0"/>
          <w:marTop w:val="0"/>
          <w:marBottom w:val="0"/>
          <w:divBdr>
            <w:top w:val="none" w:sz="0" w:space="0" w:color="auto"/>
            <w:left w:val="none" w:sz="0" w:space="0" w:color="auto"/>
            <w:bottom w:val="none" w:sz="0" w:space="0" w:color="auto"/>
            <w:right w:val="none" w:sz="0" w:space="0" w:color="auto"/>
          </w:divBdr>
          <w:divsChild>
            <w:div w:id="229117416">
              <w:marLeft w:val="0"/>
              <w:marRight w:val="0"/>
              <w:marTop w:val="0"/>
              <w:marBottom w:val="0"/>
              <w:divBdr>
                <w:top w:val="none" w:sz="0" w:space="0" w:color="auto"/>
                <w:left w:val="none" w:sz="0" w:space="0" w:color="auto"/>
                <w:bottom w:val="none" w:sz="0" w:space="0" w:color="auto"/>
                <w:right w:val="none" w:sz="0" w:space="0" w:color="auto"/>
              </w:divBdr>
            </w:div>
            <w:div w:id="1985573835">
              <w:marLeft w:val="0"/>
              <w:marRight w:val="0"/>
              <w:marTop w:val="0"/>
              <w:marBottom w:val="0"/>
              <w:divBdr>
                <w:top w:val="none" w:sz="0" w:space="0" w:color="auto"/>
                <w:left w:val="none" w:sz="0" w:space="0" w:color="auto"/>
                <w:bottom w:val="none" w:sz="0" w:space="0" w:color="auto"/>
                <w:right w:val="none" w:sz="0" w:space="0" w:color="auto"/>
              </w:divBdr>
            </w:div>
            <w:div w:id="1310944503">
              <w:marLeft w:val="0"/>
              <w:marRight w:val="0"/>
              <w:marTop w:val="0"/>
              <w:marBottom w:val="0"/>
              <w:divBdr>
                <w:top w:val="none" w:sz="0" w:space="0" w:color="auto"/>
                <w:left w:val="none" w:sz="0" w:space="0" w:color="auto"/>
                <w:bottom w:val="none" w:sz="0" w:space="0" w:color="auto"/>
                <w:right w:val="none" w:sz="0" w:space="0" w:color="auto"/>
              </w:divBdr>
            </w:div>
            <w:div w:id="1650550931">
              <w:marLeft w:val="0"/>
              <w:marRight w:val="0"/>
              <w:marTop w:val="0"/>
              <w:marBottom w:val="0"/>
              <w:divBdr>
                <w:top w:val="none" w:sz="0" w:space="0" w:color="auto"/>
                <w:left w:val="none" w:sz="0" w:space="0" w:color="auto"/>
                <w:bottom w:val="none" w:sz="0" w:space="0" w:color="auto"/>
                <w:right w:val="none" w:sz="0" w:space="0" w:color="auto"/>
              </w:divBdr>
            </w:div>
            <w:div w:id="1962958529">
              <w:marLeft w:val="0"/>
              <w:marRight w:val="0"/>
              <w:marTop w:val="0"/>
              <w:marBottom w:val="0"/>
              <w:divBdr>
                <w:top w:val="none" w:sz="0" w:space="0" w:color="auto"/>
                <w:left w:val="none" w:sz="0" w:space="0" w:color="auto"/>
                <w:bottom w:val="none" w:sz="0" w:space="0" w:color="auto"/>
                <w:right w:val="none" w:sz="0" w:space="0" w:color="auto"/>
              </w:divBdr>
            </w:div>
            <w:div w:id="1111316640">
              <w:marLeft w:val="0"/>
              <w:marRight w:val="0"/>
              <w:marTop w:val="0"/>
              <w:marBottom w:val="0"/>
              <w:divBdr>
                <w:top w:val="none" w:sz="0" w:space="0" w:color="auto"/>
                <w:left w:val="none" w:sz="0" w:space="0" w:color="auto"/>
                <w:bottom w:val="none" w:sz="0" w:space="0" w:color="auto"/>
                <w:right w:val="none" w:sz="0" w:space="0" w:color="auto"/>
              </w:divBdr>
            </w:div>
            <w:div w:id="352875997">
              <w:marLeft w:val="0"/>
              <w:marRight w:val="0"/>
              <w:marTop w:val="0"/>
              <w:marBottom w:val="0"/>
              <w:divBdr>
                <w:top w:val="none" w:sz="0" w:space="0" w:color="auto"/>
                <w:left w:val="none" w:sz="0" w:space="0" w:color="auto"/>
                <w:bottom w:val="none" w:sz="0" w:space="0" w:color="auto"/>
                <w:right w:val="none" w:sz="0" w:space="0" w:color="auto"/>
              </w:divBdr>
            </w:div>
            <w:div w:id="1509976564">
              <w:marLeft w:val="0"/>
              <w:marRight w:val="0"/>
              <w:marTop w:val="0"/>
              <w:marBottom w:val="0"/>
              <w:divBdr>
                <w:top w:val="none" w:sz="0" w:space="0" w:color="auto"/>
                <w:left w:val="none" w:sz="0" w:space="0" w:color="auto"/>
                <w:bottom w:val="none" w:sz="0" w:space="0" w:color="auto"/>
                <w:right w:val="none" w:sz="0" w:space="0" w:color="auto"/>
              </w:divBdr>
            </w:div>
            <w:div w:id="1768621752">
              <w:marLeft w:val="0"/>
              <w:marRight w:val="0"/>
              <w:marTop w:val="0"/>
              <w:marBottom w:val="0"/>
              <w:divBdr>
                <w:top w:val="none" w:sz="0" w:space="0" w:color="auto"/>
                <w:left w:val="none" w:sz="0" w:space="0" w:color="auto"/>
                <w:bottom w:val="none" w:sz="0" w:space="0" w:color="auto"/>
                <w:right w:val="none" w:sz="0" w:space="0" w:color="auto"/>
              </w:divBdr>
            </w:div>
            <w:div w:id="1321083399">
              <w:marLeft w:val="0"/>
              <w:marRight w:val="0"/>
              <w:marTop w:val="0"/>
              <w:marBottom w:val="0"/>
              <w:divBdr>
                <w:top w:val="none" w:sz="0" w:space="0" w:color="auto"/>
                <w:left w:val="none" w:sz="0" w:space="0" w:color="auto"/>
                <w:bottom w:val="none" w:sz="0" w:space="0" w:color="auto"/>
                <w:right w:val="none" w:sz="0" w:space="0" w:color="auto"/>
              </w:divBdr>
            </w:div>
            <w:div w:id="1946841383">
              <w:marLeft w:val="0"/>
              <w:marRight w:val="0"/>
              <w:marTop w:val="0"/>
              <w:marBottom w:val="0"/>
              <w:divBdr>
                <w:top w:val="none" w:sz="0" w:space="0" w:color="auto"/>
                <w:left w:val="none" w:sz="0" w:space="0" w:color="auto"/>
                <w:bottom w:val="none" w:sz="0" w:space="0" w:color="auto"/>
                <w:right w:val="none" w:sz="0" w:space="0" w:color="auto"/>
              </w:divBdr>
            </w:div>
            <w:div w:id="274530878">
              <w:marLeft w:val="0"/>
              <w:marRight w:val="0"/>
              <w:marTop w:val="0"/>
              <w:marBottom w:val="0"/>
              <w:divBdr>
                <w:top w:val="none" w:sz="0" w:space="0" w:color="auto"/>
                <w:left w:val="none" w:sz="0" w:space="0" w:color="auto"/>
                <w:bottom w:val="none" w:sz="0" w:space="0" w:color="auto"/>
                <w:right w:val="none" w:sz="0" w:space="0" w:color="auto"/>
              </w:divBdr>
            </w:div>
            <w:div w:id="402030124">
              <w:marLeft w:val="0"/>
              <w:marRight w:val="0"/>
              <w:marTop w:val="0"/>
              <w:marBottom w:val="0"/>
              <w:divBdr>
                <w:top w:val="none" w:sz="0" w:space="0" w:color="auto"/>
                <w:left w:val="none" w:sz="0" w:space="0" w:color="auto"/>
                <w:bottom w:val="none" w:sz="0" w:space="0" w:color="auto"/>
                <w:right w:val="none" w:sz="0" w:space="0" w:color="auto"/>
              </w:divBdr>
            </w:div>
            <w:div w:id="62803866">
              <w:marLeft w:val="0"/>
              <w:marRight w:val="0"/>
              <w:marTop w:val="0"/>
              <w:marBottom w:val="0"/>
              <w:divBdr>
                <w:top w:val="none" w:sz="0" w:space="0" w:color="auto"/>
                <w:left w:val="none" w:sz="0" w:space="0" w:color="auto"/>
                <w:bottom w:val="none" w:sz="0" w:space="0" w:color="auto"/>
                <w:right w:val="none" w:sz="0" w:space="0" w:color="auto"/>
              </w:divBdr>
            </w:div>
            <w:div w:id="1654720381">
              <w:marLeft w:val="0"/>
              <w:marRight w:val="0"/>
              <w:marTop w:val="0"/>
              <w:marBottom w:val="0"/>
              <w:divBdr>
                <w:top w:val="none" w:sz="0" w:space="0" w:color="auto"/>
                <w:left w:val="none" w:sz="0" w:space="0" w:color="auto"/>
                <w:bottom w:val="none" w:sz="0" w:space="0" w:color="auto"/>
                <w:right w:val="none" w:sz="0" w:space="0" w:color="auto"/>
              </w:divBdr>
            </w:div>
            <w:div w:id="1557467118">
              <w:marLeft w:val="0"/>
              <w:marRight w:val="0"/>
              <w:marTop w:val="0"/>
              <w:marBottom w:val="0"/>
              <w:divBdr>
                <w:top w:val="none" w:sz="0" w:space="0" w:color="auto"/>
                <w:left w:val="none" w:sz="0" w:space="0" w:color="auto"/>
                <w:bottom w:val="none" w:sz="0" w:space="0" w:color="auto"/>
                <w:right w:val="none" w:sz="0" w:space="0" w:color="auto"/>
              </w:divBdr>
            </w:div>
            <w:div w:id="603849154">
              <w:marLeft w:val="0"/>
              <w:marRight w:val="0"/>
              <w:marTop w:val="0"/>
              <w:marBottom w:val="0"/>
              <w:divBdr>
                <w:top w:val="none" w:sz="0" w:space="0" w:color="auto"/>
                <w:left w:val="none" w:sz="0" w:space="0" w:color="auto"/>
                <w:bottom w:val="none" w:sz="0" w:space="0" w:color="auto"/>
                <w:right w:val="none" w:sz="0" w:space="0" w:color="auto"/>
              </w:divBdr>
            </w:div>
            <w:div w:id="1987541910">
              <w:marLeft w:val="0"/>
              <w:marRight w:val="0"/>
              <w:marTop w:val="0"/>
              <w:marBottom w:val="0"/>
              <w:divBdr>
                <w:top w:val="none" w:sz="0" w:space="0" w:color="auto"/>
                <w:left w:val="none" w:sz="0" w:space="0" w:color="auto"/>
                <w:bottom w:val="none" w:sz="0" w:space="0" w:color="auto"/>
                <w:right w:val="none" w:sz="0" w:space="0" w:color="auto"/>
              </w:divBdr>
            </w:div>
            <w:div w:id="1575623213">
              <w:marLeft w:val="0"/>
              <w:marRight w:val="0"/>
              <w:marTop w:val="0"/>
              <w:marBottom w:val="0"/>
              <w:divBdr>
                <w:top w:val="none" w:sz="0" w:space="0" w:color="auto"/>
                <w:left w:val="none" w:sz="0" w:space="0" w:color="auto"/>
                <w:bottom w:val="none" w:sz="0" w:space="0" w:color="auto"/>
                <w:right w:val="none" w:sz="0" w:space="0" w:color="auto"/>
              </w:divBdr>
            </w:div>
            <w:div w:id="849024322">
              <w:marLeft w:val="0"/>
              <w:marRight w:val="0"/>
              <w:marTop w:val="0"/>
              <w:marBottom w:val="0"/>
              <w:divBdr>
                <w:top w:val="none" w:sz="0" w:space="0" w:color="auto"/>
                <w:left w:val="none" w:sz="0" w:space="0" w:color="auto"/>
                <w:bottom w:val="none" w:sz="0" w:space="0" w:color="auto"/>
                <w:right w:val="none" w:sz="0" w:space="0" w:color="auto"/>
              </w:divBdr>
            </w:div>
            <w:div w:id="147943648">
              <w:marLeft w:val="0"/>
              <w:marRight w:val="0"/>
              <w:marTop w:val="0"/>
              <w:marBottom w:val="0"/>
              <w:divBdr>
                <w:top w:val="none" w:sz="0" w:space="0" w:color="auto"/>
                <w:left w:val="none" w:sz="0" w:space="0" w:color="auto"/>
                <w:bottom w:val="none" w:sz="0" w:space="0" w:color="auto"/>
                <w:right w:val="none" w:sz="0" w:space="0" w:color="auto"/>
              </w:divBdr>
            </w:div>
            <w:div w:id="2095516587">
              <w:marLeft w:val="0"/>
              <w:marRight w:val="0"/>
              <w:marTop w:val="0"/>
              <w:marBottom w:val="0"/>
              <w:divBdr>
                <w:top w:val="none" w:sz="0" w:space="0" w:color="auto"/>
                <w:left w:val="none" w:sz="0" w:space="0" w:color="auto"/>
                <w:bottom w:val="none" w:sz="0" w:space="0" w:color="auto"/>
                <w:right w:val="none" w:sz="0" w:space="0" w:color="auto"/>
              </w:divBdr>
            </w:div>
            <w:div w:id="900016699">
              <w:marLeft w:val="0"/>
              <w:marRight w:val="0"/>
              <w:marTop w:val="0"/>
              <w:marBottom w:val="0"/>
              <w:divBdr>
                <w:top w:val="none" w:sz="0" w:space="0" w:color="auto"/>
                <w:left w:val="none" w:sz="0" w:space="0" w:color="auto"/>
                <w:bottom w:val="none" w:sz="0" w:space="0" w:color="auto"/>
                <w:right w:val="none" w:sz="0" w:space="0" w:color="auto"/>
              </w:divBdr>
            </w:div>
            <w:div w:id="96477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560481">
      <w:bodyDiv w:val="1"/>
      <w:marLeft w:val="0"/>
      <w:marRight w:val="0"/>
      <w:marTop w:val="0"/>
      <w:marBottom w:val="0"/>
      <w:divBdr>
        <w:top w:val="none" w:sz="0" w:space="0" w:color="auto"/>
        <w:left w:val="none" w:sz="0" w:space="0" w:color="auto"/>
        <w:bottom w:val="none" w:sz="0" w:space="0" w:color="auto"/>
        <w:right w:val="none" w:sz="0" w:space="0" w:color="auto"/>
      </w:divBdr>
      <w:divsChild>
        <w:div w:id="1668509009">
          <w:marLeft w:val="0"/>
          <w:marRight w:val="0"/>
          <w:marTop w:val="0"/>
          <w:marBottom w:val="0"/>
          <w:divBdr>
            <w:top w:val="none" w:sz="0" w:space="0" w:color="auto"/>
            <w:left w:val="none" w:sz="0" w:space="0" w:color="auto"/>
            <w:bottom w:val="none" w:sz="0" w:space="0" w:color="auto"/>
            <w:right w:val="none" w:sz="0" w:space="0" w:color="auto"/>
          </w:divBdr>
          <w:divsChild>
            <w:div w:id="1177036175">
              <w:marLeft w:val="0"/>
              <w:marRight w:val="0"/>
              <w:marTop w:val="0"/>
              <w:marBottom w:val="0"/>
              <w:divBdr>
                <w:top w:val="none" w:sz="0" w:space="0" w:color="auto"/>
                <w:left w:val="none" w:sz="0" w:space="0" w:color="auto"/>
                <w:bottom w:val="none" w:sz="0" w:space="0" w:color="auto"/>
                <w:right w:val="none" w:sz="0" w:space="0" w:color="auto"/>
              </w:divBdr>
            </w:div>
            <w:div w:id="1852065240">
              <w:marLeft w:val="0"/>
              <w:marRight w:val="0"/>
              <w:marTop w:val="0"/>
              <w:marBottom w:val="0"/>
              <w:divBdr>
                <w:top w:val="none" w:sz="0" w:space="0" w:color="auto"/>
                <w:left w:val="none" w:sz="0" w:space="0" w:color="auto"/>
                <w:bottom w:val="none" w:sz="0" w:space="0" w:color="auto"/>
                <w:right w:val="none" w:sz="0" w:space="0" w:color="auto"/>
              </w:divBdr>
            </w:div>
            <w:div w:id="485708726">
              <w:marLeft w:val="0"/>
              <w:marRight w:val="0"/>
              <w:marTop w:val="0"/>
              <w:marBottom w:val="0"/>
              <w:divBdr>
                <w:top w:val="none" w:sz="0" w:space="0" w:color="auto"/>
                <w:left w:val="none" w:sz="0" w:space="0" w:color="auto"/>
                <w:bottom w:val="none" w:sz="0" w:space="0" w:color="auto"/>
                <w:right w:val="none" w:sz="0" w:space="0" w:color="auto"/>
              </w:divBdr>
            </w:div>
            <w:div w:id="342979455">
              <w:marLeft w:val="0"/>
              <w:marRight w:val="0"/>
              <w:marTop w:val="0"/>
              <w:marBottom w:val="0"/>
              <w:divBdr>
                <w:top w:val="none" w:sz="0" w:space="0" w:color="auto"/>
                <w:left w:val="none" w:sz="0" w:space="0" w:color="auto"/>
                <w:bottom w:val="none" w:sz="0" w:space="0" w:color="auto"/>
                <w:right w:val="none" w:sz="0" w:space="0" w:color="auto"/>
              </w:divBdr>
            </w:div>
            <w:div w:id="1847863853">
              <w:marLeft w:val="0"/>
              <w:marRight w:val="0"/>
              <w:marTop w:val="0"/>
              <w:marBottom w:val="0"/>
              <w:divBdr>
                <w:top w:val="none" w:sz="0" w:space="0" w:color="auto"/>
                <w:left w:val="none" w:sz="0" w:space="0" w:color="auto"/>
                <w:bottom w:val="none" w:sz="0" w:space="0" w:color="auto"/>
                <w:right w:val="none" w:sz="0" w:space="0" w:color="auto"/>
              </w:divBdr>
            </w:div>
            <w:div w:id="179245469">
              <w:marLeft w:val="0"/>
              <w:marRight w:val="0"/>
              <w:marTop w:val="0"/>
              <w:marBottom w:val="0"/>
              <w:divBdr>
                <w:top w:val="none" w:sz="0" w:space="0" w:color="auto"/>
                <w:left w:val="none" w:sz="0" w:space="0" w:color="auto"/>
                <w:bottom w:val="none" w:sz="0" w:space="0" w:color="auto"/>
                <w:right w:val="none" w:sz="0" w:space="0" w:color="auto"/>
              </w:divBdr>
            </w:div>
            <w:div w:id="1283421929">
              <w:marLeft w:val="0"/>
              <w:marRight w:val="0"/>
              <w:marTop w:val="0"/>
              <w:marBottom w:val="0"/>
              <w:divBdr>
                <w:top w:val="none" w:sz="0" w:space="0" w:color="auto"/>
                <w:left w:val="none" w:sz="0" w:space="0" w:color="auto"/>
                <w:bottom w:val="none" w:sz="0" w:space="0" w:color="auto"/>
                <w:right w:val="none" w:sz="0" w:space="0" w:color="auto"/>
              </w:divBdr>
            </w:div>
            <w:div w:id="1795324418">
              <w:marLeft w:val="0"/>
              <w:marRight w:val="0"/>
              <w:marTop w:val="0"/>
              <w:marBottom w:val="0"/>
              <w:divBdr>
                <w:top w:val="none" w:sz="0" w:space="0" w:color="auto"/>
                <w:left w:val="none" w:sz="0" w:space="0" w:color="auto"/>
                <w:bottom w:val="none" w:sz="0" w:space="0" w:color="auto"/>
                <w:right w:val="none" w:sz="0" w:space="0" w:color="auto"/>
              </w:divBdr>
            </w:div>
            <w:div w:id="1448769594">
              <w:marLeft w:val="0"/>
              <w:marRight w:val="0"/>
              <w:marTop w:val="0"/>
              <w:marBottom w:val="0"/>
              <w:divBdr>
                <w:top w:val="none" w:sz="0" w:space="0" w:color="auto"/>
                <w:left w:val="none" w:sz="0" w:space="0" w:color="auto"/>
                <w:bottom w:val="none" w:sz="0" w:space="0" w:color="auto"/>
                <w:right w:val="none" w:sz="0" w:space="0" w:color="auto"/>
              </w:divBdr>
            </w:div>
            <w:div w:id="115373270">
              <w:marLeft w:val="0"/>
              <w:marRight w:val="0"/>
              <w:marTop w:val="0"/>
              <w:marBottom w:val="0"/>
              <w:divBdr>
                <w:top w:val="none" w:sz="0" w:space="0" w:color="auto"/>
                <w:left w:val="none" w:sz="0" w:space="0" w:color="auto"/>
                <w:bottom w:val="none" w:sz="0" w:space="0" w:color="auto"/>
                <w:right w:val="none" w:sz="0" w:space="0" w:color="auto"/>
              </w:divBdr>
            </w:div>
            <w:div w:id="1915236347">
              <w:marLeft w:val="0"/>
              <w:marRight w:val="0"/>
              <w:marTop w:val="0"/>
              <w:marBottom w:val="0"/>
              <w:divBdr>
                <w:top w:val="none" w:sz="0" w:space="0" w:color="auto"/>
                <w:left w:val="none" w:sz="0" w:space="0" w:color="auto"/>
                <w:bottom w:val="none" w:sz="0" w:space="0" w:color="auto"/>
                <w:right w:val="none" w:sz="0" w:space="0" w:color="auto"/>
              </w:divBdr>
            </w:div>
            <w:div w:id="1271815259">
              <w:marLeft w:val="0"/>
              <w:marRight w:val="0"/>
              <w:marTop w:val="0"/>
              <w:marBottom w:val="0"/>
              <w:divBdr>
                <w:top w:val="none" w:sz="0" w:space="0" w:color="auto"/>
                <w:left w:val="none" w:sz="0" w:space="0" w:color="auto"/>
                <w:bottom w:val="none" w:sz="0" w:space="0" w:color="auto"/>
                <w:right w:val="none" w:sz="0" w:space="0" w:color="auto"/>
              </w:divBdr>
            </w:div>
            <w:div w:id="1042244864">
              <w:marLeft w:val="0"/>
              <w:marRight w:val="0"/>
              <w:marTop w:val="0"/>
              <w:marBottom w:val="0"/>
              <w:divBdr>
                <w:top w:val="none" w:sz="0" w:space="0" w:color="auto"/>
                <w:left w:val="none" w:sz="0" w:space="0" w:color="auto"/>
                <w:bottom w:val="none" w:sz="0" w:space="0" w:color="auto"/>
                <w:right w:val="none" w:sz="0" w:space="0" w:color="auto"/>
              </w:divBdr>
            </w:div>
            <w:div w:id="1409880969">
              <w:marLeft w:val="0"/>
              <w:marRight w:val="0"/>
              <w:marTop w:val="0"/>
              <w:marBottom w:val="0"/>
              <w:divBdr>
                <w:top w:val="none" w:sz="0" w:space="0" w:color="auto"/>
                <w:left w:val="none" w:sz="0" w:space="0" w:color="auto"/>
                <w:bottom w:val="none" w:sz="0" w:space="0" w:color="auto"/>
                <w:right w:val="none" w:sz="0" w:space="0" w:color="auto"/>
              </w:divBdr>
            </w:div>
            <w:div w:id="1960869206">
              <w:marLeft w:val="0"/>
              <w:marRight w:val="0"/>
              <w:marTop w:val="0"/>
              <w:marBottom w:val="0"/>
              <w:divBdr>
                <w:top w:val="none" w:sz="0" w:space="0" w:color="auto"/>
                <w:left w:val="none" w:sz="0" w:space="0" w:color="auto"/>
                <w:bottom w:val="none" w:sz="0" w:space="0" w:color="auto"/>
                <w:right w:val="none" w:sz="0" w:space="0" w:color="auto"/>
              </w:divBdr>
            </w:div>
            <w:div w:id="1816096300">
              <w:marLeft w:val="0"/>
              <w:marRight w:val="0"/>
              <w:marTop w:val="0"/>
              <w:marBottom w:val="0"/>
              <w:divBdr>
                <w:top w:val="none" w:sz="0" w:space="0" w:color="auto"/>
                <w:left w:val="none" w:sz="0" w:space="0" w:color="auto"/>
                <w:bottom w:val="none" w:sz="0" w:space="0" w:color="auto"/>
                <w:right w:val="none" w:sz="0" w:space="0" w:color="auto"/>
              </w:divBdr>
            </w:div>
            <w:div w:id="1223101592">
              <w:marLeft w:val="0"/>
              <w:marRight w:val="0"/>
              <w:marTop w:val="0"/>
              <w:marBottom w:val="0"/>
              <w:divBdr>
                <w:top w:val="none" w:sz="0" w:space="0" w:color="auto"/>
                <w:left w:val="none" w:sz="0" w:space="0" w:color="auto"/>
                <w:bottom w:val="none" w:sz="0" w:space="0" w:color="auto"/>
                <w:right w:val="none" w:sz="0" w:space="0" w:color="auto"/>
              </w:divBdr>
            </w:div>
            <w:div w:id="710494758">
              <w:marLeft w:val="0"/>
              <w:marRight w:val="0"/>
              <w:marTop w:val="0"/>
              <w:marBottom w:val="0"/>
              <w:divBdr>
                <w:top w:val="none" w:sz="0" w:space="0" w:color="auto"/>
                <w:left w:val="none" w:sz="0" w:space="0" w:color="auto"/>
                <w:bottom w:val="none" w:sz="0" w:space="0" w:color="auto"/>
                <w:right w:val="none" w:sz="0" w:space="0" w:color="auto"/>
              </w:divBdr>
            </w:div>
            <w:div w:id="650790505">
              <w:marLeft w:val="0"/>
              <w:marRight w:val="0"/>
              <w:marTop w:val="0"/>
              <w:marBottom w:val="0"/>
              <w:divBdr>
                <w:top w:val="none" w:sz="0" w:space="0" w:color="auto"/>
                <w:left w:val="none" w:sz="0" w:space="0" w:color="auto"/>
                <w:bottom w:val="none" w:sz="0" w:space="0" w:color="auto"/>
                <w:right w:val="none" w:sz="0" w:space="0" w:color="auto"/>
              </w:divBdr>
            </w:div>
            <w:div w:id="1218468822">
              <w:marLeft w:val="0"/>
              <w:marRight w:val="0"/>
              <w:marTop w:val="0"/>
              <w:marBottom w:val="0"/>
              <w:divBdr>
                <w:top w:val="none" w:sz="0" w:space="0" w:color="auto"/>
                <w:left w:val="none" w:sz="0" w:space="0" w:color="auto"/>
                <w:bottom w:val="none" w:sz="0" w:space="0" w:color="auto"/>
                <w:right w:val="none" w:sz="0" w:space="0" w:color="auto"/>
              </w:divBdr>
            </w:div>
            <w:div w:id="961032884">
              <w:marLeft w:val="0"/>
              <w:marRight w:val="0"/>
              <w:marTop w:val="0"/>
              <w:marBottom w:val="0"/>
              <w:divBdr>
                <w:top w:val="none" w:sz="0" w:space="0" w:color="auto"/>
                <w:left w:val="none" w:sz="0" w:space="0" w:color="auto"/>
                <w:bottom w:val="none" w:sz="0" w:space="0" w:color="auto"/>
                <w:right w:val="none" w:sz="0" w:space="0" w:color="auto"/>
              </w:divBdr>
            </w:div>
            <w:div w:id="1176765241">
              <w:marLeft w:val="0"/>
              <w:marRight w:val="0"/>
              <w:marTop w:val="0"/>
              <w:marBottom w:val="0"/>
              <w:divBdr>
                <w:top w:val="none" w:sz="0" w:space="0" w:color="auto"/>
                <w:left w:val="none" w:sz="0" w:space="0" w:color="auto"/>
                <w:bottom w:val="none" w:sz="0" w:space="0" w:color="auto"/>
                <w:right w:val="none" w:sz="0" w:space="0" w:color="auto"/>
              </w:divBdr>
            </w:div>
            <w:div w:id="602348137">
              <w:marLeft w:val="0"/>
              <w:marRight w:val="0"/>
              <w:marTop w:val="0"/>
              <w:marBottom w:val="0"/>
              <w:divBdr>
                <w:top w:val="none" w:sz="0" w:space="0" w:color="auto"/>
                <w:left w:val="none" w:sz="0" w:space="0" w:color="auto"/>
                <w:bottom w:val="none" w:sz="0" w:space="0" w:color="auto"/>
                <w:right w:val="none" w:sz="0" w:space="0" w:color="auto"/>
              </w:divBdr>
            </w:div>
            <w:div w:id="961960134">
              <w:marLeft w:val="0"/>
              <w:marRight w:val="0"/>
              <w:marTop w:val="0"/>
              <w:marBottom w:val="0"/>
              <w:divBdr>
                <w:top w:val="none" w:sz="0" w:space="0" w:color="auto"/>
                <w:left w:val="none" w:sz="0" w:space="0" w:color="auto"/>
                <w:bottom w:val="none" w:sz="0" w:space="0" w:color="auto"/>
                <w:right w:val="none" w:sz="0" w:space="0" w:color="auto"/>
              </w:divBdr>
            </w:div>
            <w:div w:id="1196650642">
              <w:marLeft w:val="0"/>
              <w:marRight w:val="0"/>
              <w:marTop w:val="0"/>
              <w:marBottom w:val="0"/>
              <w:divBdr>
                <w:top w:val="none" w:sz="0" w:space="0" w:color="auto"/>
                <w:left w:val="none" w:sz="0" w:space="0" w:color="auto"/>
                <w:bottom w:val="none" w:sz="0" w:space="0" w:color="auto"/>
                <w:right w:val="none" w:sz="0" w:space="0" w:color="auto"/>
              </w:divBdr>
            </w:div>
            <w:div w:id="868761121">
              <w:marLeft w:val="0"/>
              <w:marRight w:val="0"/>
              <w:marTop w:val="0"/>
              <w:marBottom w:val="0"/>
              <w:divBdr>
                <w:top w:val="none" w:sz="0" w:space="0" w:color="auto"/>
                <w:left w:val="none" w:sz="0" w:space="0" w:color="auto"/>
                <w:bottom w:val="none" w:sz="0" w:space="0" w:color="auto"/>
                <w:right w:val="none" w:sz="0" w:space="0" w:color="auto"/>
              </w:divBdr>
            </w:div>
            <w:div w:id="180897124">
              <w:marLeft w:val="0"/>
              <w:marRight w:val="0"/>
              <w:marTop w:val="0"/>
              <w:marBottom w:val="0"/>
              <w:divBdr>
                <w:top w:val="none" w:sz="0" w:space="0" w:color="auto"/>
                <w:left w:val="none" w:sz="0" w:space="0" w:color="auto"/>
                <w:bottom w:val="none" w:sz="0" w:space="0" w:color="auto"/>
                <w:right w:val="none" w:sz="0" w:space="0" w:color="auto"/>
              </w:divBdr>
            </w:div>
            <w:div w:id="700789464">
              <w:marLeft w:val="0"/>
              <w:marRight w:val="0"/>
              <w:marTop w:val="0"/>
              <w:marBottom w:val="0"/>
              <w:divBdr>
                <w:top w:val="none" w:sz="0" w:space="0" w:color="auto"/>
                <w:left w:val="none" w:sz="0" w:space="0" w:color="auto"/>
                <w:bottom w:val="none" w:sz="0" w:space="0" w:color="auto"/>
                <w:right w:val="none" w:sz="0" w:space="0" w:color="auto"/>
              </w:divBdr>
            </w:div>
            <w:div w:id="755979388">
              <w:marLeft w:val="0"/>
              <w:marRight w:val="0"/>
              <w:marTop w:val="0"/>
              <w:marBottom w:val="0"/>
              <w:divBdr>
                <w:top w:val="none" w:sz="0" w:space="0" w:color="auto"/>
                <w:left w:val="none" w:sz="0" w:space="0" w:color="auto"/>
                <w:bottom w:val="none" w:sz="0" w:space="0" w:color="auto"/>
                <w:right w:val="none" w:sz="0" w:space="0" w:color="auto"/>
              </w:divBdr>
            </w:div>
            <w:div w:id="953367484">
              <w:marLeft w:val="0"/>
              <w:marRight w:val="0"/>
              <w:marTop w:val="0"/>
              <w:marBottom w:val="0"/>
              <w:divBdr>
                <w:top w:val="none" w:sz="0" w:space="0" w:color="auto"/>
                <w:left w:val="none" w:sz="0" w:space="0" w:color="auto"/>
                <w:bottom w:val="none" w:sz="0" w:space="0" w:color="auto"/>
                <w:right w:val="none" w:sz="0" w:space="0" w:color="auto"/>
              </w:divBdr>
            </w:div>
            <w:div w:id="842625007">
              <w:marLeft w:val="0"/>
              <w:marRight w:val="0"/>
              <w:marTop w:val="0"/>
              <w:marBottom w:val="0"/>
              <w:divBdr>
                <w:top w:val="none" w:sz="0" w:space="0" w:color="auto"/>
                <w:left w:val="none" w:sz="0" w:space="0" w:color="auto"/>
                <w:bottom w:val="none" w:sz="0" w:space="0" w:color="auto"/>
                <w:right w:val="none" w:sz="0" w:space="0" w:color="auto"/>
              </w:divBdr>
            </w:div>
            <w:div w:id="1177959884">
              <w:marLeft w:val="0"/>
              <w:marRight w:val="0"/>
              <w:marTop w:val="0"/>
              <w:marBottom w:val="0"/>
              <w:divBdr>
                <w:top w:val="none" w:sz="0" w:space="0" w:color="auto"/>
                <w:left w:val="none" w:sz="0" w:space="0" w:color="auto"/>
                <w:bottom w:val="none" w:sz="0" w:space="0" w:color="auto"/>
                <w:right w:val="none" w:sz="0" w:space="0" w:color="auto"/>
              </w:divBdr>
            </w:div>
            <w:div w:id="1451121526">
              <w:marLeft w:val="0"/>
              <w:marRight w:val="0"/>
              <w:marTop w:val="0"/>
              <w:marBottom w:val="0"/>
              <w:divBdr>
                <w:top w:val="none" w:sz="0" w:space="0" w:color="auto"/>
                <w:left w:val="none" w:sz="0" w:space="0" w:color="auto"/>
                <w:bottom w:val="none" w:sz="0" w:space="0" w:color="auto"/>
                <w:right w:val="none" w:sz="0" w:space="0" w:color="auto"/>
              </w:divBdr>
            </w:div>
            <w:div w:id="1530297816">
              <w:marLeft w:val="0"/>
              <w:marRight w:val="0"/>
              <w:marTop w:val="0"/>
              <w:marBottom w:val="0"/>
              <w:divBdr>
                <w:top w:val="none" w:sz="0" w:space="0" w:color="auto"/>
                <w:left w:val="none" w:sz="0" w:space="0" w:color="auto"/>
                <w:bottom w:val="none" w:sz="0" w:space="0" w:color="auto"/>
                <w:right w:val="none" w:sz="0" w:space="0" w:color="auto"/>
              </w:divBdr>
            </w:div>
            <w:div w:id="1730878452">
              <w:marLeft w:val="0"/>
              <w:marRight w:val="0"/>
              <w:marTop w:val="0"/>
              <w:marBottom w:val="0"/>
              <w:divBdr>
                <w:top w:val="none" w:sz="0" w:space="0" w:color="auto"/>
                <w:left w:val="none" w:sz="0" w:space="0" w:color="auto"/>
                <w:bottom w:val="none" w:sz="0" w:space="0" w:color="auto"/>
                <w:right w:val="none" w:sz="0" w:space="0" w:color="auto"/>
              </w:divBdr>
            </w:div>
            <w:div w:id="21440072">
              <w:marLeft w:val="0"/>
              <w:marRight w:val="0"/>
              <w:marTop w:val="0"/>
              <w:marBottom w:val="0"/>
              <w:divBdr>
                <w:top w:val="none" w:sz="0" w:space="0" w:color="auto"/>
                <w:left w:val="none" w:sz="0" w:space="0" w:color="auto"/>
                <w:bottom w:val="none" w:sz="0" w:space="0" w:color="auto"/>
                <w:right w:val="none" w:sz="0" w:space="0" w:color="auto"/>
              </w:divBdr>
            </w:div>
            <w:div w:id="691882169">
              <w:marLeft w:val="0"/>
              <w:marRight w:val="0"/>
              <w:marTop w:val="0"/>
              <w:marBottom w:val="0"/>
              <w:divBdr>
                <w:top w:val="none" w:sz="0" w:space="0" w:color="auto"/>
                <w:left w:val="none" w:sz="0" w:space="0" w:color="auto"/>
                <w:bottom w:val="none" w:sz="0" w:space="0" w:color="auto"/>
                <w:right w:val="none" w:sz="0" w:space="0" w:color="auto"/>
              </w:divBdr>
            </w:div>
            <w:div w:id="20978605">
              <w:marLeft w:val="0"/>
              <w:marRight w:val="0"/>
              <w:marTop w:val="0"/>
              <w:marBottom w:val="0"/>
              <w:divBdr>
                <w:top w:val="none" w:sz="0" w:space="0" w:color="auto"/>
                <w:left w:val="none" w:sz="0" w:space="0" w:color="auto"/>
                <w:bottom w:val="none" w:sz="0" w:space="0" w:color="auto"/>
                <w:right w:val="none" w:sz="0" w:space="0" w:color="auto"/>
              </w:divBdr>
            </w:div>
            <w:div w:id="1085539755">
              <w:marLeft w:val="0"/>
              <w:marRight w:val="0"/>
              <w:marTop w:val="0"/>
              <w:marBottom w:val="0"/>
              <w:divBdr>
                <w:top w:val="none" w:sz="0" w:space="0" w:color="auto"/>
                <w:left w:val="none" w:sz="0" w:space="0" w:color="auto"/>
                <w:bottom w:val="none" w:sz="0" w:space="0" w:color="auto"/>
                <w:right w:val="none" w:sz="0" w:space="0" w:color="auto"/>
              </w:divBdr>
            </w:div>
            <w:div w:id="1900168770">
              <w:marLeft w:val="0"/>
              <w:marRight w:val="0"/>
              <w:marTop w:val="0"/>
              <w:marBottom w:val="0"/>
              <w:divBdr>
                <w:top w:val="none" w:sz="0" w:space="0" w:color="auto"/>
                <w:left w:val="none" w:sz="0" w:space="0" w:color="auto"/>
                <w:bottom w:val="none" w:sz="0" w:space="0" w:color="auto"/>
                <w:right w:val="none" w:sz="0" w:space="0" w:color="auto"/>
              </w:divBdr>
            </w:div>
            <w:div w:id="1974435415">
              <w:marLeft w:val="0"/>
              <w:marRight w:val="0"/>
              <w:marTop w:val="0"/>
              <w:marBottom w:val="0"/>
              <w:divBdr>
                <w:top w:val="none" w:sz="0" w:space="0" w:color="auto"/>
                <w:left w:val="none" w:sz="0" w:space="0" w:color="auto"/>
                <w:bottom w:val="none" w:sz="0" w:space="0" w:color="auto"/>
                <w:right w:val="none" w:sz="0" w:space="0" w:color="auto"/>
              </w:divBdr>
            </w:div>
            <w:div w:id="108745237">
              <w:marLeft w:val="0"/>
              <w:marRight w:val="0"/>
              <w:marTop w:val="0"/>
              <w:marBottom w:val="0"/>
              <w:divBdr>
                <w:top w:val="none" w:sz="0" w:space="0" w:color="auto"/>
                <w:left w:val="none" w:sz="0" w:space="0" w:color="auto"/>
                <w:bottom w:val="none" w:sz="0" w:space="0" w:color="auto"/>
                <w:right w:val="none" w:sz="0" w:space="0" w:color="auto"/>
              </w:divBdr>
            </w:div>
            <w:div w:id="2109809709">
              <w:marLeft w:val="0"/>
              <w:marRight w:val="0"/>
              <w:marTop w:val="0"/>
              <w:marBottom w:val="0"/>
              <w:divBdr>
                <w:top w:val="none" w:sz="0" w:space="0" w:color="auto"/>
                <w:left w:val="none" w:sz="0" w:space="0" w:color="auto"/>
                <w:bottom w:val="none" w:sz="0" w:space="0" w:color="auto"/>
                <w:right w:val="none" w:sz="0" w:space="0" w:color="auto"/>
              </w:divBdr>
            </w:div>
            <w:div w:id="1974556316">
              <w:marLeft w:val="0"/>
              <w:marRight w:val="0"/>
              <w:marTop w:val="0"/>
              <w:marBottom w:val="0"/>
              <w:divBdr>
                <w:top w:val="none" w:sz="0" w:space="0" w:color="auto"/>
                <w:left w:val="none" w:sz="0" w:space="0" w:color="auto"/>
                <w:bottom w:val="none" w:sz="0" w:space="0" w:color="auto"/>
                <w:right w:val="none" w:sz="0" w:space="0" w:color="auto"/>
              </w:divBdr>
            </w:div>
            <w:div w:id="1112357703">
              <w:marLeft w:val="0"/>
              <w:marRight w:val="0"/>
              <w:marTop w:val="0"/>
              <w:marBottom w:val="0"/>
              <w:divBdr>
                <w:top w:val="none" w:sz="0" w:space="0" w:color="auto"/>
                <w:left w:val="none" w:sz="0" w:space="0" w:color="auto"/>
                <w:bottom w:val="none" w:sz="0" w:space="0" w:color="auto"/>
                <w:right w:val="none" w:sz="0" w:space="0" w:color="auto"/>
              </w:divBdr>
            </w:div>
            <w:div w:id="805125883">
              <w:marLeft w:val="0"/>
              <w:marRight w:val="0"/>
              <w:marTop w:val="0"/>
              <w:marBottom w:val="0"/>
              <w:divBdr>
                <w:top w:val="none" w:sz="0" w:space="0" w:color="auto"/>
                <w:left w:val="none" w:sz="0" w:space="0" w:color="auto"/>
                <w:bottom w:val="none" w:sz="0" w:space="0" w:color="auto"/>
                <w:right w:val="none" w:sz="0" w:space="0" w:color="auto"/>
              </w:divBdr>
            </w:div>
            <w:div w:id="1067189120">
              <w:marLeft w:val="0"/>
              <w:marRight w:val="0"/>
              <w:marTop w:val="0"/>
              <w:marBottom w:val="0"/>
              <w:divBdr>
                <w:top w:val="none" w:sz="0" w:space="0" w:color="auto"/>
                <w:left w:val="none" w:sz="0" w:space="0" w:color="auto"/>
                <w:bottom w:val="none" w:sz="0" w:space="0" w:color="auto"/>
                <w:right w:val="none" w:sz="0" w:space="0" w:color="auto"/>
              </w:divBdr>
            </w:div>
            <w:div w:id="1560483450">
              <w:marLeft w:val="0"/>
              <w:marRight w:val="0"/>
              <w:marTop w:val="0"/>
              <w:marBottom w:val="0"/>
              <w:divBdr>
                <w:top w:val="none" w:sz="0" w:space="0" w:color="auto"/>
                <w:left w:val="none" w:sz="0" w:space="0" w:color="auto"/>
                <w:bottom w:val="none" w:sz="0" w:space="0" w:color="auto"/>
                <w:right w:val="none" w:sz="0" w:space="0" w:color="auto"/>
              </w:divBdr>
            </w:div>
            <w:div w:id="1482388400">
              <w:marLeft w:val="0"/>
              <w:marRight w:val="0"/>
              <w:marTop w:val="0"/>
              <w:marBottom w:val="0"/>
              <w:divBdr>
                <w:top w:val="none" w:sz="0" w:space="0" w:color="auto"/>
                <w:left w:val="none" w:sz="0" w:space="0" w:color="auto"/>
                <w:bottom w:val="none" w:sz="0" w:space="0" w:color="auto"/>
                <w:right w:val="none" w:sz="0" w:space="0" w:color="auto"/>
              </w:divBdr>
            </w:div>
            <w:div w:id="1389956094">
              <w:marLeft w:val="0"/>
              <w:marRight w:val="0"/>
              <w:marTop w:val="0"/>
              <w:marBottom w:val="0"/>
              <w:divBdr>
                <w:top w:val="none" w:sz="0" w:space="0" w:color="auto"/>
                <w:left w:val="none" w:sz="0" w:space="0" w:color="auto"/>
                <w:bottom w:val="none" w:sz="0" w:space="0" w:color="auto"/>
                <w:right w:val="none" w:sz="0" w:space="0" w:color="auto"/>
              </w:divBdr>
            </w:div>
            <w:div w:id="345058052">
              <w:marLeft w:val="0"/>
              <w:marRight w:val="0"/>
              <w:marTop w:val="0"/>
              <w:marBottom w:val="0"/>
              <w:divBdr>
                <w:top w:val="none" w:sz="0" w:space="0" w:color="auto"/>
                <w:left w:val="none" w:sz="0" w:space="0" w:color="auto"/>
                <w:bottom w:val="none" w:sz="0" w:space="0" w:color="auto"/>
                <w:right w:val="none" w:sz="0" w:space="0" w:color="auto"/>
              </w:divBdr>
            </w:div>
            <w:div w:id="1081682833">
              <w:marLeft w:val="0"/>
              <w:marRight w:val="0"/>
              <w:marTop w:val="0"/>
              <w:marBottom w:val="0"/>
              <w:divBdr>
                <w:top w:val="none" w:sz="0" w:space="0" w:color="auto"/>
                <w:left w:val="none" w:sz="0" w:space="0" w:color="auto"/>
                <w:bottom w:val="none" w:sz="0" w:space="0" w:color="auto"/>
                <w:right w:val="none" w:sz="0" w:space="0" w:color="auto"/>
              </w:divBdr>
            </w:div>
            <w:div w:id="2082025151">
              <w:marLeft w:val="0"/>
              <w:marRight w:val="0"/>
              <w:marTop w:val="0"/>
              <w:marBottom w:val="0"/>
              <w:divBdr>
                <w:top w:val="none" w:sz="0" w:space="0" w:color="auto"/>
                <w:left w:val="none" w:sz="0" w:space="0" w:color="auto"/>
                <w:bottom w:val="none" w:sz="0" w:space="0" w:color="auto"/>
                <w:right w:val="none" w:sz="0" w:space="0" w:color="auto"/>
              </w:divBdr>
            </w:div>
            <w:div w:id="1736926965">
              <w:marLeft w:val="0"/>
              <w:marRight w:val="0"/>
              <w:marTop w:val="0"/>
              <w:marBottom w:val="0"/>
              <w:divBdr>
                <w:top w:val="none" w:sz="0" w:space="0" w:color="auto"/>
                <w:left w:val="none" w:sz="0" w:space="0" w:color="auto"/>
                <w:bottom w:val="none" w:sz="0" w:space="0" w:color="auto"/>
                <w:right w:val="none" w:sz="0" w:space="0" w:color="auto"/>
              </w:divBdr>
            </w:div>
            <w:div w:id="1550146753">
              <w:marLeft w:val="0"/>
              <w:marRight w:val="0"/>
              <w:marTop w:val="0"/>
              <w:marBottom w:val="0"/>
              <w:divBdr>
                <w:top w:val="none" w:sz="0" w:space="0" w:color="auto"/>
                <w:left w:val="none" w:sz="0" w:space="0" w:color="auto"/>
                <w:bottom w:val="none" w:sz="0" w:space="0" w:color="auto"/>
                <w:right w:val="none" w:sz="0" w:space="0" w:color="auto"/>
              </w:divBdr>
            </w:div>
            <w:div w:id="2141458704">
              <w:marLeft w:val="0"/>
              <w:marRight w:val="0"/>
              <w:marTop w:val="0"/>
              <w:marBottom w:val="0"/>
              <w:divBdr>
                <w:top w:val="none" w:sz="0" w:space="0" w:color="auto"/>
                <w:left w:val="none" w:sz="0" w:space="0" w:color="auto"/>
                <w:bottom w:val="none" w:sz="0" w:space="0" w:color="auto"/>
                <w:right w:val="none" w:sz="0" w:space="0" w:color="auto"/>
              </w:divBdr>
            </w:div>
            <w:div w:id="402601880">
              <w:marLeft w:val="0"/>
              <w:marRight w:val="0"/>
              <w:marTop w:val="0"/>
              <w:marBottom w:val="0"/>
              <w:divBdr>
                <w:top w:val="none" w:sz="0" w:space="0" w:color="auto"/>
                <w:left w:val="none" w:sz="0" w:space="0" w:color="auto"/>
                <w:bottom w:val="none" w:sz="0" w:space="0" w:color="auto"/>
                <w:right w:val="none" w:sz="0" w:space="0" w:color="auto"/>
              </w:divBdr>
            </w:div>
            <w:div w:id="1721779026">
              <w:marLeft w:val="0"/>
              <w:marRight w:val="0"/>
              <w:marTop w:val="0"/>
              <w:marBottom w:val="0"/>
              <w:divBdr>
                <w:top w:val="none" w:sz="0" w:space="0" w:color="auto"/>
                <w:left w:val="none" w:sz="0" w:space="0" w:color="auto"/>
                <w:bottom w:val="none" w:sz="0" w:space="0" w:color="auto"/>
                <w:right w:val="none" w:sz="0" w:space="0" w:color="auto"/>
              </w:divBdr>
            </w:div>
            <w:div w:id="1105468524">
              <w:marLeft w:val="0"/>
              <w:marRight w:val="0"/>
              <w:marTop w:val="0"/>
              <w:marBottom w:val="0"/>
              <w:divBdr>
                <w:top w:val="none" w:sz="0" w:space="0" w:color="auto"/>
                <w:left w:val="none" w:sz="0" w:space="0" w:color="auto"/>
                <w:bottom w:val="none" w:sz="0" w:space="0" w:color="auto"/>
                <w:right w:val="none" w:sz="0" w:space="0" w:color="auto"/>
              </w:divBdr>
            </w:div>
            <w:div w:id="1956937649">
              <w:marLeft w:val="0"/>
              <w:marRight w:val="0"/>
              <w:marTop w:val="0"/>
              <w:marBottom w:val="0"/>
              <w:divBdr>
                <w:top w:val="none" w:sz="0" w:space="0" w:color="auto"/>
                <w:left w:val="none" w:sz="0" w:space="0" w:color="auto"/>
                <w:bottom w:val="none" w:sz="0" w:space="0" w:color="auto"/>
                <w:right w:val="none" w:sz="0" w:space="0" w:color="auto"/>
              </w:divBdr>
            </w:div>
            <w:div w:id="1455253571">
              <w:marLeft w:val="0"/>
              <w:marRight w:val="0"/>
              <w:marTop w:val="0"/>
              <w:marBottom w:val="0"/>
              <w:divBdr>
                <w:top w:val="none" w:sz="0" w:space="0" w:color="auto"/>
                <w:left w:val="none" w:sz="0" w:space="0" w:color="auto"/>
                <w:bottom w:val="none" w:sz="0" w:space="0" w:color="auto"/>
                <w:right w:val="none" w:sz="0" w:space="0" w:color="auto"/>
              </w:divBdr>
            </w:div>
            <w:div w:id="92553818">
              <w:marLeft w:val="0"/>
              <w:marRight w:val="0"/>
              <w:marTop w:val="0"/>
              <w:marBottom w:val="0"/>
              <w:divBdr>
                <w:top w:val="none" w:sz="0" w:space="0" w:color="auto"/>
                <w:left w:val="none" w:sz="0" w:space="0" w:color="auto"/>
                <w:bottom w:val="none" w:sz="0" w:space="0" w:color="auto"/>
                <w:right w:val="none" w:sz="0" w:space="0" w:color="auto"/>
              </w:divBdr>
            </w:div>
            <w:div w:id="51989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339843">
      <w:bodyDiv w:val="1"/>
      <w:marLeft w:val="0"/>
      <w:marRight w:val="0"/>
      <w:marTop w:val="0"/>
      <w:marBottom w:val="0"/>
      <w:divBdr>
        <w:top w:val="none" w:sz="0" w:space="0" w:color="auto"/>
        <w:left w:val="none" w:sz="0" w:space="0" w:color="auto"/>
        <w:bottom w:val="none" w:sz="0" w:space="0" w:color="auto"/>
        <w:right w:val="none" w:sz="0" w:space="0" w:color="auto"/>
      </w:divBdr>
      <w:divsChild>
        <w:div w:id="9262956">
          <w:marLeft w:val="0"/>
          <w:marRight w:val="0"/>
          <w:marTop w:val="0"/>
          <w:marBottom w:val="0"/>
          <w:divBdr>
            <w:top w:val="none" w:sz="0" w:space="0" w:color="auto"/>
            <w:left w:val="none" w:sz="0" w:space="0" w:color="auto"/>
            <w:bottom w:val="none" w:sz="0" w:space="0" w:color="auto"/>
            <w:right w:val="none" w:sz="0" w:space="0" w:color="auto"/>
          </w:divBdr>
          <w:divsChild>
            <w:div w:id="20502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659574">
      <w:bodyDiv w:val="1"/>
      <w:marLeft w:val="0"/>
      <w:marRight w:val="0"/>
      <w:marTop w:val="0"/>
      <w:marBottom w:val="0"/>
      <w:divBdr>
        <w:top w:val="none" w:sz="0" w:space="0" w:color="auto"/>
        <w:left w:val="none" w:sz="0" w:space="0" w:color="auto"/>
        <w:bottom w:val="none" w:sz="0" w:space="0" w:color="auto"/>
        <w:right w:val="none" w:sz="0" w:space="0" w:color="auto"/>
      </w:divBdr>
      <w:divsChild>
        <w:div w:id="2133474167">
          <w:marLeft w:val="0"/>
          <w:marRight w:val="0"/>
          <w:marTop w:val="0"/>
          <w:marBottom w:val="0"/>
          <w:divBdr>
            <w:top w:val="none" w:sz="0" w:space="0" w:color="auto"/>
            <w:left w:val="none" w:sz="0" w:space="0" w:color="auto"/>
            <w:bottom w:val="none" w:sz="0" w:space="0" w:color="auto"/>
            <w:right w:val="none" w:sz="0" w:space="0" w:color="auto"/>
          </w:divBdr>
          <w:divsChild>
            <w:div w:id="138864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767030">
      <w:bodyDiv w:val="1"/>
      <w:marLeft w:val="0"/>
      <w:marRight w:val="0"/>
      <w:marTop w:val="0"/>
      <w:marBottom w:val="0"/>
      <w:divBdr>
        <w:top w:val="none" w:sz="0" w:space="0" w:color="auto"/>
        <w:left w:val="none" w:sz="0" w:space="0" w:color="auto"/>
        <w:bottom w:val="none" w:sz="0" w:space="0" w:color="auto"/>
        <w:right w:val="none" w:sz="0" w:space="0" w:color="auto"/>
      </w:divBdr>
      <w:divsChild>
        <w:div w:id="713382080">
          <w:marLeft w:val="0"/>
          <w:marRight w:val="0"/>
          <w:marTop w:val="0"/>
          <w:marBottom w:val="0"/>
          <w:divBdr>
            <w:top w:val="none" w:sz="0" w:space="0" w:color="auto"/>
            <w:left w:val="none" w:sz="0" w:space="0" w:color="auto"/>
            <w:bottom w:val="none" w:sz="0" w:space="0" w:color="auto"/>
            <w:right w:val="none" w:sz="0" w:space="0" w:color="auto"/>
          </w:divBdr>
          <w:divsChild>
            <w:div w:id="454638027">
              <w:marLeft w:val="0"/>
              <w:marRight w:val="0"/>
              <w:marTop w:val="0"/>
              <w:marBottom w:val="0"/>
              <w:divBdr>
                <w:top w:val="none" w:sz="0" w:space="0" w:color="auto"/>
                <w:left w:val="none" w:sz="0" w:space="0" w:color="auto"/>
                <w:bottom w:val="none" w:sz="0" w:space="0" w:color="auto"/>
                <w:right w:val="none" w:sz="0" w:space="0" w:color="auto"/>
              </w:divBdr>
            </w:div>
            <w:div w:id="1267150442">
              <w:marLeft w:val="0"/>
              <w:marRight w:val="0"/>
              <w:marTop w:val="0"/>
              <w:marBottom w:val="0"/>
              <w:divBdr>
                <w:top w:val="none" w:sz="0" w:space="0" w:color="auto"/>
                <w:left w:val="none" w:sz="0" w:space="0" w:color="auto"/>
                <w:bottom w:val="none" w:sz="0" w:space="0" w:color="auto"/>
                <w:right w:val="none" w:sz="0" w:space="0" w:color="auto"/>
              </w:divBdr>
            </w:div>
            <w:div w:id="955411075">
              <w:marLeft w:val="0"/>
              <w:marRight w:val="0"/>
              <w:marTop w:val="0"/>
              <w:marBottom w:val="0"/>
              <w:divBdr>
                <w:top w:val="none" w:sz="0" w:space="0" w:color="auto"/>
                <w:left w:val="none" w:sz="0" w:space="0" w:color="auto"/>
                <w:bottom w:val="none" w:sz="0" w:space="0" w:color="auto"/>
                <w:right w:val="none" w:sz="0" w:space="0" w:color="auto"/>
              </w:divBdr>
            </w:div>
            <w:div w:id="1145003203">
              <w:marLeft w:val="0"/>
              <w:marRight w:val="0"/>
              <w:marTop w:val="0"/>
              <w:marBottom w:val="0"/>
              <w:divBdr>
                <w:top w:val="none" w:sz="0" w:space="0" w:color="auto"/>
                <w:left w:val="none" w:sz="0" w:space="0" w:color="auto"/>
                <w:bottom w:val="none" w:sz="0" w:space="0" w:color="auto"/>
                <w:right w:val="none" w:sz="0" w:space="0" w:color="auto"/>
              </w:divBdr>
            </w:div>
            <w:div w:id="1240947216">
              <w:marLeft w:val="0"/>
              <w:marRight w:val="0"/>
              <w:marTop w:val="0"/>
              <w:marBottom w:val="0"/>
              <w:divBdr>
                <w:top w:val="none" w:sz="0" w:space="0" w:color="auto"/>
                <w:left w:val="none" w:sz="0" w:space="0" w:color="auto"/>
                <w:bottom w:val="none" w:sz="0" w:space="0" w:color="auto"/>
                <w:right w:val="none" w:sz="0" w:space="0" w:color="auto"/>
              </w:divBdr>
            </w:div>
            <w:div w:id="1064909921">
              <w:marLeft w:val="0"/>
              <w:marRight w:val="0"/>
              <w:marTop w:val="0"/>
              <w:marBottom w:val="0"/>
              <w:divBdr>
                <w:top w:val="none" w:sz="0" w:space="0" w:color="auto"/>
                <w:left w:val="none" w:sz="0" w:space="0" w:color="auto"/>
                <w:bottom w:val="none" w:sz="0" w:space="0" w:color="auto"/>
                <w:right w:val="none" w:sz="0" w:space="0" w:color="auto"/>
              </w:divBdr>
            </w:div>
            <w:div w:id="1931158977">
              <w:marLeft w:val="0"/>
              <w:marRight w:val="0"/>
              <w:marTop w:val="0"/>
              <w:marBottom w:val="0"/>
              <w:divBdr>
                <w:top w:val="none" w:sz="0" w:space="0" w:color="auto"/>
                <w:left w:val="none" w:sz="0" w:space="0" w:color="auto"/>
                <w:bottom w:val="none" w:sz="0" w:space="0" w:color="auto"/>
                <w:right w:val="none" w:sz="0" w:space="0" w:color="auto"/>
              </w:divBdr>
            </w:div>
            <w:div w:id="179425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280051">
      <w:bodyDiv w:val="1"/>
      <w:marLeft w:val="0"/>
      <w:marRight w:val="0"/>
      <w:marTop w:val="0"/>
      <w:marBottom w:val="0"/>
      <w:divBdr>
        <w:top w:val="none" w:sz="0" w:space="0" w:color="auto"/>
        <w:left w:val="none" w:sz="0" w:space="0" w:color="auto"/>
        <w:bottom w:val="none" w:sz="0" w:space="0" w:color="auto"/>
        <w:right w:val="none" w:sz="0" w:space="0" w:color="auto"/>
      </w:divBdr>
      <w:divsChild>
        <w:div w:id="962421877">
          <w:marLeft w:val="0"/>
          <w:marRight w:val="0"/>
          <w:marTop w:val="0"/>
          <w:marBottom w:val="0"/>
          <w:divBdr>
            <w:top w:val="none" w:sz="0" w:space="0" w:color="auto"/>
            <w:left w:val="none" w:sz="0" w:space="0" w:color="auto"/>
            <w:bottom w:val="none" w:sz="0" w:space="0" w:color="auto"/>
            <w:right w:val="none" w:sz="0" w:space="0" w:color="auto"/>
          </w:divBdr>
          <w:divsChild>
            <w:div w:id="147864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453096">
      <w:bodyDiv w:val="1"/>
      <w:marLeft w:val="0"/>
      <w:marRight w:val="0"/>
      <w:marTop w:val="0"/>
      <w:marBottom w:val="0"/>
      <w:divBdr>
        <w:top w:val="none" w:sz="0" w:space="0" w:color="auto"/>
        <w:left w:val="none" w:sz="0" w:space="0" w:color="auto"/>
        <w:bottom w:val="none" w:sz="0" w:space="0" w:color="auto"/>
        <w:right w:val="none" w:sz="0" w:space="0" w:color="auto"/>
      </w:divBdr>
      <w:divsChild>
        <w:div w:id="1290086342">
          <w:marLeft w:val="0"/>
          <w:marRight w:val="0"/>
          <w:marTop w:val="0"/>
          <w:marBottom w:val="0"/>
          <w:divBdr>
            <w:top w:val="none" w:sz="0" w:space="0" w:color="auto"/>
            <w:left w:val="none" w:sz="0" w:space="0" w:color="auto"/>
            <w:bottom w:val="none" w:sz="0" w:space="0" w:color="auto"/>
            <w:right w:val="none" w:sz="0" w:space="0" w:color="auto"/>
          </w:divBdr>
          <w:divsChild>
            <w:div w:id="234825279">
              <w:marLeft w:val="0"/>
              <w:marRight w:val="0"/>
              <w:marTop w:val="0"/>
              <w:marBottom w:val="0"/>
              <w:divBdr>
                <w:top w:val="none" w:sz="0" w:space="0" w:color="auto"/>
                <w:left w:val="none" w:sz="0" w:space="0" w:color="auto"/>
                <w:bottom w:val="none" w:sz="0" w:space="0" w:color="auto"/>
                <w:right w:val="none" w:sz="0" w:space="0" w:color="auto"/>
              </w:divBdr>
            </w:div>
            <w:div w:id="1083528405">
              <w:marLeft w:val="0"/>
              <w:marRight w:val="0"/>
              <w:marTop w:val="0"/>
              <w:marBottom w:val="0"/>
              <w:divBdr>
                <w:top w:val="none" w:sz="0" w:space="0" w:color="auto"/>
                <w:left w:val="none" w:sz="0" w:space="0" w:color="auto"/>
                <w:bottom w:val="none" w:sz="0" w:space="0" w:color="auto"/>
                <w:right w:val="none" w:sz="0" w:space="0" w:color="auto"/>
              </w:divBdr>
            </w:div>
            <w:div w:id="563950894">
              <w:marLeft w:val="0"/>
              <w:marRight w:val="0"/>
              <w:marTop w:val="0"/>
              <w:marBottom w:val="0"/>
              <w:divBdr>
                <w:top w:val="none" w:sz="0" w:space="0" w:color="auto"/>
                <w:left w:val="none" w:sz="0" w:space="0" w:color="auto"/>
                <w:bottom w:val="none" w:sz="0" w:space="0" w:color="auto"/>
                <w:right w:val="none" w:sz="0" w:space="0" w:color="auto"/>
              </w:divBdr>
            </w:div>
            <w:div w:id="981352530">
              <w:marLeft w:val="0"/>
              <w:marRight w:val="0"/>
              <w:marTop w:val="0"/>
              <w:marBottom w:val="0"/>
              <w:divBdr>
                <w:top w:val="none" w:sz="0" w:space="0" w:color="auto"/>
                <w:left w:val="none" w:sz="0" w:space="0" w:color="auto"/>
                <w:bottom w:val="none" w:sz="0" w:space="0" w:color="auto"/>
                <w:right w:val="none" w:sz="0" w:space="0" w:color="auto"/>
              </w:divBdr>
            </w:div>
            <w:div w:id="848720063">
              <w:marLeft w:val="0"/>
              <w:marRight w:val="0"/>
              <w:marTop w:val="0"/>
              <w:marBottom w:val="0"/>
              <w:divBdr>
                <w:top w:val="none" w:sz="0" w:space="0" w:color="auto"/>
                <w:left w:val="none" w:sz="0" w:space="0" w:color="auto"/>
                <w:bottom w:val="none" w:sz="0" w:space="0" w:color="auto"/>
                <w:right w:val="none" w:sz="0" w:space="0" w:color="auto"/>
              </w:divBdr>
            </w:div>
            <w:div w:id="1864005036">
              <w:marLeft w:val="0"/>
              <w:marRight w:val="0"/>
              <w:marTop w:val="0"/>
              <w:marBottom w:val="0"/>
              <w:divBdr>
                <w:top w:val="none" w:sz="0" w:space="0" w:color="auto"/>
                <w:left w:val="none" w:sz="0" w:space="0" w:color="auto"/>
                <w:bottom w:val="none" w:sz="0" w:space="0" w:color="auto"/>
                <w:right w:val="none" w:sz="0" w:space="0" w:color="auto"/>
              </w:divBdr>
            </w:div>
            <w:div w:id="1966546606">
              <w:marLeft w:val="0"/>
              <w:marRight w:val="0"/>
              <w:marTop w:val="0"/>
              <w:marBottom w:val="0"/>
              <w:divBdr>
                <w:top w:val="none" w:sz="0" w:space="0" w:color="auto"/>
                <w:left w:val="none" w:sz="0" w:space="0" w:color="auto"/>
                <w:bottom w:val="none" w:sz="0" w:space="0" w:color="auto"/>
                <w:right w:val="none" w:sz="0" w:space="0" w:color="auto"/>
              </w:divBdr>
            </w:div>
            <w:div w:id="381754506">
              <w:marLeft w:val="0"/>
              <w:marRight w:val="0"/>
              <w:marTop w:val="0"/>
              <w:marBottom w:val="0"/>
              <w:divBdr>
                <w:top w:val="none" w:sz="0" w:space="0" w:color="auto"/>
                <w:left w:val="none" w:sz="0" w:space="0" w:color="auto"/>
                <w:bottom w:val="none" w:sz="0" w:space="0" w:color="auto"/>
                <w:right w:val="none" w:sz="0" w:space="0" w:color="auto"/>
              </w:divBdr>
            </w:div>
            <w:div w:id="1725375828">
              <w:marLeft w:val="0"/>
              <w:marRight w:val="0"/>
              <w:marTop w:val="0"/>
              <w:marBottom w:val="0"/>
              <w:divBdr>
                <w:top w:val="none" w:sz="0" w:space="0" w:color="auto"/>
                <w:left w:val="none" w:sz="0" w:space="0" w:color="auto"/>
                <w:bottom w:val="none" w:sz="0" w:space="0" w:color="auto"/>
                <w:right w:val="none" w:sz="0" w:space="0" w:color="auto"/>
              </w:divBdr>
            </w:div>
            <w:div w:id="194193716">
              <w:marLeft w:val="0"/>
              <w:marRight w:val="0"/>
              <w:marTop w:val="0"/>
              <w:marBottom w:val="0"/>
              <w:divBdr>
                <w:top w:val="none" w:sz="0" w:space="0" w:color="auto"/>
                <w:left w:val="none" w:sz="0" w:space="0" w:color="auto"/>
                <w:bottom w:val="none" w:sz="0" w:space="0" w:color="auto"/>
                <w:right w:val="none" w:sz="0" w:space="0" w:color="auto"/>
              </w:divBdr>
            </w:div>
            <w:div w:id="1400519045">
              <w:marLeft w:val="0"/>
              <w:marRight w:val="0"/>
              <w:marTop w:val="0"/>
              <w:marBottom w:val="0"/>
              <w:divBdr>
                <w:top w:val="none" w:sz="0" w:space="0" w:color="auto"/>
                <w:left w:val="none" w:sz="0" w:space="0" w:color="auto"/>
                <w:bottom w:val="none" w:sz="0" w:space="0" w:color="auto"/>
                <w:right w:val="none" w:sz="0" w:space="0" w:color="auto"/>
              </w:divBdr>
            </w:div>
            <w:div w:id="848057172">
              <w:marLeft w:val="0"/>
              <w:marRight w:val="0"/>
              <w:marTop w:val="0"/>
              <w:marBottom w:val="0"/>
              <w:divBdr>
                <w:top w:val="none" w:sz="0" w:space="0" w:color="auto"/>
                <w:left w:val="none" w:sz="0" w:space="0" w:color="auto"/>
                <w:bottom w:val="none" w:sz="0" w:space="0" w:color="auto"/>
                <w:right w:val="none" w:sz="0" w:space="0" w:color="auto"/>
              </w:divBdr>
            </w:div>
            <w:div w:id="1390030793">
              <w:marLeft w:val="0"/>
              <w:marRight w:val="0"/>
              <w:marTop w:val="0"/>
              <w:marBottom w:val="0"/>
              <w:divBdr>
                <w:top w:val="none" w:sz="0" w:space="0" w:color="auto"/>
                <w:left w:val="none" w:sz="0" w:space="0" w:color="auto"/>
                <w:bottom w:val="none" w:sz="0" w:space="0" w:color="auto"/>
                <w:right w:val="none" w:sz="0" w:space="0" w:color="auto"/>
              </w:divBdr>
            </w:div>
            <w:div w:id="1502158292">
              <w:marLeft w:val="0"/>
              <w:marRight w:val="0"/>
              <w:marTop w:val="0"/>
              <w:marBottom w:val="0"/>
              <w:divBdr>
                <w:top w:val="none" w:sz="0" w:space="0" w:color="auto"/>
                <w:left w:val="none" w:sz="0" w:space="0" w:color="auto"/>
                <w:bottom w:val="none" w:sz="0" w:space="0" w:color="auto"/>
                <w:right w:val="none" w:sz="0" w:space="0" w:color="auto"/>
              </w:divBdr>
            </w:div>
            <w:div w:id="1763836082">
              <w:marLeft w:val="0"/>
              <w:marRight w:val="0"/>
              <w:marTop w:val="0"/>
              <w:marBottom w:val="0"/>
              <w:divBdr>
                <w:top w:val="none" w:sz="0" w:space="0" w:color="auto"/>
                <w:left w:val="none" w:sz="0" w:space="0" w:color="auto"/>
                <w:bottom w:val="none" w:sz="0" w:space="0" w:color="auto"/>
                <w:right w:val="none" w:sz="0" w:space="0" w:color="auto"/>
              </w:divBdr>
            </w:div>
            <w:div w:id="1176191407">
              <w:marLeft w:val="0"/>
              <w:marRight w:val="0"/>
              <w:marTop w:val="0"/>
              <w:marBottom w:val="0"/>
              <w:divBdr>
                <w:top w:val="none" w:sz="0" w:space="0" w:color="auto"/>
                <w:left w:val="none" w:sz="0" w:space="0" w:color="auto"/>
                <w:bottom w:val="none" w:sz="0" w:space="0" w:color="auto"/>
                <w:right w:val="none" w:sz="0" w:space="0" w:color="auto"/>
              </w:divBdr>
            </w:div>
            <w:div w:id="1878085916">
              <w:marLeft w:val="0"/>
              <w:marRight w:val="0"/>
              <w:marTop w:val="0"/>
              <w:marBottom w:val="0"/>
              <w:divBdr>
                <w:top w:val="none" w:sz="0" w:space="0" w:color="auto"/>
                <w:left w:val="none" w:sz="0" w:space="0" w:color="auto"/>
                <w:bottom w:val="none" w:sz="0" w:space="0" w:color="auto"/>
                <w:right w:val="none" w:sz="0" w:space="0" w:color="auto"/>
              </w:divBdr>
            </w:div>
            <w:div w:id="1147087384">
              <w:marLeft w:val="0"/>
              <w:marRight w:val="0"/>
              <w:marTop w:val="0"/>
              <w:marBottom w:val="0"/>
              <w:divBdr>
                <w:top w:val="none" w:sz="0" w:space="0" w:color="auto"/>
                <w:left w:val="none" w:sz="0" w:space="0" w:color="auto"/>
                <w:bottom w:val="none" w:sz="0" w:space="0" w:color="auto"/>
                <w:right w:val="none" w:sz="0" w:space="0" w:color="auto"/>
              </w:divBdr>
            </w:div>
            <w:div w:id="1720588453">
              <w:marLeft w:val="0"/>
              <w:marRight w:val="0"/>
              <w:marTop w:val="0"/>
              <w:marBottom w:val="0"/>
              <w:divBdr>
                <w:top w:val="none" w:sz="0" w:space="0" w:color="auto"/>
                <w:left w:val="none" w:sz="0" w:space="0" w:color="auto"/>
                <w:bottom w:val="none" w:sz="0" w:space="0" w:color="auto"/>
                <w:right w:val="none" w:sz="0" w:space="0" w:color="auto"/>
              </w:divBdr>
            </w:div>
            <w:div w:id="98717807">
              <w:marLeft w:val="0"/>
              <w:marRight w:val="0"/>
              <w:marTop w:val="0"/>
              <w:marBottom w:val="0"/>
              <w:divBdr>
                <w:top w:val="none" w:sz="0" w:space="0" w:color="auto"/>
                <w:left w:val="none" w:sz="0" w:space="0" w:color="auto"/>
                <w:bottom w:val="none" w:sz="0" w:space="0" w:color="auto"/>
                <w:right w:val="none" w:sz="0" w:space="0" w:color="auto"/>
              </w:divBdr>
            </w:div>
            <w:div w:id="1067538017">
              <w:marLeft w:val="0"/>
              <w:marRight w:val="0"/>
              <w:marTop w:val="0"/>
              <w:marBottom w:val="0"/>
              <w:divBdr>
                <w:top w:val="none" w:sz="0" w:space="0" w:color="auto"/>
                <w:left w:val="none" w:sz="0" w:space="0" w:color="auto"/>
                <w:bottom w:val="none" w:sz="0" w:space="0" w:color="auto"/>
                <w:right w:val="none" w:sz="0" w:space="0" w:color="auto"/>
              </w:divBdr>
            </w:div>
            <w:div w:id="2053117188">
              <w:marLeft w:val="0"/>
              <w:marRight w:val="0"/>
              <w:marTop w:val="0"/>
              <w:marBottom w:val="0"/>
              <w:divBdr>
                <w:top w:val="none" w:sz="0" w:space="0" w:color="auto"/>
                <w:left w:val="none" w:sz="0" w:space="0" w:color="auto"/>
                <w:bottom w:val="none" w:sz="0" w:space="0" w:color="auto"/>
                <w:right w:val="none" w:sz="0" w:space="0" w:color="auto"/>
              </w:divBdr>
            </w:div>
            <w:div w:id="1123885361">
              <w:marLeft w:val="0"/>
              <w:marRight w:val="0"/>
              <w:marTop w:val="0"/>
              <w:marBottom w:val="0"/>
              <w:divBdr>
                <w:top w:val="none" w:sz="0" w:space="0" w:color="auto"/>
                <w:left w:val="none" w:sz="0" w:space="0" w:color="auto"/>
                <w:bottom w:val="none" w:sz="0" w:space="0" w:color="auto"/>
                <w:right w:val="none" w:sz="0" w:space="0" w:color="auto"/>
              </w:divBdr>
            </w:div>
            <w:div w:id="1419987023">
              <w:marLeft w:val="0"/>
              <w:marRight w:val="0"/>
              <w:marTop w:val="0"/>
              <w:marBottom w:val="0"/>
              <w:divBdr>
                <w:top w:val="none" w:sz="0" w:space="0" w:color="auto"/>
                <w:left w:val="none" w:sz="0" w:space="0" w:color="auto"/>
                <w:bottom w:val="none" w:sz="0" w:space="0" w:color="auto"/>
                <w:right w:val="none" w:sz="0" w:space="0" w:color="auto"/>
              </w:divBdr>
            </w:div>
            <w:div w:id="220211837">
              <w:marLeft w:val="0"/>
              <w:marRight w:val="0"/>
              <w:marTop w:val="0"/>
              <w:marBottom w:val="0"/>
              <w:divBdr>
                <w:top w:val="none" w:sz="0" w:space="0" w:color="auto"/>
                <w:left w:val="none" w:sz="0" w:space="0" w:color="auto"/>
                <w:bottom w:val="none" w:sz="0" w:space="0" w:color="auto"/>
                <w:right w:val="none" w:sz="0" w:space="0" w:color="auto"/>
              </w:divBdr>
            </w:div>
            <w:div w:id="438187638">
              <w:marLeft w:val="0"/>
              <w:marRight w:val="0"/>
              <w:marTop w:val="0"/>
              <w:marBottom w:val="0"/>
              <w:divBdr>
                <w:top w:val="none" w:sz="0" w:space="0" w:color="auto"/>
                <w:left w:val="none" w:sz="0" w:space="0" w:color="auto"/>
                <w:bottom w:val="none" w:sz="0" w:space="0" w:color="auto"/>
                <w:right w:val="none" w:sz="0" w:space="0" w:color="auto"/>
              </w:divBdr>
            </w:div>
            <w:div w:id="1825927872">
              <w:marLeft w:val="0"/>
              <w:marRight w:val="0"/>
              <w:marTop w:val="0"/>
              <w:marBottom w:val="0"/>
              <w:divBdr>
                <w:top w:val="none" w:sz="0" w:space="0" w:color="auto"/>
                <w:left w:val="none" w:sz="0" w:space="0" w:color="auto"/>
                <w:bottom w:val="none" w:sz="0" w:space="0" w:color="auto"/>
                <w:right w:val="none" w:sz="0" w:space="0" w:color="auto"/>
              </w:divBdr>
            </w:div>
            <w:div w:id="1342900302">
              <w:marLeft w:val="0"/>
              <w:marRight w:val="0"/>
              <w:marTop w:val="0"/>
              <w:marBottom w:val="0"/>
              <w:divBdr>
                <w:top w:val="none" w:sz="0" w:space="0" w:color="auto"/>
                <w:left w:val="none" w:sz="0" w:space="0" w:color="auto"/>
                <w:bottom w:val="none" w:sz="0" w:space="0" w:color="auto"/>
                <w:right w:val="none" w:sz="0" w:space="0" w:color="auto"/>
              </w:divBdr>
            </w:div>
            <w:div w:id="438260162">
              <w:marLeft w:val="0"/>
              <w:marRight w:val="0"/>
              <w:marTop w:val="0"/>
              <w:marBottom w:val="0"/>
              <w:divBdr>
                <w:top w:val="none" w:sz="0" w:space="0" w:color="auto"/>
                <w:left w:val="none" w:sz="0" w:space="0" w:color="auto"/>
                <w:bottom w:val="none" w:sz="0" w:space="0" w:color="auto"/>
                <w:right w:val="none" w:sz="0" w:space="0" w:color="auto"/>
              </w:divBdr>
            </w:div>
            <w:div w:id="805900231">
              <w:marLeft w:val="0"/>
              <w:marRight w:val="0"/>
              <w:marTop w:val="0"/>
              <w:marBottom w:val="0"/>
              <w:divBdr>
                <w:top w:val="none" w:sz="0" w:space="0" w:color="auto"/>
                <w:left w:val="none" w:sz="0" w:space="0" w:color="auto"/>
                <w:bottom w:val="none" w:sz="0" w:space="0" w:color="auto"/>
                <w:right w:val="none" w:sz="0" w:space="0" w:color="auto"/>
              </w:divBdr>
            </w:div>
            <w:div w:id="1424911648">
              <w:marLeft w:val="0"/>
              <w:marRight w:val="0"/>
              <w:marTop w:val="0"/>
              <w:marBottom w:val="0"/>
              <w:divBdr>
                <w:top w:val="none" w:sz="0" w:space="0" w:color="auto"/>
                <w:left w:val="none" w:sz="0" w:space="0" w:color="auto"/>
                <w:bottom w:val="none" w:sz="0" w:space="0" w:color="auto"/>
                <w:right w:val="none" w:sz="0" w:space="0" w:color="auto"/>
              </w:divBdr>
            </w:div>
            <w:div w:id="312376596">
              <w:marLeft w:val="0"/>
              <w:marRight w:val="0"/>
              <w:marTop w:val="0"/>
              <w:marBottom w:val="0"/>
              <w:divBdr>
                <w:top w:val="none" w:sz="0" w:space="0" w:color="auto"/>
                <w:left w:val="none" w:sz="0" w:space="0" w:color="auto"/>
                <w:bottom w:val="none" w:sz="0" w:space="0" w:color="auto"/>
                <w:right w:val="none" w:sz="0" w:space="0" w:color="auto"/>
              </w:divBdr>
            </w:div>
            <w:div w:id="196355239">
              <w:marLeft w:val="0"/>
              <w:marRight w:val="0"/>
              <w:marTop w:val="0"/>
              <w:marBottom w:val="0"/>
              <w:divBdr>
                <w:top w:val="none" w:sz="0" w:space="0" w:color="auto"/>
                <w:left w:val="none" w:sz="0" w:space="0" w:color="auto"/>
                <w:bottom w:val="none" w:sz="0" w:space="0" w:color="auto"/>
                <w:right w:val="none" w:sz="0" w:space="0" w:color="auto"/>
              </w:divBdr>
            </w:div>
            <w:div w:id="741756302">
              <w:marLeft w:val="0"/>
              <w:marRight w:val="0"/>
              <w:marTop w:val="0"/>
              <w:marBottom w:val="0"/>
              <w:divBdr>
                <w:top w:val="none" w:sz="0" w:space="0" w:color="auto"/>
                <w:left w:val="none" w:sz="0" w:space="0" w:color="auto"/>
                <w:bottom w:val="none" w:sz="0" w:space="0" w:color="auto"/>
                <w:right w:val="none" w:sz="0" w:space="0" w:color="auto"/>
              </w:divBdr>
            </w:div>
            <w:div w:id="180816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54228">
      <w:bodyDiv w:val="1"/>
      <w:marLeft w:val="0"/>
      <w:marRight w:val="0"/>
      <w:marTop w:val="0"/>
      <w:marBottom w:val="0"/>
      <w:divBdr>
        <w:top w:val="none" w:sz="0" w:space="0" w:color="auto"/>
        <w:left w:val="none" w:sz="0" w:space="0" w:color="auto"/>
        <w:bottom w:val="none" w:sz="0" w:space="0" w:color="auto"/>
        <w:right w:val="none" w:sz="0" w:space="0" w:color="auto"/>
      </w:divBdr>
      <w:divsChild>
        <w:div w:id="139999936">
          <w:marLeft w:val="0"/>
          <w:marRight w:val="0"/>
          <w:marTop w:val="0"/>
          <w:marBottom w:val="0"/>
          <w:divBdr>
            <w:top w:val="none" w:sz="0" w:space="0" w:color="auto"/>
            <w:left w:val="none" w:sz="0" w:space="0" w:color="auto"/>
            <w:bottom w:val="none" w:sz="0" w:space="0" w:color="auto"/>
            <w:right w:val="none" w:sz="0" w:space="0" w:color="auto"/>
          </w:divBdr>
          <w:divsChild>
            <w:div w:id="521821374">
              <w:marLeft w:val="0"/>
              <w:marRight w:val="0"/>
              <w:marTop w:val="0"/>
              <w:marBottom w:val="0"/>
              <w:divBdr>
                <w:top w:val="none" w:sz="0" w:space="0" w:color="auto"/>
                <w:left w:val="none" w:sz="0" w:space="0" w:color="auto"/>
                <w:bottom w:val="none" w:sz="0" w:space="0" w:color="auto"/>
                <w:right w:val="none" w:sz="0" w:space="0" w:color="auto"/>
              </w:divBdr>
            </w:div>
            <w:div w:id="311059318">
              <w:marLeft w:val="0"/>
              <w:marRight w:val="0"/>
              <w:marTop w:val="0"/>
              <w:marBottom w:val="0"/>
              <w:divBdr>
                <w:top w:val="none" w:sz="0" w:space="0" w:color="auto"/>
                <w:left w:val="none" w:sz="0" w:space="0" w:color="auto"/>
                <w:bottom w:val="none" w:sz="0" w:space="0" w:color="auto"/>
                <w:right w:val="none" w:sz="0" w:space="0" w:color="auto"/>
              </w:divBdr>
            </w:div>
            <w:div w:id="1395199994">
              <w:marLeft w:val="0"/>
              <w:marRight w:val="0"/>
              <w:marTop w:val="0"/>
              <w:marBottom w:val="0"/>
              <w:divBdr>
                <w:top w:val="none" w:sz="0" w:space="0" w:color="auto"/>
                <w:left w:val="none" w:sz="0" w:space="0" w:color="auto"/>
                <w:bottom w:val="none" w:sz="0" w:space="0" w:color="auto"/>
                <w:right w:val="none" w:sz="0" w:space="0" w:color="auto"/>
              </w:divBdr>
            </w:div>
            <w:div w:id="1903297960">
              <w:marLeft w:val="0"/>
              <w:marRight w:val="0"/>
              <w:marTop w:val="0"/>
              <w:marBottom w:val="0"/>
              <w:divBdr>
                <w:top w:val="none" w:sz="0" w:space="0" w:color="auto"/>
                <w:left w:val="none" w:sz="0" w:space="0" w:color="auto"/>
                <w:bottom w:val="none" w:sz="0" w:space="0" w:color="auto"/>
                <w:right w:val="none" w:sz="0" w:space="0" w:color="auto"/>
              </w:divBdr>
            </w:div>
            <w:div w:id="172838173">
              <w:marLeft w:val="0"/>
              <w:marRight w:val="0"/>
              <w:marTop w:val="0"/>
              <w:marBottom w:val="0"/>
              <w:divBdr>
                <w:top w:val="none" w:sz="0" w:space="0" w:color="auto"/>
                <w:left w:val="none" w:sz="0" w:space="0" w:color="auto"/>
                <w:bottom w:val="none" w:sz="0" w:space="0" w:color="auto"/>
                <w:right w:val="none" w:sz="0" w:space="0" w:color="auto"/>
              </w:divBdr>
            </w:div>
            <w:div w:id="1825075794">
              <w:marLeft w:val="0"/>
              <w:marRight w:val="0"/>
              <w:marTop w:val="0"/>
              <w:marBottom w:val="0"/>
              <w:divBdr>
                <w:top w:val="none" w:sz="0" w:space="0" w:color="auto"/>
                <w:left w:val="none" w:sz="0" w:space="0" w:color="auto"/>
                <w:bottom w:val="none" w:sz="0" w:space="0" w:color="auto"/>
                <w:right w:val="none" w:sz="0" w:space="0" w:color="auto"/>
              </w:divBdr>
            </w:div>
            <w:div w:id="1326400636">
              <w:marLeft w:val="0"/>
              <w:marRight w:val="0"/>
              <w:marTop w:val="0"/>
              <w:marBottom w:val="0"/>
              <w:divBdr>
                <w:top w:val="none" w:sz="0" w:space="0" w:color="auto"/>
                <w:left w:val="none" w:sz="0" w:space="0" w:color="auto"/>
                <w:bottom w:val="none" w:sz="0" w:space="0" w:color="auto"/>
                <w:right w:val="none" w:sz="0" w:space="0" w:color="auto"/>
              </w:divBdr>
            </w:div>
            <w:div w:id="1990549454">
              <w:marLeft w:val="0"/>
              <w:marRight w:val="0"/>
              <w:marTop w:val="0"/>
              <w:marBottom w:val="0"/>
              <w:divBdr>
                <w:top w:val="none" w:sz="0" w:space="0" w:color="auto"/>
                <w:left w:val="none" w:sz="0" w:space="0" w:color="auto"/>
                <w:bottom w:val="none" w:sz="0" w:space="0" w:color="auto"/>
                <w:right w:val="none" w:sz="0" w:space="0" w:color="auto"/>
              </w:divBdr>
            </w:div>
            <w:div w:id="395594717">
              <w:marLeft w:val="0"/>
              <w:marRight w:val="0"/>
              <w:marTop w:val="0"/>
              <w:marBottom w:val="0"/>
              <w:divBdr>
                <w:top w:val="none" w:sz="0" w:space="0" w:color="auto"/>
                <w:left w:val="none" w:sz="0" w:space="0" w:color="auto"/>
                <w:bottom w:val="none" w:sz="0" w:space="0" w:color="auto"/>
                <w:right w:val="none" w:sz="0" w:space="0" w:color="auto"/>
              </w:divBdr>
            </w:div>
            <w:div w:id="1912735302">
              <w:marLeft w:val="0"/>
              <w:marRight w:val="0"/>
              <w:marTop w:val="0"/>
              <w:marBottom w:val="0"/>
              <w:divBdr>
                <w:top w:val="none" w:sz="0" w:space="0" w:color="auto"/>
                <w:left w:val="none" w:sz="0" w:space="0" w:color="auto"/>
                <w:bottom w:val="none" w:sz="0" w:space="0" w:color="auto"/>
                <w:right w:val="none" w:sz="0" w:space="0" w:color="auto"/>
              </w:divBdr>
            </w:div>
            <w:div w:id="1094520568">
              <w:marLeft w:val="0"/>
              <w:marRight w:val="0"/>
              <w:marTop w:val="0"/>
              <w:marBottom w:val="0"/>
              <w:divBdr>
                <w:top w:val="none" w:sz="0" w:space="0" w:color="auto"/>
                <w:left w:val="none" w:sz="0" w:space="0" w:color="auto"/>
                <w:bottom w:val="none" w:sz="0" w:space="0" w:color="auto"/>
                <w:right w:val="none" w:sz="0" w:space="0" w:color="auto"/>
              </w:divBdr>
            </w:div>
            <w:div w:id="1281304108">
              <w:marLeft w:val="0"/>
              <w:marRight w:val="0"/>
              <w:marTop w:val="0"/>
              <w:marBottom w:val="0"/>
              <w:divBdr>
                <w:top w:val="none" w:sz="0" w:space="0" w:color="auto"/>
                <w:left w:val="none" w:sz="0" w:space="0" w:color="auto"/>
                <w:bottom w:val="none" w:sz="0" w:space="0" w:color="auto"/>
                <w:right w:val="none" w:sz="0" w:space="0" w:color="auto"/>
              </w:divBdr>
            </w:div>
            <w:div w:id="2036226433">
              <w:marLeft w:val="0"/>
              <w:marRight w:val="0"/>
              <w:marTop w:val="0"/>
              <w:marBottom w:val="0"/>
              <w:divBdr>
                <w:top w:val="none" w:sz="0" w:space="0" w:color="auto"/>
                <w:left w:val="none" w:sz="0" w:space="0" w:color="auto"/>
                <w:bottom w:val="none" w:sz="0" w:space="0" w:color="auto"/>
                <w:right w:val="none" w:sz="0" w:space="0" w:color="auto"/>
              </w:divBdr>
            </w:div>
            <w:div w:id="1113355948">
              <w:marLeft w:val="0"/>
              <w:marRight w:val="0"/>
              <w:marTop w:val="0"/>
              <w:marBottom w:val="0"/>
              <w:divBdr>
                <w:top w:val="none" w:sz="0" w:space="0" w:color="auto"/>
                <w:left w:val="none" w:sz="0" w:space="0" w:color="auto"/>
                <w:bottom w:val="none" w:sz="0" w:space="0" w:color="auto"/>
                <w:right w:val="none" w:sz="0" w:space="0" w:color="auto"/>
              </w:divBdr>
            </w:div>
            <w:div w:id="1275093664">
              <w:marLeft w:val="0"/>
              <w:marRight w:val="0"/>
              <w:marTop w:val="0"/>
              <w:marBottom w:val="0"/>
              <w:divBdr>
                <w:top w:val="none" w:sz="0" w:space="0" w:color="auto"/>
                <w:left w:val="none" w:sz="0" w:space="0" w:color="auto"/>
                <w:bottom w:val="none" w:sz="0" w:space="0" w:color="auto"/>
                <w:right w:val="none" w:sz="0" w:space="0" w:color="auto"/>
              </w:divBdr>
            </w:div>
            <w:div w:id="1275135783">
              <w:marLeft w:val="0"/>
              <w:marRight w:val="0"/>
              <w:marTop w:val="0"/>
              <w:marBottom w:val="0"/>
              <w:divBdr>
                <w:top w:val="none" w:sz="0" w:space="0" w:color="auto"/>
                <w:left w:val="none" w:sz="0" w:space="0" w:color="auto"/>
                <w:bottom w:val="none" w:sz="0" w:space="0" w:color="auto"/>
                <w:right w:val="none" w:sz="0" w:space="0" w:color="auto"/>
              </w:divBdr>
            </w:div>
            <w:div w:id="1966041756">
              <w:marLeft w:val="0"/>
              <w:marRight w:val="0"/>
              <w:marTop w:val="0"/>
              <w:marBottom w:val="0"/>
              <w:divBdr>
                <w:top w:val="none" w:sz="0" w:space="0" w:color="auto"/>
                <w:left w:val="none" w:sz="0" w:space="0" w:color="auto"/>
                <w:bottom w:val="none" w:sz="0" w:space="0" w:color="auto"/>
                <w:right w:val="none" w:sz="0" w:space="0" w:color="auto"/>
              </w:divBdr>
            </w:div>
            <w:div w:id="237786526">
              <w:marLeft w:val="0"/>
              <w:marRight w:val="0"/>
              <w:marTop w:val="0"/>
              <w:marBottom w:val="0"/>
              <w:divBdr>
                <w:top w:val="none" w:sz="0" w:space="0" w:color="auto"/>
                <w:left w:val="none" w:sz="0" w:space="0" w:color="auto"/>
                <w:bottom w:val="none" w:sz="0" w:space="0" w:color="auto"/>
                <w:right w:val="none" w:sz="0" w:space="0" w:color="auto"/>
              </w:divBdr>
            </w:div>
            <w:div w:id="779375385">
              <w:marLeft w:val="0"/>
              <w:marRight w:val="0"/>
              <w:marTop w:val="0"/>
              <w:marBottom w:val="0"/>
              <w:divBdr>
                <w:top w:val="none" w:sz="0" w:space="0" w:color="auto"/>
                <w:left w:val="none" w:sz="0" w:space="0" w:color="auto"/>
                <w:bottom w:val="none" w:sz="0" w:space="0" w:color="auto"/>
                <w:right w:val="none" w:sz="0" w:space="0" w:color="auto"/>
              </w:divBdr>
            </w:div>
            <w:div w:id="133111121">
              <w:marLeft w:val="0"/>
              <w:marRight w:val="0"/>
              <w:marTop w:val="0"/>
              <w:marBottom w:val="0"/>
              <w:divBdr>
                <w:top w:val="none" w:sz="0" w:space="0" w:color="auto"/>
                <w:left w:val="none" w:sz="0" w:space="0" w:color="auto"/>
                <w:bottom w:val="none" w:sz="0" w:space="0" w:color="auto"/>
                <w:right w:val="none" w:sz="0" w:space="0" w:color="auto"/>
              </w:divBdr>
            </w:div>
            <w:div w:id="990330375">
              <w:marLeft w:val="0"/>
              <w:marRight w:val="0"/>
              <w:marTop w:val="0"/>
              <w:marBottom w:val="0"/>
              <w:divBdr>
                <w:top w:val="none" w:sz="0" w:space="0" w:color="auto"/>
                <w:left w:val="none" w:sz="0" w:space="0" w:color="auto"/>
                <w:bottom w:val="none" w:sz="0" w:space="0" w:color="auto"/>
                <w:right w:val="none" w:sz="0" w:space="0" w:color="auto"/>
              </w:divBdr>
            </w:div>
            <w:div w:id="820118207">
              <w:marLeft w:val="0"/>
              <w:marRight w:val="0"/>
              <w:marTop w:val="0"/>
              <w:marBottom w:val="0"/>
              <w:divBdr>
                <w:top w:val="none" w:sz="0" w:space="0" w:color="auto"/>
                <w:left w:val="none" w:sz="0" w:space="0" w:color="auto"/>
                <w:bottom w:val="none" w:sz="0" w:space="0" w:color="auto"/>
                <w:right w:val="none" w:sz="0" w:space="0" w:color="auto"/>
              </w:divBdr>
            </w:div>
            <w:div w:id="1582367155">
              <w:marLeft w:val="0"/>
              <w:marRight w:val="0"/>
              <w:marTop w:val="0"/>
              <w:marBottom w:val="0"/>
              <w:divBdr>
                <w:top w:val="none" w:sz="0" w:space="0" w:color="auto"/>
                <w:left w:val="none" w:sz="0" w:space="0" w:color="auto"/>
                <w:bottom w:val="none" w:sz="0" w:space="0" w:color="auto"/>
                <w:right w:val="none" w:sz="0" w:space="0" w:color="auto"/>
              </w:divBdr>
            </w:div>
            <w:div w:id="1008364635">
              <w:marLeft w:val="0"/>
              <w:marRight w:val="0"/>
              <w:marTop w:val="0"/>
              <w:marBottom w:val="0"/>
              <w:divBdr>
                <w:top w:val="none" w:sz="0" w:space="0" w:color="auto"/>
                <w:left w:val="none" w:sz="0" w:space="0" w:color="auto"/>
                <w:bottom w:val="none" w:sz="0" w:space="0" w:color="auto"/>
                <w:right w:val="none" w:sz="0" w:space="0" w:color="auto"/>
              </w:divBdr>
            </w:div>
            <w:div w:id="2061787819">
              <w:marLeft w:val="0"/>
              <w:marRight w:val="0"/>
              <w:marTop w:val="0"/>
              <w:marBottom w:val="0"/>
              <w:divBdr>
                <w:top w:val="none" w:sz="0" w:space="0" w:color="auto"/>
                <w:left w:val="none" w:sz="0" w:space="0" w:color="auto"/>
                <w:bottom w:val="none" w:sz="0" w:space="0" w:color="auto"/>
                <w:right w:val="none" w:sz="0" w:space="0" w:color="auto"/>
              </w:divBdr>
            </w:div>
            <w:div w:id="1299726756">
              <w:marLeft w:val="0"/>
              <w:marRight w:val="0"/>
              <w:marTop w:val="0"/>
              <w:marBottom w:val="0"/>
              <w:divBdr>
                <w:top w:val="none" w:sz="0" w:space="0" w:color="auto"/>
                <w:left w:val="none" w:sz="0" w:space="0" w:color="auto"/>
                <w:bottom w:val="none" w:sz="0" w:space="0" w:color="auto"/>
                <w:right w:val="none" w:sz="0" w:space="0" w:color="auto"/>
              </w:divBdr>
            </w:div>
            <w:div w:id="112481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97295">
      <w:bodyDiv w:val="1"/>
      <w:marLeft w:val="0"/>
      <w:marRight w:val="0"/>
      <w:marTop w:val="0"/>
      <w:marBottom w:val="0"/>
      <w:divBdr>
        <w:top w:val="none" w:sz="0" w:space="0" w:color="auto"/>
        <w:left w:val="none" w:sz="0" w:space="0" w:color="auto"/>
        <w:bottom w:val="none" w:sz="0" w:space="0" w:color="auto"/>
        <w:right w:val="none" w:sz="0" w:space="0" w:color="auto"/>
      </w:divBdr>
      <w:divsChild>
        <w:div w:id="1261521718">
          <w:marLeft w:val="0"/>
          <w:marRight w:val="0"/>
          <w:marTop w:val="0"/>
          <w:marBottom w:val="0"/>
          <w:divBdr>
            <w:top w:val="none" w:sz="0" w:space="0" w:color="auto"/>
            <w:left w:val="none" w:sz="0" w:space="0" w:color="auto"/>
            <w:bottom w:val="none" w:sz="0" w:space="0" w:color="auto"/>
            <w:right w:val="none" w:sz="0" w:space="0" w:color="auto"/>
          </w:divBdr>
          <w:divsChild>
            <w:div w:id="732388186">
              <w:marLeft w:val="0"/>
              <w:marRight w:val="0"/>
              <w:marTop w:val="0"/>
              <w:marBottom w:val="0"/>
              <w:divBdr>
                <w:top w:val="none" w:sz="0" w:space="0" w:color="auto"/>
                <w:left w:val="none" w:sz="0" w:space="0" w:color="auto"/>
                <w:bottom w:val="none" w:sz="0" w:space="0" w:color="auto"/>
                <w:right w:val="none" w:sz="0" w:space="0" w:color="auto"/>
              </w:divBdr>
            </w:div>
            <w:div w:id="1059984569">
              <w:marLeft w:val="0"/>
              <w:marRight w:val="0"/>
              <w:marTop w:val="0"/>
              <w:marBottom w:val="0"/>
              <w:divBdr>
                <w:top w:val="none" w:sz="0" w:space="0" w:color="auto"/>
                <w:left w:val="none" w:sz="0" w:space="0" w:color="auto"/>
                <w:bottom w:val="none" w:sz="0" w:space="0" w:color="auto"/>
                <w:right w:val="none" w:sz="0" w:space="0" w:color="auto"/>
              </w:divBdr>
            </w:div>
            <w:div w:id="416246471">
              <w:marLeft w:val="0"/>
              <w:marRight w:val="0"/>
              <w:marTop w:val="0"/>
              <w:marBottom w:val="0"/>
              <w:divBdr>
                <w:top w:val="none" w:sz="0" w:space="0" w:color="auto"/>
                <w:left w:val="none" w:sz="0" w:space="0" w:color="auto"/>
                <w:bottom w:val="none" w:sz="0" w:space="0" w:color="auto"/>
                <w:right w:val="none" w:sz="0" w:space="0" w:color="auto"/>
              </w:divBdr>
            </w:div>
            <w:div w:id="1812598750">
              <w:marLeft w:val="0"/>
              <w:marRight w:val="0"/>
              <w:marTop w:val="0"/>
              <w:marBottom w:val="0"/>
              <w:divBdr>
                <w:top w:val="none" w:sz="0" w:space="0" w:color="auto"/>
                <w:left w:val="none" w:sz="0" w:space="0" w:color="auto"/>
                <w:bottom w:val="none" w:sz="0" w:space="0" w:color="auto"/>
                <w:right w:val="none" w:sz="0" w:space="0" w:color="auto"/>
              </w:divBdr>
            </w:div>
            <w:div w:id="1054356901">
              <w:marLeft w:val="0"/>
              <w:marRight w:val="0"/>
              <w:marTop w:val="0"/>
              <w:marBottom w:val="0"/>
              <w:divBdr>
                <w:top w:val="none" w:sz="0" w:space="0" w:color="auto"/>
                <w:left w:val="none" w:sz="0" w:space="0" w:color="auto"/>
                <w:bottom w:val="none" w:sz="0" w:space="0" w:color="auto"/>
                <w:right w:val="none" w:sz="0" w:space="0" w:color="auto"/>
              </w:divBdr>
            </w:div>
            <w:div w:id="151412818">
              <w:marLeft w:val="0"/>
              <w:marRight w:val="0"/>
              <w:marTop w:val="0"/>
              <w:marBottom w:val="0"/>
              <w:divBdr>
                <w:top w:val="none" w:sz="0" w:space="0" w:color="auto"/>
                <w:left w:val="none" w:sz="0" w:space="0" w:color="auto"/>
                <w:bottom w:val="none" w:sz="0" w:space="0" w:color="auto"/>
                <w:right w:val="none" w:sz="0" w:space="0" w:color="auto"/>
              </w:divBdr>
            </w:div>
            <w:div w:id="1633362612">
              <w:marLeft w:val="0"/>
              <w:marRight w:val="0"/>
              <w:marTop w:val="0"/>
              <w:marBottom w:val="0"/>
              <w:divBdr>
                <w:top w:val="none" w:sz="0" w:space="0" w:color="auto"/>
                <w:left w:val="none" w:sz="0" w:space="0" w:color="auto"/>
                <w:bottom w:val="none" w:sz="0" w:space="0" w:color="auto"/>
                <w:right w:val="none" w:sz="0" w:space="0" w:color="auto"/>
              </w:divBdr>
            </w:div>
            <w:div w:id="1734236735">
              <w:marLeft w:val="0"/>
              <w:marRight w:val="0"/>
              <w:marTop w:val="0"/>
              <w:marBottom w:val="0"/>
              <w:divBdr>
                <w:top w:val="none" w:sz="0" w:space="0" w:color="auto"/>
                <w:left w:val="none" w:sz="0" w:space="0" w:color="auto"/>
                <w:bottom w:val="none" w:sz="0" w:space="0" w:color="auto"/>
                <w:right w:val="none" w:sz="0" w:space="0" w:color="auto"/>
              </w:divBdr>
            </w:div>
            <w:div w:id="1102723206">
              <w:marLeft w:val="0"/>
              <w:marRight w:val="0"/>
              <w:marTop w:val="0"/>
              <w:marBottom w:val="0"/>
              <w:divBdr>
                <w:top w:val="none" w:sz="0" w:space="0" w:color="auto"/>
                <w:left w:val="none" w:sz="0" w:space="0" w:color="auto"/>
                <w:bottom w:val="none" w:sz="0" w:space="0" w:color="auto"/>
                <w:right w:val="none" w:sz="0" w:space="0" w:color="auto"/>
              </w:divBdr>
            </w:div>
            <w:div w:id="237247369">
              <w:marLeft w:val="0"/>
              <w:marRight w:val="0"/>
              <w:marTop w:val="0"/>
              <w:marBottom w:val="0"/>
              <w:divBdr>
                <w:top w:val="none" w:sz="0" w:space="0" w:color="auto"/>
                <w:left w:val="none" w:sz="0" w:space="0" w:color="auto"/>
                <w:bottom w:val="none" w:sz="0" w:space="0" w:color="auto"/>
                <w:right w:val="none" w:sz="0" w:space="0" w:color="auto"/>
              </w:divBdr>
            </w:div>
            <w:div w:id="1916818323">
              <w:marLeft w:val="0"/>
              <w:marRight w:val="0"/>
              <w:marTop w:val="0"/>
              <w:marBottom w:val="0"/>
              <w:divBdr>
                <w:top w:val="none" w:sz="0" w:space="0" w:color="auto"/>
                <w:left w:val="none" w:sz="0" w:space="0" w:color="auto"/>
                <w:bottom w:val="none" w:sz="0" w:space="0" w:color="auto"/>
                <w:right w:val="none" w:sz="0" w:space="0" w:color="auto"/>
              </w:divBdr>
            </w:div>
            <w:div w:id="1242985528">
              <w:marLeft w:val="0"/>
              <w:marRight w:val="0"/>
              <w:marTop w:val="0"/>
              <w:marBottom w:val="0"/>
              <w:divBdr>
                <w:top w:val="none" w:sz="0" w:space="0" w:color="auto"/>
                <w:left w:val="none" w:sz="0" w:space="0" w:color="auto"/>
                <w:bottom w:val="none" w:sz="0" w:space="0" w:color="auto"/>
                <w:right w:val="none" w:sz="0" w:space="0" w:color="auto"/>
              </w:divBdr>
            </w:div>
            <w:div w:id="953563254">
              <w:marLeft w:val="0"/>
              <w:marRight w:val="0"/>
              <w:marTop w:val="0"/>
              <w:marBottom w:val="0"/>
              <w:divBdr>
                <w:top w:val="none" w:sz="0" w:space="0" w:color="auto"/>
                <w:left w:val="none" w:sz="0" w:space="0" w:color="auto"/>
                <w:bottom w:val="none" w:sz="0" w:space="0" w:color="auto"/>
                <w:right w:val="none" w:sz="0" w:space="0" w:color="auto"/>
              </w:divBdr>
            </w:div>
            <w:div w:id="279648890">
              <w:marLeft w:val="0"/>
              <w:marRight w:val="0"/>
              <w:marTop w:val="0"/>
              <w:marBottom w:val="0"/>
              <w:divBdr>
                <w:top w:val="none" w:sz="0" w:space="0" w:color="auto"/>
                <w:left w:val="none" w:sz="0" w:space="0" w:color="auto"/>
                <w:bottom w:val="none" w:sz="0" w:space="0" w:color="auto"/>
                <w:right w:val="none" w:sz="0" w:space="0" w:color="auto"/>
              </w:divBdr>
            </w:div>
            <w:div w:id="978340836">
              <w:marLeft w:val="0"/>
              <w:marRight w:val="0"/>
              <w:marTop w:val="0"/>
              <w:marBottom w:val="0"/>
              <w:divBdr>
                <w:top w:val="none" w:sz="0" w:space="0" w:color="auto"/>
                <w:left w:val="none" w:sz="0" w:space="0" w:color="auto"/>
                <w:bottom w:val="none" w:sz="0" w:space="0" w:color="auto"/>
                <w:right w:val="none" w:sz="0" w:space="0" w:color="auto"/>
              </w:divBdr>
            </w:div>
            <w:div w:id="202643253">
              <w:marLeft w:val="0"/>
              <w:marRight w:val="0"/>
              <w:marTop w:val="0"/>
              <w:marBottom w:val="0"/>
              <w:divBdr>
                <w:top w:val="none" w:sz="0" w:space="0" w:color="auto"/>
                <w:left w:val="none" w:sz="0" w:space="0" w:color="auto"/>
                <w:bottom w:val="none" w:sz="0" w:space="0" w:color="auto"/>
                <w:right w:val="none" w:sz="0" w:space="0" w:color="auto"/>
              </w:divBdr>
            </w:div>
            <w:div w:id="1732272087">
              <w:marLeft w:val="0"/>
              <w:marRight w:val="0"/>
              <w:marTop w:val="0"/>
              <w:marBottom w:val="0"/>
              <w:divBdr>
                <w:top w:val="none" w:sz="0" w:space="0" w:color="auto"/>
                <w:left w:val="none" w:sz="0" w:space="0" w:color="auto"/>
                <w:bottom w:val="none" w:sz="0" w:space="0" w:color="auto"/>
                <w:right w:val="none" w:sz="0" w:space="0" w:color="auto"/>
              </w:divBdr>
            </w:div>
            <w:div w:id="1708095922">
              <w:marLeft w:val="0"/>
              <w:marRight w:val="0"/>
              <w:marTop w:val="0"/>
              <w:marBottom w:val="0"/>
              <w:divBdr>
                <w:top w:val="none" w:sz="0" w:space="0" w:color="auto"/>
                <w:left w:val="none" w:sz="0" w:space="0" w:color="auto"/>
                <w:bottom w:val="none" w:sz="0" w:space="0" w:color="auto"/>
                <w:right w:val="none" w:sz="0" w:space="0" w:color="auto"/>
              </w:divBdr>
            </w:div>
            <w:div w:id="1086149417">
              <w:marLeft w:val="0"/>
              <w:marRight w:val="0"/>
              <w:marTop w:val="0"/>
              <w:marBottom w:val="0"/>
              <w:divBdr>
                <w:top w:val="none" w:sz="0" w:space="0" w:color="auto"/>
                <w:left w:val="none" w:sz="0" w:space="0" w:color="auto"/>
                <w:bottom w:val="none" w:sz="0" w:space="0" w:color="auto"/>
                <w:right w:val="none" w:sz="0" w:space="0" w:color="auto"/>
              </w:divBdr>
            </w:div>
            <w:div w:id="1906254532">
              <w:marLeft w:val="0"/>
              <w:marRight w:val="0"/>
              <w:marTop w:val="0"/>
              <w:marBottom w:val="0"/>
              <w:divBdr>
                <w:top w:val="none" w:sz="0" w:space="0" w:color="auto"/>
                <w:left w:val="none" w:sz="0" w:space="0" w:color="auto"/>
                <w:bottom w:val="none" w:sz="0" w:space="0" w:color="auto"/>
                <w:right w:val="none" w:sz="0" w:space="0" w:color="auto"/>
              </w:divBdr>
            </w:div>
            <w:div w:id="988900410">
              <w:marLeft w:val="0"/>
              <w:marRight w:val="0"/>
              <w:marTop w:val="0"/>
              <w:marBottom w:val="0"/>
              <w:divBdr>
                <w:top w:val="none" w:sz="0" w:space="0" w:color="auto"/>
                <w:left w:val="none" w:sz="0" w:space="0" w:color="auto"/>
                <w:bottom w:val="none" w:sz="0" w:space="0" w:color="auto"/>
                <w:right w:val="none" w:sz="0" w:space="0" w:color="auto"/>
              </w:divBdr>
            </w:div>
            <w:div w:id="650866992">
              <w:marLeft w:val="0"/>
              <w:marRight w:val="0"/>
              <w:marTop w:val="0"/>
              <w:marBottom w:val="0"/>
              <w:divBdr>
                <w:top w:val="none" w:sz="0" w:space="0" w:color="auto"/>
                <w:left w:val="none" w:sz="0" w:space="0" w:color="auto"/>
                <w:bottom w:val="none" w:sz="0" w:space="0" w:color="auto"/>
                <w:right w:val="none" w:sz="0" w:space="0" w:color="auto"/>
              </w:divBdr>
            </w:div>
            <w:div w:id="2029403398">
              <w:marLeft w:val="0"/>
              <w:marRight w:val="0"/>
              <w:marTop w:val="0"/>
              <w:marBottom w:val="0"/>
              <w:divBdr>
                <w:top w:val="none" w:sz="0" w:space="0" w:color="auto"/>
                <w:left w:val="none" w:sz="0" w:space="0" w:color="auto"/>
                <w:bottom w:val="none" w:sz="0" w:space="0" w:color="auto"/>
                <w:right w:val="none" w:sz="0" w:space="0" w:color="auto"/>
              </w:divBdr>
            </w:div>
            <w:div w:id="957758181">
              <w:marLeft w:val="0"/>
              <w:marRight w:val="0"/>
              <w:marTop w:val="0"/>
              <w:marBottom w:val="0"/>
              <w:divBdr>
                <w:top w:val="none" w:sz="0" w:space="0" w:color="auto"/>
                <w:left w:val="none" w:sz="0" w:space="0" w:color="auto"/>
                <w:bottom w:val="none" w:sz="0" w:space="0" w:color="auto"/>
                <w:right w:val="none" w:sz="0" w:space="0" w:color="auto"/>
              </w:divBdr>
            </w:div>
            <w:div w:id="1966498552">
              <w:marLeft w:val="0"/>
              <w:marRight w:val="0"/>
              <w:marTop w:val="0"/>
              <w:marBottom w:val="0"/>
              <w:divBdr>
                <w:top w:val="none" w:sz="0" w:space="0" w:color="auto"/>
                <w:left w:val="none" w:sz="0" w:space="0" w:color="auto"/>
                <w:bottom w:val="none" w:sz="0" w:space="0" w:color="auto"/>
                <w:right w:val="none" w:sz="0" w:space="0" w:color="auto"/>
              </w:divBdr>
            </w:div>
            <w:div w:id="1748066648">
              <w:marLeft w:val="0"/>
              <w:marRight w:val="0"/>
              <w:marTop w:val="0"/>
              <w:marBottom w:val="0"/>
              <w:divBdr>
                <w:top w:val="none" w:sz="0" w:space="0" w:color="auto"/>
                <w:left w:val="none" w:sz="0" w:space="0" w:color="auto"/>
                <w:bottom w:val="none" w:sz="0" w:space="0" w:color="auto"/>
                <w:right w:val="none" w:sz="0" w:space="0" w:color="auto"/>
              </w:divBdr>
            </w:div>
            <w:div w:id="440802324">
              <w:marLeft w:val="0"/>
              <w:marRight w:val="0"/>
              <w:marTop w:val="0"/>
              <w:marBottom w:val="0"/>
              <w:divBdr>
                <w:top w:val="none" w:sz="0" w:space="0" w:color="auto"/>
                <w:left w:val="none" w:sz="0" w:space="0" w:color="auto"/>
                <w:bottom w:val="none" w:sz="0" w:space="0" w:color="auto"/>
                <w:right w:val="none" w:sz="0" w:space="0" w:color="auto"/>
              </w:divBdr>
            </w:div>
            <w:div w:id="1176462219">
              <w:marLeft w:val="0"/>
              <w:marRight w:val="0"/>
              <w:marTop w:val="0"/>
              <w:marBottom w:val="0"/>
              <w:divBdr>
                <w:top w:val="none" w:sz="0" w:space="0" w:color="auto"/>
                <w:left w:val="none" w:sz="0" w:space="0" w:color="auto"/>
                <w:bottom w:val="none" w:sz="0" w:space="0" w:color="auto"/>
                <w:right w:val="none" w:sz="0" w:space="0" w:color="auto"/>
              </w:divBdr>
            </w:div>
            <w:div w:id="1731808499">
              <w:marLeft w:val="0"/>
              <w:marRight w:val="0"/>
              <w:marTop w:val="0"/>
              <w:marBottom w:val="0"/>
              <w:divBdr>
                <w:top w:val="none" w:sz="0" w:space="0" w:color="auto"/>
                <w:left w:val="none" w:sz="0" w:space="0" w:color="auto"/>
                <w:bottom w:val="none" w:sz="0" w:space="0" w:color="auto"/>
                <w:right w:val="none" w:sz="0" w:space="0" w:color="auto"/>
              </w:divBdr>
            </w:div>
            <w:div w:id="917978879">
              <w:marLeft w:val="0"/>
              <w:marRight w:val="0"/>
              <w:marTop w:val="0"/>
              <w:marBottom w:val="0"/>
              <w:divBdr>
                <w:top w:val="none" w:sz="0" w:space="0" w:color="auto"/>
                <w:left w:val="none" w:sz="0" w:space="0" w:color="auto"/>
                <w:bottom w:val="none" w:sz="0" w:space="0" w:color="auto"/>
                <w:right w:val="none" w:sz="0" w:space="0" w:color="auto"/>
              </w:divBdr>
            </w:div>
            <w:div w:id="1241255282">
              <w:marLeft w:val="0"/>
              <w:marRight w:val="0"/>
              <w:marTop w:val="0"/>
              <w:marBottom w:val="0"/>
              <w:divBdr>
                <w:top w:val="none" w:sz="0" w:space="0" w:color="auto"/>
                <w:left w:val="none" w:sz="0" w:space="0" w:color="auto"/>
                <w:bottom w:val="none" w:sz="0" w:space="0" w:color="auto"/>
                <w:right w:val="none" w:sz="0" w:space="0" w:color="auto"/>
              </w:divBdr>
            </w:div>
            <w:div w:id="1300719691">
              <w:marLeft w:val="0"/>
              <w:marRight w:val="0"/>
              <w:marTop w:val="0"/>
              <w:marBottom w:val="0"/>
              <w:divBdr>
                <w:top w:val="none" w:sz="0" w:space="0" w:color="auto"/>
                <w:left w:val="none" w:sz="0" w:space="0" w:color="auto"/>
                <w:bottom w:val="none" w:sz="0" w:space="0" w:color="auto"/>
                <w:right w:val="none" w:sz="0" w:space="0" w:color="auto"/>
              </w:divBdr>
            </w:div>
            <w:div w:id="73335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0.wmf"/><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8.png"/><Relationship Id="rId107"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oleObject" Target="embeddings/oleObject2.bin"/><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1.wmf"/><Relationship Id="rId48" Type="http://schemas.openxmlformats.org/officeDocument/2006/relationships/image" Target="media/image36.png"/><Relationship Id="rId64" Type="http://schemas.openxmlformats.org/officeDocument/2006/relationships/image" Target="media/image52.wmf"/><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wmf"/><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oleObject" Target="embeddings/oleObject4.bin"/><Relationship Id="rId49" Type="http://schemas.openxmlformats.org/officeDocument/2006/relationships/image" Target="media/image37.png"/><Relationship Id="rId57" Type="http://schemas.openxmlformats.org/officeDocument/2006/relationships/image" Target="media/image45.png"/><Relationship Id="rId106" Type="http://schemas.microsoft.com/office/2011/relationships/people" Target="people.xml"/><Relationship Id="rId10" Type="http://schemas.openxmlformats.org/officeDocument/2006/relationships/image" Target="media/image2.png"/><Relationship Id="rId31" Type="http://schemas.openxmlformats.org/officeDocument/2006/relationships/image" Target="media/image22.wmf"/><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wmf"/><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oleObject" Target="embeddings/oleObject3.bin"/><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image" Target="media/image1.jpeg"/><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21.wmf"/><Relationship Id="rId24" Type="http://schemas.openxmlformats.org/officeDocument/2006/relationships/image" Target="media/image16.png"/><Relationship Id="rId40" Type="http://schemas.openxmlformats.org/officeDocument/2006/relationships/image" Target="media/image28.png"/><Relationship Id="rId45" Type="http://schemas.openxmlformats.org/officeDocument/2006/relationships/image" Target="media/image33.wmf"/><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oleObject" Target="embeddings/oleObject1.bin"/><Relationship Id="rId35" Type="http://schemas.openxmlformats.org/officeDocument/2006/relationships/image" Target="media/image24.wmf"/><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5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2250</TotalTime>
  <Pages>102</Pages>
  <Words>8084</Words>
  <Characters>46079</Characters>
  <Application>Microsoft Office Word</Application>
  <DocSecurity>0</DocSecurity>
  <Lines>383</Lines>
  <Paragraphs>108</Paragraphs>
  <ScaleCrop>false</ScaleCrop>
  <Company/>
  <LinksUpToDate>false</LinksUpToDate>
  <CharactersWithSpaces>54055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余 锦琪</dc:creator>
  <cp:keywords/>
  <dc:description/>
  <cp:lastModifiedBy>余 锦琪</cp:lastModifiedBy>
  <cp:revision>9</cp:revision>
  <dcterms:created xsi:type="dcterms:W3CDTF">2020-10-19T07:54:00Z</dcterms:created>
  <dcterms:modified xsi:type="dcterms:W3CDTF">2020-12-16T12:20:00Z</dcterms:modified>
</cp:coreProperties>
</file>